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sz w:val="72"/>
          <w:szCs w:val="72"/>
        </w:rPr>
        <w:id w:val="-206573562"/>
        <w:docPartObj>
          <w:docPartGallery w:val="Cover Pages"/>
          <w:docPartUnique/>
        </w:docPartObj>
      </w:sdtPr>
      <w:sdtEndPr>
        <w:rPr>
          <w:rFonts w:asciiTheme="minorHAnsi" w:eastAsiaTheme="minorHAnsi" w:hAnsiTheme="minorHAnsi" w:cstheme="minorBidi"/>
          <w:b/>
          <w:sz w:val="44"/>
          <w:szCs w:val="44"/>
        </w:rPr>
      </w:sdtEndPr>
      <w:sdtContent>
        <w:p w:rsidR="007B5172" w:rsidRDefault="007B5172">
          <w:pPr>
            <w:pStyle w:val="NoSpacing"/>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1"/>
            <w:gridCol w:w="4659"/>
          </w:tblGrid>
          <w:tr w:rsidR="007B5172" w:rsidTr="007B5172">
            <w:tc>
              <w:tcPr>
                <w:tcW w:w="4788" w:type="dxa"/>
              </w:tcPr>
              <w:p w:rsidR="007B5172" w:rsidRDefault="007B5172">
                <w:pPr>
                  <w:pStyle w:val="NoSpacing"/>
                  <w:rPr>
                    <w:rFonts w:asciiTheme="majorHAnsi" w:eastAsiaTheme="majorEastAsia" w:hAnsiTheme="majorHAnsi" w:cstheme="majorBidi"/>
                    <w:sz w:val="72"/>
                    <w:szCs w:val="72"/>
                  </w:rPr>
                </w:pPr>
                <w:r w:rsidRPr="00745308">
                  <w:rPr>
                    <w:noProof/>
                  </w:rPr>
                  <w:drawing>
                    <wp:inline distT="0" distB="0" distL="0" distR="0" wp14:anchorId="1243FA3E" wp14:editId="54E3C9A1">
                      <wp:extent cx="1414958" cy="826851"/>
                      <wp:effectExtent l="0" t="0" r="0" b="0"/>
                      <wp:docPr id="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15737" cy="827306"/>
                              </a:xfrm>
                              <a:prstGeom prst="rect">
                                <a:avLst/>
                              </a:prstGeom>
                              <a:noFill/>
                              <a:ln>
                                <a:noFill/>
                              </a:ln>
                            </pic:spPr>
                          </pic:pic>
                        </a:graphicData>
                      </a:graphic>
                    </wp:inline>
                  </w:drawing>
                </w:r>
              </w:p>
            </w:tc>
            <w:tc>
              <w:tcPr>
                <w:tcW w:w="4788" w:type="dxa"/>
              </w:tcPr>
              <w:p w:rsidR="007B5172" w:rsidRDefault="007B5172" w:rsidP="007B5172">
                <w:pPr>
                  <w:pStyle w:val="NoSpacing"/>
                  <w:jc w:val="right"/>
                  <w:rPr>
                    <w:rFonts w:asciiTheme="majorHAnsi" w:eastAsiaTheme="majorEastAsia" w:hAnsiTheme="majorHAnsi" w:cstheme="majorBidi"/>
                    <w:sz w:val="72"/>
                    <w:szCs w:val="72"/>
                  </w:rPr>
                </w:pPr>
                <w:r>
                  <w:rPr>
                    <w:rFonts w:asciiTheme="majorHAnsi" w:eastAsiaTheme="majorEastAsia" w:hAnsiTheme="majorHAnsi" w:cstheme="majorBidi"/>
                    <w:noProof/>
                    <w:sz w:val="72"/>
                    <w:szCs w:val="72"/>
                  </w:rPr>
                  <w:drawing>
                    <wp:inline distT="0" distB="0" distL="0" distR="0" wp14:anchorId="41BB0CAA" wp14:editId="3FE1B42B">
                      <wp:extent cx="713294" cy="676715"/>
                      <wp:effectExtent l="0" t="0" r="0"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ervices.png"/>
                              <pic:cNvPicPr/>
                            </pic:nvPicPr>
                            <pic:blipFill>
                              <a:blip r:embed="rId10">
                                <a:extLst>
                                  <a:ext uri="{28A0092B-C50C-407E-A947-70E740481C1C}">
                                    <a14:useLocalDpi xmlns:a14="http://schemas.microsoft.com/office/drawing/2010/main" val="0"/>
                                  </a:ext>
                                </a:extLst>
                              </a:blip>
                              <a:stretch>
                                <a:fillRect/>
                              </a:stretch>
                            </pic:blipFill>
                            <pic:spPr>
                              <a:xfrm>
                                <a:off x="0" y="0"/>
                                <a:ext cx="713294" cy="676715"/>
                              </a:xfrm>
                              <a:prstGeom prst="rect">
                                <a:avLst/>
                              </a:prstGeom>
                            </pic:spPr>
                          </pic:pic>
                        </a:graphicData>
                      </a:graphic>
                    </wp:inline>
                  </w:drawing>
                </w:r>
              </w:p>
            </w:tc>
          </w:tr>
        </w:tbl>
        <w:p w:rsidR="00551800" w:rsidRDefault="00551800">
          <w:pPr>
            <w:pStyle w:val="NoSpacing"/>
            <w:rPr>
              <w:rFonts w:asciiTheme="majorHAnsi" w:eastAsiaTheme="majorEastAsia" w:hAnsiTheme="majorHAnsi" w:cstheme="majorBidi"/>
              <w:sz w:val="72"/>
              <w:szCs w:val="72"/>
            </w:rPr>
          </w:pPr>
          <w:r>
            <w:rPr>
              <w:noProof/>
            </w:rPr>
            <mc:AlternateContent>
              <mc:Choice Requires="wps">
                <w:drawing>
                  <wp:anchor distT="0" distB="0" distL="114300" distR="114300" simplePos="0" relativeHeight="251655680" behindDoc="0" locked="0" layoutInCell="0" allowOverlap="1" wp14:anchorId="2163BF38" wp14:editId="0AAB8B02">
                    <wp:simplePos x="0" y="0"/>
                    <wp:positionH relativeFrom="page">
                      <wp:align>center</wp:align>
                    </wp:positionH>
                    <wp:positionV relativeFrom="page">
                      <wp:align>bottom</wp:align>
                    </wp:positionV>
                    <wp:extent cx="8161020" cy="817880"/>
                    <wp:effectExtent l="0" t="0" r="0" b="5080"/>
                    <wp:wrapNone/>
                    <wp:docPr id="4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1788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1CD188ED" id="Rectangle 2" o:spid="_x0000_s1026" style="position:absolute;margin-left:0;margin-top:0;width:642.6pt;height:64.4pt;z-index:251655680;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" o:allowincell="f" fillcolor="#4472c4 [3208]" strokecolor="#5b9bd5 [3204]">
                    <w10:wrap anchorx="page" anchory="page"/>
                  </v:rect>
                </w:pict>
              </mc:Fallback>
            </mc:AlternateContent>
          </w:r>
          <w:r>
            <w:rPr>
              <w:noProof/>
            </w:rPr>
            <mc:AlternateContent>
              <mc:Choice Requires="wps">
                <w:drawing>
                  <wp:anchor distT="0" distB="0" distL="114300" distR="114300" simplePos="0" relativeHeight="251659776" behindDoc="0" locked="0" layoutInCell="0" allowOverlap="1" wp14:anchorId="72008006" wp14:editId="183C5E25">
                    <wp:simplePos x="0" y="0"/>
                    <wp:positionH relativeFrom="leftMargin">
                      <wp:align>center</wp:align>
                    </wp:positionH>
                    <wp:positionV relativeFrom="page">
                      <wp:align>center</wp:align>
                    </wp:positionV>
                    <wp:extent cx="90805" cy="10556240"/>
                    <wp:effectExtent l="0" t="0" r="4445" b="5080"/>
                    <wp:wrapNone/>
                    <wp:docPr id="5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113AF069" id="Rectangle 5" o:spid="_x0000_s1026" style="position:absolute;margin-left:0;margin-top:0;width:7.15pt;height:831.2pt;z-index:251659776;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" o:allowincell="f" strokecolor="#5b9bd5 [3204]">
                    <w10:wrap anchorx="margin" anchory="page"/>
                  </v:rect>
                </w:pict>
              </mc:Fallback>
            </mc:AlternateContent>
          </w:r>
          <w:r>
            <w:rPr>
              <w:noProof/>
            </w:rPr>
            <mc:AlternateContent>
              <mc:Choice Requires="wps">
                <w:drawing>
                  <wp:anchor distT="0" distB="0" distL="114300" distR="114300" simplePos="0" relativeHeight="251657728" behindDoc="0" locked="0" layoutInCell="0" allowOverlap="1" wp14:anchorId="5EF45D93" wp14:editId="5FB6A9B7">
                    <wp:simplePos x="0" y="0"/>
                    <wp:positionH relativeFrom="rightMargin">
                      <wp:align>center</wp:align>
                    </wp:positionH>
                    <wp:positionV relativeFrom="page">
                      <wp:align>center</wp:align>
                    </wp:positionV>
                    <wp:extent cx="90805" cy="10556240"/>
                    <wp:effectExtent l="0" t="0" r="4445" b="5080"/>
                    <wp:wrapNone/>
                    <wp:docPr id="6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6AB6141A" id="Rectangle 4" o:spid="_x0000_s1026" style="position:absolute;margin-left:0;margin-top:0;width:7.15pt;height:831.2pt;z-index:251657728;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" o:allowincell="f" strokecolor="#5b9bd5 [3204]">
                    <w10:wrap anchorx="margin" anchory="page"/>
                  </v:rect>
                </w:pict>
              </mc:Fallback>
            </mc:AlternateContent>
          </w:r>
          <w:r>
            <w:rPr>
              <w:noProof/>
            </w:rPr>
            <mc:AlternateContent>
              <mc:Choice Requires="wps">
                <w:drawing>
                  <wp:anchor distT="0" distB="0" distL="114300" distR="114300" simplePos="0" relativeHeight="251656704" behindDoc="0" locked="0" layoutInCell="0" allowOverlap="1" wp14:anchorId="7D99BF19" wp14:editId="0E451852">
                    <wp:simplePos x="0" y="0"/>
                    <wp:positionH relativeFrom="page">
                      <wp:align>center</wp:align>
                    </wp:positionH>
                    <wp:positionV relativeFrom="topMargin">
                      <wp:align>top</wp:align>
                    </wp:positionV>
                    <wp:extent cx="8161020" cy="822960"/>
                    <wp:effectExtent l="0" t="0" r="0" b="0"/>
                    <wp:wrapNone/>
                    <wp:docPr id="6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7E47CC7C" id="Rectangle 3" o:spid="_x0000_s1026" style="position:absolute;margin-left:0;margin-top:0;width:642.6pt;height:64.8pt;z-index:251656704;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" o:allowincell="f" fillcolor="#4472c4 [3208]" strokecolor="#5b9bd5 [3204]">
                    <w10:wrap anchorx="page" anchory="margin"/>
                  </v:rect>
                </w:pict>
              </mc:Fallback>
            </mc:AlternateContent>
          </w:r>
        </w:p>
        <w:sdt>
          <w:sdtPr>
            <w:rPr>
              <w:rFonts w:ascii="ATT Aleck Sans" w:eastAsiaTheme="majorEastAsia" w:hAnsi="ATT Aleck Sans" w:cs="ATT Aleck Sans"/>
              <w:sz w:val="52"/>
              <w:szCs w:val="52"/>
            </w:rPr>
            <w:alias w:val="Title"/>
            <w:id w:val="14700071"/>
            <w:dataBinding w:prefixMappings="xmlns:ns0='http://schemas.openxmlformats.org/package/2006/metadata/core-properties' xmlns:ns1='http://purl.org/dc/elements/1.1/'" w:xpath="/ns0:coreProperties[1]/ns1:title[1]" w:storeItemID="{6C3C8BC8-F283-45AE-878A-BAB7291924A1}"/>
            <w:text/>
          </w:sdtPr>
          <w:sdtContent>
            <w:p w:rsidR="00551800" w:rsidRPr="00A31FFD" w:rsidRDefault="00953B10" w:rsidP="00774C89">
              <w:pPr>
                <w:pStyle w:val="NoSpacing"/>
                <w:rPr>
                  <w:rFonts w:ascii="ATT Aleck Sans" w:eastAsiaTheme="majorEastAsia" w:hAnsi="ATT Aleck Sans" w:cs="ATT Aleck Sans"/>
                  <w:sz w:val="52"/>
                  <w:szCs w:val="52"/>
                </w:rPr>
              </w:pPr>
              <w:r>
                <w:rPr>
                  <w:rFonts w:ascii="ATT Aleck Sans" w:eastAsiaTheme="majorEastAsia" w:hAnsi="ATT Aleck Sans" w:cs="ATT Aleck Sans"/>
                  <w:sz w:val="52"/>
                  <w:szCs w:val="52"/>
                </w:rPr>
                <w:t xml:space="preserve">AT&amp;T Platform &amp; </w:t>
              </w:r>
              <w:proofErr w:type="spellStart"/>
              <w:proofErr w:type="gramStart"/>
              <w:r>
                <w:rPr>
                  <w:rFonts w:ascii="ATT Aleck Sans" w:eastAsiaTheme="majorEastAsia" w:hAnsi="ATT Aleck Sans" w:cs="ATT Aleck Sans"/>
                  <w:sz w:val="52"/>
                  <w:szCs w:val="52"/>
                </w:rPr>
                <w:t>mS</w:t>
              </w:r>
              <w:proofErr w:type="spellEnd"/>
              <w:proofErr w:type="gramEnd"/>
              <w:r>
                <w:rPr>
                  <w:rFonts w:ascii="ATT Aleck Sans" w:eastAsiaTheme="majorEastAsia" w:hAnsi="ATT Aleck Sans" w:cs="ATT Aleck Sans"/>
                  <w:sz w:val="52"/>
                  <w:szCs w:val="52"/>
                </w:rPr>
                <w:t xml:space="preserve"> Architecture</w:t>
              </w:r>
            </w:p>
          </w:sdtContent>
        </w:sdt>
        <w:sdt>
          <w:sdtPr>
            <w:rPr>
              <w:sz w:val="26"/>
              <w:szCs w:val="26"/>
            </w:rPr>
            <w:alias w:val="Subtitle"/>
            <w:id w:val="14700077"/>
            <w:dataBinding w:prefixMappings="xmlns:ns0='http://schemas.openxmlformats.org/package/2006/metadata/core-properties' xmlns:ns1='http://purl.org/dc/elements/1.1/'" w:xpath="/ns0:coreProperties[1]/ns1:subject[1]" w:storeItemID="{6C3C8BC8-F283-45AE-878A-BAB7291924A1}"/>
            <w:text/>
          </w:sdtPr>
          <w:sdtContent>
            <w:p w:rsidR="00551800" w:rsidRPr="007B5172" w:rsidRDefault="00953B10">
              <w:pPr>
                <w:pStyle w:val="NoSpacing"/>
                <w:rPr>
                  <w:rFonts w:ascii="ATT Aleck Sans" w:eastAsiaTheme="majorEastAsia" w:hAnsi="ATT Aleck Sans" w:cs="ATT Aleck Sans"/>
                  <w:sz w:val="36"/>
                  <w:szCs w:val="36"/>
                </w:rPr>
              </w:pPr>
              <w:r>
                <w:rPr>
                  <w:sz w:val="26"/>
                  <w:szCs w:val="26"/>
                </w:rPr>
                <w:t>How AJSC6 platform &amp; API One Platform Patterns shapin</w:t>
              </w:r>
              <w:r w:rsidR="00305CDB">
                <w:rPr>
                  <w:sz w:val="26"/>
                  <w:szCs w:val="26"/>
                </w:rPr>
                <w:t xml:space="preserve">g our </w:t>
              </w:r>
              <w:proofErr w:type="spellStart"/>
              <w:r w:rsidR="00305CDB">
                <w:rPr>
                  <w:sz w:val="26"/>
                  <w:szCs w:val="26"/>
                </w:rPr>
                <w:t>mS</w:t>
              </w:r>
              <w:proofErr w:type="spellEnd"/>
              <w:r w:rsidR="00305CDB">
                <w:rPr>
                  <w:sz w:val="26"/>
                  <w:szCs w:val="26"/>
                </w:rPr>
                <w:t xml:space="preserve"> Development </w:t>
              </w:r>
            </w:p>
          </w:sdtContent>
        </w:sdt>
        <w:p w:rsidR="00551800" w:rsidRPr="007B5172" w:rsidRDefault="00551800">
          <w:pPr>
            <w:pStyle w:val="NoSpacing"/>
            <w:rPr>
              <w:rFonts w:ascii="ATT Aleck Sans" w:eastAsiaTheme="majorEastAsia" w:hAnsi="ATT Aleck Sans" w:cs="ATT Aleck Sans"/>
              <w:sz w:val="36"/>
              <w:szCs w:val="36"/>
            </w:rPr>
          </w:pPr>
        </w:p>
        <w:p w:rsidR="00551800" w:rsidRPr="007B5172" w:rsidRDefault="00551800">
          <w:pPr>
            <w:pStyle w:val="NoSpacing"/>
            <w:rPr>
              <w:rFonts w:ascii="ATT Aleck Sans" w:eastAsiaTheme="majorEastAsia" w:hAnsi="ATT Aleck Sans" w:cs="ATT Aleck Sans"/>
              <w:sz w:val="36"/>
              <w:szCs w:val="36"/>
            </w:rPr>
          </w:pPr>
        </w:p>
        <w:sdt>
          <w:sdtPr>
            <w:rPr>
              <w:rFonts w:ascii="ATT Aleck Sans" w:hAnsi="ATT Aleck Sans" w:cs="ATT Aleck Sans"/>
            </w:rPr>
            <w:alias w:val="Date"/>
            <w:id w:val="14700083"/>
            <w:dataBinding w:prefixMappings="xmlns:ns0='http://schemas.microsoft.com/office/2006/coverPageProps'" w:xpath="/ns0:CoverPageProperties[1]/ns0:PublishDate[1]" w:storeItemID="{55AF091B-3C7A-41E3-B477-F2FDAA23CFDA}"/>
            <w:date w:fullDate="2017-05-23T00:00:00Z">
              <w:dateFormat w:val="M/d/yyyy"/>
              <w:lid w:val="en-US"/>
              <w:storeMappedDataAs w:val="dateTime"/>
              <w:calendar w:val="gregorian"/>
            </w:date>
          </w:sdtPr>
          <w:sdtContent>
            <w:p w:rsidR="00551800" w:rsidRPr="007B5172" w:rsidRDefault="00E162C1">
              <w:pPr>
                <w:pStyle w:val="NoSpacing"/>
                <w:rPr>
                  <w:rFonts w:ascii="ATT Aleck Sans" w:hAnsi="ATT Aleck Sans" w:cs="ATT Aleck Sans"/>
                </w:rPr>
              </w:pPr>
              <w:r>
                <w:rPr>
                  <w:rFonts w:ascii="ATT Aleck Sans" w:hAnsi="ATT Aleck Sans" w:cs="ATT Aleck Sans"/>
                </w:rPr>
                <w:t>5/23</w:t>
              </w:r>
              <w:r w:rsidR="00953B10">
                <w:rPr>
                  <w:rFonts w:ascii="ATT Aleck Sans" w:hAnsi="ATT Aleck Sans" w:cs="ATT Aleck Sans"/>
                </w:rPr>
                <w:t>/2017</w:t>
              </w:r>
            </w:p>
          </w:sdtContent>
        </w:sdt>
        <w:sdt>
          <w:sdtPr>
            <w:rPr>
              <w:rFonts w:ascii="ATT Aleck Sans" w:hAnsi="ATT Aleck Sans" w:cs="ATT Aleck Sans"/>
            </w:rPr>
            <w:alias w:val="Company"/>
            <w:id w:val="14700089"/>
            <w:dataBinding w:prefixMappings="xmlns:ns0='http://schemas.openxmlformats.org/officeDocument/2006/extended-properties'" w:xpath="/ns0:Properties[1]/ns0:Company[1]" w:storeItemID="{6668398D-A668-4E3E-A5EB-62B293D839F1}"/>
            <w:text/>
          </w:sdtPr>
          <w:sdtContent>
            <w:p w:rsidR="00551800" w:rsidRPr="007B5172" w:rsidRDefault="00953B10">
              <w:pPr>
                <w:pStyle w:val="NoSpacing"/>
                <w:rPr>
                  <w:rFonts w:ascii="ATT Aleck Sans" w:hAnsi="ATT Aleck Sans" w:cs="ATT Aleck Sans"/>
                </w:rPr>
              </w:pPr>
              <w:r>
                <w:rPr>
                  <w:rFonts w:ascii="ATT Aleck Sans" w:hAnsi="ATT Aleck Sans" w:cs="ATT Aleck Sans"/>
                </w:rPr>
                <w:t>AT&amp;T</w:t>
              </w:r>
            </w:p>
          </w:sdtContent>
        </w:sdt>
        <w:sdt>
          <w:sdtPr>
            <w:rPr>
              <w:rFonts w:ascii="ATT Aleck Sans" w:hAnsi="ATT Aleck Sans" w:cs="ATT Aleck Sans"/>
            </w:rPr>
            <w:alias w:val="Author"/>
            <w:id w:val="14700094"/>
            <w:dataBinding w:prefixMappings="xmlns:ns0='http://schemas.openxmlformats.org/package/2006/metadata/core-properties' xmlns:ns1='http://purl.org/dc/elements/1.1/'" w:xpath="/ns0:coreProperties[1]/ns1:creator[1]" w:storeItemID="{6C3C8BC8-F283-45AE-878A-BAB7291924A1}"/>
            <w:text/>
          </w:sdtPr>
          <w:sdtContent>
            <w:p w:rsidR="00551800" w:rsidRPr="007B5172" w:rsidRDefault="00953B10">
              <w:pPr>
                <w:pStyle w:val="NoSpacing"/>
                <w:rPr>
                  <w:rFonts w:ascii="ATT Aleck Sans" w:hAnsi="ATT Aleck Sans" w:cs="ATT Aleck Sans"/>
                </w:rPr>
              </w:pPr>
              <w:r>
                <w:rPr>
                  <w:rFonts w:ascii="ATT Aleck Sans" w:hAnsi="ATT Aleck Sans" w:cs="ATT Aleck Sans"/>
                </w:rPr>
                <w:t>Shared Platforms &amp; Engineering – Applications Engineering</w:t>
              </w:r>
            </w:p>
          </w:sdtContent>
        </w:sdt>
        <w:p w:rsidR="00551800" w:rsidRDefault="00551800"/>
        <w:p w:rsidR="00551800" w:rsidRDefault="00551800">
          <w:pPr>
            <w:rPr>
              <w:b/>
              <w:sz w:val="44"/>
              <w:szCs w:val="44"/>
            </w:rPr>
          </w:pPr>
          <w:r>
            <w:rPr>
              <w:b/>
              <w:sz w:val="44"/>
              <w:szCs w:val="44"/>
            </w:rPr>
            <w:br w:type="page"/>
          </w:r>
        </w:p>
      </w:sdtContent>
    </w:sdt>
    <w:p w:rsidR="003663B8" w:rsidRDefault="003663B8" w:rsidP="007D3E1C">
      <w:pPr>
        <w:jc w:val="center"/>
        <w:rPr>
          <w:b/>
          <w:sz w:val="44"/>
          <w:szCs w:val="44"/>
        </w:rPr>
      </w:pPr>
    </w:p>
    <w:p w:rsidR="002A1EA9" w:rsidRPr="00F105A9" w:rsidRDefault="002A1EA9" w:rsidP="002A1EA9">
      <w:pPr>
        <w:keepNext/>
        <w:keepLines/>
        <w:spacing w:before="480" w:after="0"/>
        <w:ind w:firstLine="720"/>
        <w:outlineLvl w:val="0"/>
        <w:rPr>
          <w:rFonts w:ascii="ATT Aleck Sans" w:eastAsiaTheme="majorEastAsia" w:hAnsi="ATT Aleck Sans" w:cs="ATT Aleck Sans"/>
          <w:b/>
          <w:color w:val="2E74B5" w:themeColor="accent1" w:themeShade="BF"/>
          <w:sz w:val="28"/>
          <w:szCs w:val="28"/>
        </w:rPr>
      </w:pPr>
      <w:bookmarkStart w:id="0" w:name="_Toc485897818"/>
      <w:r w:rsidRPr="00F105A9">
        <w:rPr>
          <w:rFonts w:ascii="ATT Aleck Sans" w:eastAsiaTheme="majorEastAsia" w:hAnsi="ATT Aleck Sans" w:cs="ATT Aleck Sans"/>
          <w:b/>
          <w:color w:val="2E74B5" w:themeColor="accent1" w:themeShade="BF"/>
          <w:sz w:val="28"/>
          <w:szCs w:val="28"/>
        </w:rPr>
        <w:t>REVISION HISTORY</w:t>
      </w:r>
      <w:bookmarkEnd w:id="0"/>
    </w:p>
    <w:tbl>
      <w:tblPr>
        <w:tblStyle w:val="TableGrid1"/>
        <w:tblW w:w="8673" w:type="dxa"/>
        <w:tblInd w:w="705" w:type="dxa"/>
        <w:tblLook w:val="04A0" w:firstRow="1" w:lastRow="0" w:firstColumn="1" w:lastColumn="0" w:noHBand="0" w:noVBand="1"/>
      </w:tblPr>
      <w:tblGrid>
        <w:gridCol w:w="1316"/>
        <w:gridCol w:w="1356"/>
        <w:gridCol w:w="1468"/>
        <w:gridCol w:w="4533"/>
      </w:tblGrid>
      <w:tr w:rsidR="006D721B" w:rsidRPr="00F105A9" w:rsidTr="0098201B">
        <w:trPr>
          <w:trHeight w:val="933"/>
        </w:trPr>
        <w:tc>
          <w:tcPr>
            <w:tcW w:w="1316" w:type="dxa"/>
            <w:tcBorders>
              <w:left w:val="single" w:sz="12" w:space="0" w:color="auto"/>
              <w:bottom w:val="single" w:sz="12" w:space="0" w:color="auto"/>
              <w:right w:val="single" w:sz="12" w:space="0" w:color="auto"/>
            </w:tcBorders>
            <w:shd w:val="clear" w:color="auto" w:fill="BFBFBF" w:themeFill="background1" w:themeFillShade="BF"/>
          </w:tcPr>
          <w:p w:rsidR="006D721B" w:rsidRPr="00F105A9" w:rsidRDefault="006D721B" w:rsidP="002A1EA9">
            <w:pPr>
              <w:jc w:val="center"/>
              <w:rPr>
                <w:rFonts w:ascii="ATT Aleck Sans" w:hAnsi="ATT Aleck Sans" w:cs="ATT Aleck Sans"/>
                <w:b/>
              </w:rPr>
            </w:pPr>
            <w:r w:rsidRPr="00F105A9">
              <w:rPr>
                <w:rFonts w:ascii="ATT Aleck Sans" w:hAnsi="ATT Aleck Sans" w:cs="ATT Aleck Sans"/>
                <w:b/>
              </w:rPr>
              <w:t>Document Version No.</w:t>
            </w:r>
          </w:p>
        </w:tc>
        <w:tc>
          <w:tcPr>
            <w:tcW w:w="1356" w:type="dxa"/>
            <w:tcBorders>
              <w:top w:val="single" w:sz="12" w:space="0" w:color="auto"/>
              <w:left w:val="single" w:sz="12" w:space="0" w:color="auto"/>
              <w:bottom w:val="single" w:sz="12" w:space="0" w:color="auto"/>
              <w:right w:val="single" w:sz="12" w:space="0" w:color="auto"/>
            </w:tcBorders>
            <w:shd w:val="clear" w:color="auto" w:fill="BFBFBF" w:themeFill="background1" w:themeFillShade="BF"/>
          </w:tcPr>
          <w:p w:rsidR="006D721B" w:rsidRPr="00F105A9" w:rsidRDefault="006D721B" w:rsidP="002A1EA9">
            <w:pPr>
              <w:jc w:val="center"/>
              <w:rPr>
                <w:rFonts w:ascii="ATT Aleck Sans" w:hAnsi="ATT Aleck Sans" w:cs="ATT Aleck Sans"/>
                <w:b/>
              </w:rPr>
            </w:pPr>
          </w:p>
          <w:p w:rsidR="006D721B" w:rsidRPr="00F105A9" w:rsidRDefault="006D721B" w:rsidP="002A1EA9">
            <w:pPr>
              <w:jc w:val="center"/>
              <w:rPr>
                <w:rFonts w:ascii="ATT Aleck Sans" w:hAnsi="ATT Aleck Sans" w:cs="ATT Aleck Sans"/>
                <w:b/>
              </w:rPr>
            </w:pPr>
            <w:r w:rsidRPr="00F105A9">
              <w:rPr>
                <w:rFonts w:ascii="ATT Aleck Sans" w:hAnsi="ATT Aleck Sans" w:cs="ATT Aleck Sans"/>
                <w:b/>
              </w:rPr>
              <w:t>Date</w:t>
            </w:r>
          </w:p>
        </w:tc>
        <w:tc>
          <w:tcPr>
            <w:tcW w:w="1468" w:type="dxa"/>
            <w:tcBorders>
              <w:top w:val="single" w:sz="12" w:space="0" w:color="auto"/>
              <w:left w:val="single" w:sz="12" w:space="0" w:color="auto"/>
              <w:bottom w:val="single" w:sz="12" w:space="0" w:color="auto"/>
              <w:right w:val="single" w:sz="12" w:space="0" w:color="auto"/>
            </w:tcBorders>
            <w:shd w:val="clear" w:color="auto" w:fill="BFBFBF" w:themeFill="background1" w:themeFillShade="BF"/>
          </w:tcPr>
          <w:p w:rsidR="006D721B" w:rsidRPr="00F105A9" w:rsidRDefault="006D721B" w:rsidP="002A1EA9">
            <w:pPr>
              <w:jc w:val="center"/>
              <w:rPr>
                <w:rFonts w:ascii="ATT Aleck Sans" w:hAnsi="ATT Aleck Sans" w:cs="ATT Aleck Sans"/>
                <w:b/>
              </w:rPr>
            </w:pPr>
          </w:p>
          <w:p w:rsidR="006D721B" w:rsidRPr="00F105A9" w:rsidRDefault="006D721B" w:rsidP="002A1EA9">
            <w:pPr>
              <w:jc w:val="center"/>
              <w:rPr>
                <w:rFonts w:ascii="ATT Aleck Sans" w:hAnsi="ATT Aleck Sans" w:cs="ATT Aleck Sans"/>
                <w:b/>
              </w:rPr>
            </w:pPr>
            <w:r w:rsidRPr="00F105A9">
              <w:rPr>
                <w:rFonts w:ascii="ATT Aleck Sans" w:hAnsi="ATT Aleck Sans" w:cs="ATT Aleck Sans"/>
                <w:b/>
              </w:rPr>
              <w:t>Author</w:t>
            </w:r>
          </w:p>
        </w:tc>
        <w:tc>
          <w:tcPr>
            <w:tcW w:w="4533" w:type="dxa"/>
            <w:tcBorders>
              <w:top w:val="single" w:sz="12" w:space="0" w:color="auto"/>
              <w:left w:val="single" w:sz="12" w:space="0" w:color="auto"/>
              <w:bottom w:val="single" w:sz="12" w:space="0" w:color="auto"/>
              <w:right w:val="single" w:sz="12" w:space="0" w:color="auto"/>
            </w:tcBorders>
            <w:shd w:val="clear" w:color="auto" w:fill="BFBFBF" w:themeFill="background1" w:themeFillShade="BF"/>
          </w:tcPr>
          <w:p w:rsidR="006D721B" w:rsidRPr="00F105A9" w:rsidRDefault="006D721B" w:rsidP="002A1EA9">
            <w:pPr>
              <w:jc w:val="center"/>
              <w:rPr>
                <w:rFonts w:ascii="ATT Aleck Sans" w:hAnsi="ATT Aleck Sans" w:cs="ATT Aleck Sans"/>
                <w:b/>
              </w:rPr>
            </w:pPr>
          </w:p>
          <w:p w:rsidR="006D721B" w:rsidRPr="00F105A9" w:rsidRDefault="006D721B" w:rsidP="002A1EA9">
            <w:pPr>
              <w:jc w:val="center"/>
              <w:rPr>
                <w:rFonts w:ascii="ATT Aleck Sans" w:hAnsi="ATT Aleck Sans" w:cs="ATT Aleck Sans"/>
                <w:b/>
              </w:rPr>
            </w:pPr>
            <w:r w:rsidRPr="00F105A9">
              <w:rPr>
                <w:rFonts w:ascii="ATT Aleck Sans" w:hAnsi="ATT Aleck Sans" w:cs="ATT Aleck Sans"/>
                <w:b/>
              </w:rPr>
              <w:t>Description</w:t>
            </w:r>
          </w:p>
        </w:tc>
      </w:tr>
      <w:tr w:rsidR="006D721B" w:rsidRPr="00F105A9" w:rsidTr="0098201B">
        <w:tc>
          <w:tcPr>
            <w:tcW w:w="1316" w:type="dxa"/>
          </w:tcPr>
          <w:p w:rsidR="006D721B" w:rsidRPr="00F105A9" w:rsidRDefault="006D721B" w:rsidP="002A1EA9">
            <w:pPr>
              <w:jc w:val="center"/>
              <w:rPr>
                <w:rFonts w:asciiTheme="minorHAnsi" w:hAnsiTheme="minorHAnsi" w:cs="ATT Aleck Sans"/>
                <w:color w:val="000000" w:themeColor="text1"/>
                <w:sz w:val="20"/>
                <w:szCs w:val="20"/>
              </w:rPr>
            </w:pPr>
            <w:r w:rsidRPr="00F105A9">
              <w:rPr>
                <w:rFonts w:asciiTheme="minorHAnsi" w:hAnsiTheme="minorHAnsi" w:cs="ATT Aleck Sans"/>
                <w:color w:val="000000" w:themeColor="text1"/>
                <w:sz w:val="20"/>
                <w:szCs w:val="20"/>
              </w:rPr>
              <w:t>0.1</w:t>
            </w:r>
          </w:p>
        </w:tc>
        <w:tc>
          <w:tcPr>
            <w:tcW w:w="1356" w:type="dxa"/>
          </w:tcPr>
          <w:p w:rsidR="006D721B" w:rsidRPr="00F105A9" w:rsidRDefault="00FF6F65" w:rsidP="002A1EA9">
            <w:pPr>
              <w:jc w:val="center"/>
              <w:rPr>
                <w:rFonts w:asciiTheme="minorHAnsi" w:hAnsiTheme="minorHAnsi" w:cs="ATT Aleck Sans"/>
                <w:color w:val="000000" w:themeColor="text1"/>
                <w:sz w:val="20"/>
                <w:szCs w:val="20"/>
              </w:rPr>
            </w:pPr>
            <w:r>
              <w:rPr>
                <w:rFonts w:asciiTheme="minorHAnsi" w:hAnsiTheme="minorHAnsi" w:cs="ATT Aleck Sans"/>
                <w:color w:val="000000" w:themeColor="text1"/>
                <w:sz w:val="20"/>
                <w:szCs w:val="20"/>
              </w:rPr>
              <w:t>04/20</w:t>
            </w:r>
            <w:r w:rsidR="006D721B" w:rsidRPr="00F105A9">
              <w:rPr>
                <w:rFonts w:asciiTheme="minorHAnsi" w:hAnsiTheme="minorHAnsi" w:cs="ATT Aleck Sans"/>
                <w:color w:val="000000" w:themeColor="text1"/>
                <w:sz w:val="20"/>
                <w:szCs w:val="20"/>
              </w:rPr>
              <w:t>/2017</w:t>
            </w:r>
          </w:p>
        </w:tc>
        <w:tc>
          <w:tcPr>
            <w:tcW w:w="1468" w:type="dxa"/>
          </w:tcPr>
          <w:p w:rsidR="006D721B" w:rsidRPr="00F105A9" w:rsidRDefault="006D721B" w:rsidP="002A1EA9">
            <w:pPr>
              <w:rPr>
                <w:rFonts w:asciiTheme="minorHAnsi" w:hAnsiTheme="minorHAnsi" w:cs="ATT Aleck Sans"/>
                <w:color w:val="000000" w:themeColor="text1"/>
                <w:sz w:val="20"/>
                <w:szCs w:val="20"/>
              </w:rPr>
            </w:pPr>
            <w:proofErr w:type="spellStart"/>
            <w:r w:rsidRPr="00F105A9">
              <w:rPr>
                <w:rFonts w:asciiTheme="minorHAnsi" w:hAnsiTheme="minorHAnsi" w:cs="ATT Aleck Sans"/>
                <w:color w:val="000000" w:themeColor="text1"/>
                <w:sz w:val="20"/>
                <w:szCs w:val="20"/>
              </w:rPr>
              <w:t>Nazmul</w:t>
            </w:r>
            <w:proofErr w:type="spellEnd"/>
            <w:r w:rsidRPr="00F105A9">
              <w:rPr>
                <w:rFonts w:asciiTheme="minorHAnsi" w:hAnsiTheme="minorHAnsi" w:cs="ATT Aleck Sans"/>
                <w:color w:val="000000" w:themeColor="text1"/>
                <w:sz w:val="20"/>
                <w:szCs w:val="20"/>
              </w:rPr>
              <w:t xml:space="preserve"> </w:t>
            </w:r>
            <w:proofErr w:type="spellStart"/>
            <w:r w:rsidRPr="00F105A9">
              <w:rPr>
                <w:rFonts w:asciiTheme="minorHAnsi" w:hAnsiTheme="minorHAnsi" w:cs="ATT Aleck Sans"/>
                <w:color w:val="000000" w:themeColor="text1"/>
                <w:sz w:val="20"/>
                <w:szCs w:val="20"/>
              </w:rPr>
              <w:t>Huq</w:t>
            </w:r>
            <w:proofErr w:type="spellEnd"/>
          </w:p>
        </w:tc>
        <w:tc>
          <w:tcPr>
            <w:tcW w:w="4533" w:type="dxa"/>
          </w:tcPr>
          <w:p w:rsidR="006D721B" w:rsidRPr="00F105A9" w:rsidRDefault="006D721B" w:rsidP="002A1EA9">
            <w:pPr>
              <w:rPr>
                <w:rFonts w:asciiTheme="minorHAnsi" w:hAnsiTheme="minorHAnsi" w:cs="ATT Aleck Sans"/>
                <w:color w:val="000000" w:themeColor="text1"/>
                <w:sz w:val="20"/>
                <w:szCs w:val="20"/>
              </w:rPr>
            </w:pPr>
            <w:r w:rsidRPr="00F105A9">
              <w:rPr>
                <w:rFonts w:asciiTheme="minorHAnsi" w:hAnsiTheme="minorHAnsi" w:cs="ATT Aleck Sans"/>
                <w:color w:val="000000" w:themeColor="text1"/>
                <w:sz w:val="20"/>
                <w:szCs w:val="20"/>
              </w:rPr>
              <w:t>Initial Draft</w:t>
            </w:r>
          </w:p>
        </w:tc>
      </w:tr>
      <w:tr w:rsidR="0098201B" w:rsidRPr="00F105A9" w:rsidTr="0098201B">
        <w:tc>
          <w:tcPr>
            <w:tcW w:w="1316" w:type="dxa"/>
          </w:tcPr>
          <w:p w:rsidR="0098201B" w:rsidRPr="00F105A9" w:rsidRDefault="0098201B" w:rsidP="002A1EA9">
            <w:pPr>
              <w:jc w:val="center"/>
              <w:rPr>
                <w:rFonts w:cs="ATT Aleck Sans"/>
                <w:color w:val="000000" w:themeColor="text1"/>
                <w:sz w:val="20"/>
                <w:szCs w:val="20"/>
              </w:rPr>
            </w:pPr>
            <w:r>
              <w:rPr>
                <w:rFonts w:cs="ATT Aleck Sans"/>
                <w:color w:val="000000" w:themeColor="text1"/>
                <w:sz w:val="20"/>
                <w:szCs w:val="20"/>
              </w:rPr>
              <w:t>0.2</w:t>
            </w:r>
          </w:p>
        </w:tc>
        <w:tc>
          <w:tcPr>
            <w:tcW w:w="1356" w:type="dxa"/>
          </w:tcPr>
          <w:p w:rsidR="0098201B" w:rsidRDefault="0098201B" w:rsidP="002A1EA9">
            <w:pPr>
              <w:jc w:val="center"/>
              <w:rPr>
                <w:rFonts w:cs="ATT Aleck Sans"/>
                <w:color w:val="000000" w:themeColor="text1"/>
                <w:sz w:val="20"/>
                <w:szCs w:val="20"/>
              </w:rPr>
            </w:pPr>
            <w:r>
              <w:rPr>
                <w:rFonts w:cs="ATT Aleck Sans"/>
                <w:color w:val="000000" w:themeColor="text1"/>
                <w:sz w:val="20"/>
                <w:szCs w:val="20"/>
              </w:rPr>
              <w:t>04/23/2017</w:t>
            </w:r>
          </w:p>
        </w:tc>
        <w:tc>
          <w:tcPr>
            <w:tcW w:w="1468" w:type="dxa"/>
          </w:tcPr>
          <w:p w:rsidR="0098201B" w:rsidRPr="00F105A9" w:rsidRDefault="0098201B" w:rsidP="002A1EA9">
            <w:pPr>
              <w:rPr>
                <w:rFonts w:cs="ATT Aleck Sans"/>
                <w:color w:val="000000" w:themeColor="text1"/>
                <w:sz w:val="20"/>
                <w:szCs w:val="20"/>
              </w:rPr>
            </w:pPr>
            <w:proofErr w:type="spellStart"/>
            <w:r>
              <w:rPr>
                <w:rFonts w:cs="ATT Aleck Sans"/>
                <w:color w:val="000000" w:themeColor="text1"/>
                <w:sz w:val="20"/>
                <w:szCs w:val="20"/>
              </w:rPr>
              <w:t>Nazmul</w:t>
            </w:r>
            <w:proofErr w:type="spellEnd"/>
            <w:r>
              <w:rPr>
                <w:rFonts w:cs="ATT Aleck Sans"/>
                <w:color w:val="000000" w:themeColor="text1"/>
                <w:sz w:val="20"/>
                <w:szCs w:val="20"/>
              </w:rPr>
              <w:t xml:space="preserve"> </w:t>
            </w:r>
            <w:proofErr w:type="spellStart"/>
            <w:r>
              <w:rPr>
                <w:rFonts w:cs="ATT Aleck Sans"/>
                <w:color w:val="000000" w:themeColor="text1"/>
                <w:sz w:val="20"/>
                <w:szCs w:val="20"/>
              </w:rPr>
              <w:t>Huq</w:t>
            </w:r>
            <w:proofErr w:type="spellEnd"/>
          </w:p>
        </w:tc>
        <w:tc>
          <w:tcPr>
            <w:tcW w:w="4533" w:type="dxa"/>
          </w:tcPr>
          <w:p w:rsidR="0098201B" w:rsidRDefault="0098201B" w:rsidP="009C6099">
            <w:pPr>
              <w:pStyle w:val="ListParagraph"/>
              <w:numPr>
                <w:ilvl w:val="0"/>
                <w:numId w:val="51"/>
              </w:numPr>
              <w:rPr>
                <w:rFonts w:cs="ATT Aleck Sans"/>
                <w:color w:val="000000" w:themeColor="text1"/>
                <w:sz w:val="20"/>
                <w:szCs w:val="20"/>
              </w:rPr>
            </w:pPr>
            <w:r w:rsidRPr="0098201B">
              <w:rPr>
                <w:rFonts w:cs="ATT Aleck Sans"/>
                <w:color w:val="000000" w:themeColor="text1"/>
                <w:sz w:val="20"/>
                <w:szCs w:val="20"/>
              </w:rPr>
              <w:t>Adding more Payment Example</w:t>
            </w:r>
          </w:p>
          <w:p w:rsidR="0098201B" w:rsidRPr="0098201B" w:rsidRDefault="0098201B" w:rsidP="009C6099">
            <w:pPr>
              <w:pStyle w:val="ListParagraph"/>
              <w:numPr>
                <w:ilvl w:val="0"/>
                <w:numId w:val="51"/>
              </w:numPr>
              <w:rPr>
                <w:rFonts w:cs="ATT Aleck Sans"/>
                <w:color w:val="000000" w:themeColor="text1"/>
                <w:sz w:val="20"/>
                <w:szCs w:val="20"/>
              </w:rPr>
            </w:pPr>
            <w:r>
              <w:rPr>
                <w:rFonts w:cs="ATT Aleck Sans"/>
                <w:color w:val="000000" w:themeColor="text1"/>
                <w:sz w:val="20"/>
                <w:szCs w:val="20"/>
              </w:rPr>
              <w:t>Adding ‘Seed Template’ information</w:t>
            </w:r>
          </w:p>
        </w:tc>
      </w:tr>
      <w:tr w:rsidR="0098201B" w:rsidRPr="00F105A9" w:rsidTr="0098201B">
        <w:tc>
          <w:tcPr>
            <w:tcW w:w="1316" w:type="dxa"/>
          </w:tcPr>
          <w:p w:rsidR="0098201B" w:rsidRDefault="0098201B" w:rsidP="002A1EA9">
            <w:pPr>
              <w:jc w:val="center"/>
              <w:rPr>
                <w:rFonts w:cs="ATT Aleck Sans"/>
                <w:color w:val="000000" w:themeColor="text1"/>
                <w:sz w:val="20"/>
                <w:szCs w:val="20"/>
              </w:rPr>
            </w:pPr>
            <w:r>
              <w:rPr>
                <w:rFonts w:cs="ATT Aleck Sans"/>
                <w:color w:val="000000" w:themeColor="text1"/>
                <w:sz w:val="20"/>
                <w:szCs w:val="20"/>
              </w:rPr>
              <w:t>0.3</w:t>
            </w:r>
          </w:p>
        </w:tc>
        <w:tc>
          <w:tcPr>
            <w:tcW w:w="1356" w:type="dxa"/>
          </w:tcPr>
          <w:p w:rsidR="0098201B" w:rsidRDefault="0098201B" w:rsidP="002A1EA9">
            <w:pPr>
              <w:jc w:val="center"/>
              <w:rPr>
                <w:rFonts w:cs="ATT Aleck Sans"/>
                <w:color w:val="000000" w:themeColor="text1"/>
                <w:sz w:val="20"/>
                <w:szCs w:val="20"/>
              </w:rPr>
            </w:pPr>
            <w:r>
              <w:rPr>
                <w:rFonts w:cs="ATT Aleck Sans"/>
                <w:color w:val="000000" w:themeColor="text1"/>
                <w:sz w:val="20"/>
                <w:szCs w:val="20"/>
              </w:rPr>
              <w:t>04/30/2017</w:t>
            </w:r>
          </w:p>
        </w:tc>
        <w:tc>
          <w:tcPr>
            <w:tcW w:w="1468" w:type="dxa"/>
          </w:tcPr>
          <w:p w:rsidR="0098201B" w:rsidRDefault="0098201B" w:rsidP="002A1EA9">
            <w:pPr>
              <w:rPr>
                <w:rFonts w:cs="ATT Aleck Sans"/>
                <w:color w:val="000000" w:themeColor="text1"/>
                <w:sz w:val="20"/>
                <w:szCs w:val="20"/>
              </w:rPr>
            </w:pPr>
            <w:proofErr w:type="spellStart"/>
            <w:r>
              <w:rPr>
                <w:rFonts w:cs="ATT Aleck Sans"/>
                <w:color w:val="000000" w:themeColor="text1"/>
                <w:sz w:val="20"/>
                <w:szCs w:val="20"/>
              </w:rPr>
              <w:t>Nazmul</w:t>
            </w:r>
            <w:proofErr w:type="spellEnd"/>
            <w:r>
              <w:rPr>
                <w:rFonts w:cs="ATT Aleck Sans"/>
                <w:color w:val="000000" w:themeColor="text1"/>
                <w:sz w:val="20"/>
                <w:szCs w:val="20"/>
              </w:rPr>
              <w:t xml:space="preserve"> </w:t>
            </w:r>
            <w:proofErr w:type="spellStart"/>
            <w:r>
              <w:rPr>
                <w:rFonts w:cs="ATT Aleck Sans"/>
                <w:color w:val="000000" w:themeColor="text1"/>
                <w:sz w:val="20"/>
                <w:szCs w:val="20"/>
              </w:rPr>
              <w:t>Huq</w:t>
            </w:r>
            <w:proofErr w:type="spellEnd"/>
          </w:p>
        </w:tc>
        <w:tc>
          <w:tcPr>
            <w:tcW w:w="4533" w:type="dxa"/>
          </w:tcPr>
          <w:p w:rsidR="0098201B" w:rsidRPr="00ED6ACB" w:rsidRDefault="00D367D2" w:rsidP="009C6099">
            <w:pPr>
              <w:pStyle w:val="ListParagraph"/>
              <w:numPr>
                <w:ilvl w:val="0"/>
                <w:numId w:val="52"/>
              </w:numPr>
              <w:rPr>
                <w:rFonts w:cs="ATT Aleck Sans"/>
                <w:color w:val="000000" w:themeColor="text1"/>
                <w:sz w:val="20"/>
                <w:szCs w:val="20"/>
              </w:rPr>
            </w:pPr>
            <w:r w:rsidRPr="00ED6ACB">
              <w:rPr>
                <w:rFonts w:cs="ATT Aleck Sans"/>
                <w:color w:val="000000" w:themeColor="text1"/>
                <w:sz w:val="20"/>
                <w:szCs w:val="20"/>
              </w:rPr>
              <w:t xml:space="preserve">Included API One Platform Patterns and </w:t>
            </w:r>
            <w:proofErr w:type="spellStart"/>
            <w:r w:rsidR="00700F06">
              <w:rPr>
                <w:color w:val="000000" w:themeColor="text1"/>
                <w:sz w:val="20"/>
                <w:szCs w:val="20"/>
              </w:rPr>
              <w:t>mS</w:t>
            </w:r>
            <w:proofErr w:type="spellEnd"/>
            <w:r w:rsidRPr="00ED6ACB">
              <w:rPr>
                <w:rFonts w:cs="ATT Aleck Sans"/>
                <w:color w:val="000000" w:themeColor="text1"/>
                <w:sz w:val="20"/>
                <w:szCs w:val="20"/>
              </w:rPr>
              <w:t xml:space="preserve"> implementation</w:t>
            </w:r>
          </w:p>
        </w:tc>
      </w:tr>
      <w:tr w:rsidR="00ED6ACB" w:rsidRPr="00F105A9" w:rsidTr="0098201B">
        <w:tc>
          <w:tcPr>
            <w:tcW w:w="1316" w:type="dxa"/>
          </w:tcPr>
          <w:p w:rsidR="00ED6ACB" w:rsidRDefault="00ED6ACB" w:rsidP="002A1EA9">
            <w:pPr>
              <w:jc w:val="center"/>
              <w:rPr>
                <w:rFonts w:cs="ATT Aleck Sans"/>
                <w:color w:val="000000" w:themeColor="text1"/>
                <w:sz w:val="20"/>
                <w:szCs w:val="20"/>
              </w:rPr>
            </w:pPr>
            <w:r>
              <w:rPr>
                <w:rFonts w:cs="ATT Aleck Sans"/>
                <w:color w:val="000000" w:themeColor="text1"/>
                <w:sz w:val="20"/>
                <w:szCs w:val="20"/>
              </w:rPr>
              <w:t>0.4</w:t>
            </w:r>
          </w:p>
        </w:tc>
        <w:tc>
          <w:tcPr>
            <w:tcW w:w="1356" w:type="dxa"/>
          </w:tcPr>
          <w:p w:rsidR="00ED6ACB" w:rsidRDefault="00ED6ACB" w:rsidP="002A1EA9">
            <w:pPr>
              <w:jc w:val="center"/>
              <w:rPr>
                <w:rFonts w:cs="ATT Aleck Sans"/>
                <w:color w:val="000000" w:themeColor="text1"/>
                <w:sz w:val="20"/>
                <w:szCs w:val="20"/>
              </w:rPr>
            </w:pPr>
            <w:r>
              <w:rPr>
                <w:rFonts w:cs="ATT Aleck Sans"/>
                <w:color w:val="000000" w:themeColor="text1"/>
                <w:sz w:val="20"/>
                <w:szCs w:val="20"/>
              </w:rPr>
              <w:t>05/04/2017</w:t>
            </w:r>
          </w:p>
        </w:tc>
        <w:tc>
          <w:tcPr>
            <w:tcW w:w="1468" w:type="dxa"/>
          </w:tcPr>
          <w:p w:rsidR="00ED6ACB" w:rsidRDefault="00ED6ACB" w:rsidP="002A1EA9">
            <w:pPr>
              <w:rPr>
                <w:rFonts w:cs="ATT Aleck Sans"/>
                <w:color w:val="000000" w:themeColor="text1"/>
                <w:sz w:val="20"/>
                <w:szCs w:val="20"/>
              </w:rPr>
            </w:pPr>
            <w:proofErr w:type="spellStart"/>
            <w:r>
              <w:rPr>
                <w:rFonts w:cs="ATT Aleck Sans"/>
                <w:color w:val="000000" w:themeColor="text1"/>
                <w:sz w:val="20"/>
                <w:szCs w:val="20"/>
              </w:rPr>
              <w:t>Nazmul</w:t>
            </w:r>
            <w:proofErr w:type="spellEnd"/>
            <w:r>
              <w:rPr>
                <w:rFonts w:cs="ATT Aleck Sans"/>
                <w:color w:val="000000" w:themeColor="text1"/>
                <w:sz w:val="20"/>
                <w:szCs w:val="20"/>
              </w:rPr>
              <w:t xml:space="preserve"> </w:t>
            </w:r>
            <w:proofErr w:type="spellStart"/>
            <w:r>
              <w:rPr>
                <w:rFonts w:cs="ATT Aleck Sans"/>
                <w:color w:val="000000" w:themeColor="text1"/>
                <w:sz w:val="20"/>
                <w:szCs w:val="20"/>
              </w:rPr>
              <w:t>Huq</w:t>
            </w:r>
            <w:proofErr w:type="spellEnd"/>
          </w:p>
        </w:tc>
        <w:tc>
          <w:tcPr>
            <w:tcW w:w="4533" w:type="dxa"/>
          </w:tcPr>
          <w:p w:rsidR="00ED6ACB" w:rsidRDefault="005A0BD7" w:rsidP="005A0BD7">
            <w:pPr>
              <w:pStyle w:val="ListParagraph"/>
              <w:numPr>
                <w:ilvl w:val="0"/>
                <w:numId w:val="52"/>
              </w:numPr>
              <w:rPr>
                <w:rFonts w:cs="ATT Aleck Sans"/>
                <w:color w:val="000000" w:themeColor="text1"/>
                <w:sz w:val="20"/>
                <w:szCs w:val="20"/>
              </w:rPr>
            </w:pPr>
            <w:r>
              <w:rPr>
                <w:rFonts w:cs="ATT Aleck Sans"/>
                <w:color w:val="000000" w:themeColor="text1"/>
                <w:sz w:val="20"/>
                <w:szCs w:val="20"/>
              </w:rPr>
              <w:t>Bronze Pattern Note Updated</w:t>
            </w:r>
          </w:p>
          <w:p w:rsidR="005A0BD7" w:rsidRPr="005A0BD7" w:rsidRDefault="005A0BD7" w:rsidP="005A0BD7">
            <w:pPr>
              <w:pStyle w:val="ListParagraph"/>
              <w:numPr>
                <w:ilvl w:val="0"/>
                <w:numId w:val="52"/>
              </w:numPr>
              <w:rPr>
                <w:rFonts w:cs="ATT Aleck Sans"/>
                <w:color w:val="000000" w:themeColor="text1"/>
                <w:sz w:val="20"/>
                <w:szCs w:val="20"/>
              </w:rPr>
            </w:pPr>
            <w:r>
              <w:rPr>
                <w:rFonts w:cs="ATT Aleck Sans"/>
                <w:color w:val="000000" w:themeColor="text1"/>
                <w:sz w:val="20"/>
                <w:szCs w:val="20"/>
              </w:rPr>
              <w:t>Naming Standards Updated</w:t>
            </w:r>
          </w:p>
        </w:tc>
      </w:tr>
      <w:tr w:rsidR="00F73ADC" w:rsidRPr="00F105A9" w:rsidTr="0098201B">
        <w:tc>
          <w:tcPr>
            <w:tcW w:w="1316" w:type="dxa"/>
          </w:tcPr>
          <w:p w:rsidR="00F73ADC" w:rsidRDefault="00F73ADC" w:rsidP="002A1EA9">
            <w:pPr>
              <w:jc w:val="center"/>
              <w:rPr>
                <w:rFonts w:cs="ATT Aleck Sans"/>
                <w:color w:val="000000" w:themeColor="text1"/>
                <w:sz w:val="20"/>
                <w:szCs w:val="20"/>
              </w:rPr>
            </w:pPr>
            <w:r>
              <w:rPr>
                <w:rFonts w:cs="ATT Aleck Sans"/>
                <w:color w:val="000000" w:themeColor="text1"/>
                <w:sz w:val="20"/>
                <w:szCs w:val="20"/>
              </w:rPr>
              <w:t>0.5</w:t>
            </w:r>
          </w:p>
        </w:tc>
        <w:tc>
          <w:tcPr>
            <w:tcW w:w="1356" w:type="dxa"/>
          </w:tcPr>
          <w:p w:rsidR="00F73ADC" w:rsidRDefault="00F73ADC" w:rsidP="002A1EA9">
            <w:pPr>
              <w:jc w:val="center"/>
              <w:rPr>
                <w:rFonts w:cs="ATT Aleck Sans"/>
                <w:color w:val="000000" w:themeColor="text1"/>
                <w:sz w:val="20"/>
                <w:szCs w:val="20"/>
              </w:rPr>
            </w:pPr>
            <w:r>
              <w:rPr>
                <w:rFonts w:cs="ATT Aleck Sans"/>
                <w:color w:val="000000" w:themeColor="text1"/>
                <w:sz w:val="20"/>
                <w:szCs w:val="20"/>
              </w:rPr>
              <w:t>05/15/2017</w:t>
            </w:r>
          </w:p>
        </w:tc>
        <w:tc>
          <w:tcPr>
            <w:tcW w:w="1468" w:type="dxa"/>
          </w:tcPr>
          <w:p w:rsidR="00F73ADC" w:rsidRDefault="00F73ADC" w:rsidP="002A1EA9">
            <w:pPr>
              <w:rPr>
                <w:rFonts w:cs="ATT Aleck Sans"/>
                <w:color w:val="000000" w:themeColor="text1"/>
                <w:sz w:val="20"/>
                <w:szCs w:val="20"/>
              </w:rPr>
            </w:pPr>
            <w:proofErr w:type="spellStart"/>
            <w:r>
              <w:rPr>
                <w:rFonts w:cs="ATT Aleck Sans"/>
                <w:color w:val="000000" w:themeColor="text1"/>
                <w:sz w:val="20"/>
                <w:szCs w:val="20"/>
              </w:rPr>
              <w:t>Nazmul</w:t>
            </w:r>
            <w:proofErr w:type="spellEnd"/>
            <w:r>
              <w:rPr>
                <w:rFonts w:cs="ATT Aleck Sans"/>
                <w:color w:val="000000" w:themeColor="text1"/>
                <w:sz w:val="20"/>
                <w:szCs w:val="20"/>
              </w:rPr>
              <w:t xml:space="preserve"> </w:t>
            </w:r>
            <w:proofErr w:type="spellStart"/>
            <w:r>
              <w:rPr>
                <w:rFonts w:cs="ATT Aleck Sans"/>
                <w:color w:val="000000" w:themeColor="text1"/>
                <w:sz w:val="20"/>
                <w:szCs w:val="20"/>
              </w:rPr>
              <w:t>Huq</w:t>
            </w:r>
            <w:proofErr w:type="spellEnd"/>
          </w:p>
        </w:tc>
        <w:tc>
          <w:tcPr>
            <w:tcW w:w="4533" w:type="dxa"/>
          </w:tcPr>
          <w:p w:rsidR="00F73ADC" w:rsidRDefault="00F73ADC" w:rsidP="005A0BD7">
            <w:pPr>
              <w:pStyle w:val="ListParagraph"/>
              <w:numPr>
                <w:ilvl w:val="0"/>
                <w:numId w:val="52"/>
              </w:numPr>
              <w:rPr>
                <w:rFonts w:cs="ATT Aleck Sans"/>
                <w:color w:val="000000" w:themeColor="text1"/>
                <w:sz w:val="20"/>
                <w:szCs w:val="20"/>
              </w:rPr>
            </w:pPr>
            <w:r>
              <w:rPr>
                <w:rFonts w:cs="ATT Aleck Sans"/>
                <w:color w:val="000000" w:themeColor="text1"/>
                <w:sz w:val="20"/>
                <w:szCs w:val="20"/>
              </w:rPr>
              <w:t>Added document links</w:t>
            </w:r>
          </w:p>
        </w:tc>
      </w:tr>
      <w:tr w:rsidR="00E162C1" w:rsidRPr="00F105A9" w:rsidTr="0098201B">
        <w:tc>
          <w:tcPr>
            <w:tcW w:w="1316" w:type="dxa"/>
          </w:tcPr>
          <w:p w:rsidR="00E162C1" w:rsidRDefault="00E162C1" w:rsidP="002A1EA9">
            <w:pPr>
              <w:jc w:val="center"/>
              <w:rPr>
                <w:rFonts w:cs="ATT Aleck Sans"/>
                <w:color w:val="000000" w:themeColor="text1"/>
                <w:sz w:val="20"/>
                <w:szCs w:val="20"/>
              </w:rPr>
            </w:pPr>
          </w:p>
        </w:tc>
        <w:tc>
          <w:tcPr>
            <w:tcW w:w="1356" w:type="dxa"/>
          </w:tcPr>
          <w:p w:rsidR="00E162C1" w:rsidRDefault="002B248C" w:rsidP="002A1EA9">
            <w:pPr>
              <w:jc w:val="center"/>
              <w:rPr>
                <w:rFonts w:cs="ATT Aleck Sans"/>
                <w:color w:val="000000" w:themeColor="text1"/>
                <w:sz w:val="20"/>
                <w:szCs w:val="20"/>
              </w:rPr>
            </w:pPr>
            <w:r>
              <w:rPr>
                <w:rFonts w:cs="ATT Aleck Sans"/>
                <w:color w:val="000000" w:themeColor="text1"/>
                <w:sz w:val="20"/>
                <w:szCs w:val="20"/>
              </w:rPr>
              <w:t>05/23/2017</w:t>
            </w:r>
          </w:p>
        </w:tc>
        <w:tc>
          <w:tcPr>
            <w:tcW w:w="1468" w:type="dxa"/>
          </w:tcPr>
          <w:p w:rsidR="00E162C1" w:rsidRDefault="002B248C" w:rsidP="002A1EA9">
            <w:pPr>
              <w:rPr>
                <w:rFonts w:cs="ATT Aleck Sans"/>
                <w:color w:val="000000" w:themeColor="text1"/>
                <w:sz w:val="20"/>
                <w:szCs w:val="20"/>
              </w:rPr>
            </w:pPr>
            <w:proofErr w:type="spellStart"/>
            <w:r>
              <w:rPr>
                <w:rFonts w:cs="ATT Aleck Sans"/>
                <w:color w:val="000000" w:themeColor="text1"/>
                <w:sz w:val="20"/>
                <w:szCs w:val="20"/>
              </w:rPr>
              <w:t>Nazmul</w:t>
            </w:r>
            <w:proofErr w:type="spellEnd"/>
            <w:r>
              <w:rPr>
                <w:rFonts w:cs="ATT Aleck Sans"/>
                <w:color w:val="000000" w:themeColor="text1"/>
                <w:sz w:val="20"/>
                <w:szCs w:val="20"/>
              </w:rPr>
              <w:t xml:space="preserve"> </w:t>
            </w:r>
            <w:proofErr w:type="spellStart"/>
            <w:r>
              <w:rPr>
                <w:rFonts w:cs="ATT Aleck Sans"/>
                <w:color w:val="000000" w:themeColor="text1"/>
                <w:sz w:val="20"/>
                <w:szCs w:val="20"/>
              </w:rPr>
              <w:t>Huq</w:t>
            </w:r>
            <w:proofErr w:type="spellEnd"/>
          </w:p>
        </w:tc>
        <w:tc>
          <w:tcPr>
            <w:tcW w:w="4533" w:type="dxa"/>
          </w:tcPr>
          <w:p w:rsidR="00E162C1" w:rsidRDefault="00E162C1" w:rsidP="005A0BD7">
            <w:pPr>
              <w:pStyle w:val="ListParagraph"/>
              <w:numPr>
                <w:ilvl w:val="0"/>
                <w:numId w:val="52"/>
              </w:numPr>
              <w:rPr>
                <w:rFonts w:cs="ATT Aleck Sans"/>
                <w:color w:val="000000" w:themeColor="text1"/>
                <w:sz w:val="20"/>
                <w:szCs w:val="20"/>
              </w:rPr>
            </w:pPr>
            <w:r>
              <w:rPr>
                <w:rFonts w:cs="ATT Aleck Sans"/>
                <w:color w:val="000000" w:themeColor="text1"/>
                <w:sz w:val="20"/>
                <w:szCs w:val="20"/>
              </w:rPr>
              <w:t>Updated section 2</w:t>
            </w:r>
          </w:p>
          <w:p w:rsidR="00760662" w:rsidRDefault="00760662" w:rsidP="005A0BD7">
            <w:pPr>
              <w:pStyle w:val="ListParagraph"/>
              <w:numPr>
                <w:ilvl w:val="0"/>
                <w:numId w:val="52"/>
              </w:numPr>
              <w:rPr>
                <w:rFonts w:cs="ATT Aleck Sans"/>
                <w:color w:val="000000" w:themeColor="text1"/>
                <w:sz w:val="20"/>
                <w:szCs w:val="20"/>
              </w:rPr>
            </w:pPr>
            <w:r>
              <w:rPr>
                <w:rFonts w:cs="ATT Aleck Sans"/>
                <w:color w:val="000000" w:themeColor="text1"/>
                <w:sz w:val="20"/>
                <w:szCs w:val="20"/>
              </w:rPr>
              <w:t>Added SRE doc link</w:t>
            </w:r>
          </w:p>
          <w:p w:rsidR="004800AA" w:rsidRDefault="004800AA" w:rsidP="005A0BD7">
            <w:pPr>
              <w:pStyle w:val="ListParagraph"/>
              <w:numPr>
                <w:ilvl w:val="0"/>
                <w:numId w:val="52"/>
              </w:numPr>
              <w:rPr>
                <w:rFonts w:cs="ATT Aleck Sans"/>
                <w:color w:val="000000" w:themeColor="text1"/>
                <w:sz w:val="20"/>
                <w:szCs w:val="20"/>
              </w:rPr>
            </w:pPr>
            <w:r>
              <w:rPr>
                <w:rFonts w:cs="ATT Aleck Sans"/>
                <w:color w:val="000000" w:themeColor="text1"/>
                <w:sz w:val="20"/>
                <w:szCs w:val="20"/>
              </w:rPr>
              <w:t>Updated Section 5</w:t>
            </w:r>
          </w:p>
        </w:tc>
      </w:tr>
      <w:tr w:rsidR="00BE74BE" w:rsidRPr="00F105A9" w:rsidTr="0098201B">
        <w:tc>
          <w:tcPr>
            <w:tcW w:w="1316" w:type="dxa"/>
          </w:tcPr>
          <w:p w:rsidR="00BE74BE" w:rsidRDefault="00BE74BE" w:rsidP="002A1EA9">
            <w:pPr>
              <w:jc w:val="center"/>
              <w:rPr>
                <w:rFonts w:cs="ATT Aleck Sans"/>
                <w:color w:val="000000" w:themeColor="text1"/>
                <w:sz w:val="20"/>
                <w:szCs w:val="20"/>
              </w:rPr>
            </w:pPr>
            <w:r>
              <w:rPr>
                <w:rFonts w:cs="ATT Aleck Sans"/>
                <w:color w:val="000000" w:themeColor="text1"/>
                <w:sz w:val="20"/>
                <w:szCs w:val="20"/>
              </w:rPr>
              <w:t>1.0</w:t>
            </w:r>
          </w:p>
        </w:tc>
        <w:tc>
          <w:tcPr>
            <w:tcW w:w="1356" w:type="dxa"/>
          </w:tcPr>
          <w:p w:rsidR="00BE74BE" w:rsidRDefault="00BE74BE" w:rsidP="002A1EA9">
            <w:pPr>
              <w:jc w:val="center"/>
              <w:rPr>
                <w:rFonts w:cs="ATT Aleck Sans"/>
                <w:color w:val="000000" w:themeColor="text1"/>
                <w:sz w:val="20"/>
                <w:szCs w:val="20"/>
              </w:rPr>
            </w:pPr>
            <w:r>
              <w:rPr>
                <w:rFonts w:cs="ATT Aleck Sans"/>
                <w:color w:val="000000" w:themeColor="text1"/>
                <w:sz w:val="20"/>
                <w:szCs w:val="20"/>
              </w:rPr>
              <w:t>6/19/2017</w:t>
            </w:r>
          </w:p>
        </w:tc>
        <w:tc>
          <w:tcPr>
            <w:tcW w:w="1468" w:type="dxa"/>
          </w:tcPr>
          <w:p w:rsidR="00BE74BE" w:rsidRDefault="00BE74BE" w:rsidP="002A1EA9">
            <w:pPr>
              <w:rPr>
                <w:rFonts w:cs="ATT Aleck Sans"/>
                <w:color w:val="000000" w:themeColor="text1"/>
                <w:sz w:val="20"/>
                <w:szCs w:val="20"/>
              </w:rPr>
            </w:pPr>
            <w:r>
              <w:rPr>
                <w:rFonts w:cs="ATT Aleck Sans"/>
                <w:color w:val="000000" w:themeColor="text1"/>
                <w:sz w:val="20"/>
                <w:szCs w:val="20"/>
              </w:rPr>
              <w:t>Colleen Casper</w:t>
            </w:r>
          </w:p>
        </w:tc>
        <w:tc>
          <w:tcPr>
            <w:tcW w:w="4533" w:type="dxa"/>
          </w:tcPr>
          <w:p w:rsidR="00BE74BE" w:rsidRDefault="00BE74BE" w:rsidP="005A0BD7">
            <w:pPr>
              <w:pStyle w:val="ListParagraph"/>
              <w:numPr>
                <w:ilvl w:val="0"/>
                <w:numId w:val="52"/>
              </w:numPr>
              <w:rPr>
                <w:rFonts w:cs="ATT Aleck Sans"/>
                <w:color w:val="000000" w:themeColor="text1"/>
                <w:sz w:val="20"/>
                <w:szCs w:val="20"/>
              </w:rPr>
            </w:pPr>
            <w:r>
              <w:rPr>
                <w:rFonts w:cs="ATT Aleck Sans"/>
                <w:color w:val="000000" w:themeColor="text1"/>
                <w:sz w:val="20"/>
                <w:szCs w:val="20"/>
              </w:rPr>
              <w:t>Remove Draft Status and baseline document</w:t>
            </w:r>
          </w:p>
        </w:tc>
      </w:tr>
      <w:tr w:rsidR="0009769D" w:rsidRPr="00F105A9" w:rsidTr="0098201B">
        <w:tc>
          <w:tcPr>
            <w:tcW w:w="1316" w:type="dxa"/>
          </w:tcPr>
          <w:p w:rsidR="0009769D" w:rsidRDefault="0009769D" w:rsidP="002A1EA9">
            <w:pPr>
              <w:jc w:val="center"/>
              <w:rPr>
                <w:rFonts w:cs="ATT Aleck Sans"/>
                <w:color w:val="000000" w:themeColor="text1"/>
                <w:sz w:val="20"/>
                <w:szCs w:val="20"/>
              </w:rPr>
            </w:pPr>
          </w:p>
        </w:tc>
        <w:tc>
          <w:tcPr>
            <w:tcW w:w="1356" w:type="dxa"/>
          </w:tcPr>
          <w:p w:rsidR="0009769D" w:rsidRDefault="0009769D" w:rsidP="002A1EA9">
            <w:pPr>
              <w:jc w:val="center"/>
              <w:rPr>
                <w:rFonts w:cs="ATT Aleck Sans"/>
                <w:color w:val="000000" w:themeColor="text1"/>
                <w:sz w:val="20"/>
                <w:szCs w:val="20"/>
              </w:rPr>
            </w:pPr>
            <w:r>
              <w:rPr>
                <w:rFonts w:cs="ATT Aleck Sans"/>
                <w:color w:val="000000" w:themeColor="text1"/>
                <w:sz w:val="20"/>
                <w:szCs w:val="20"/>
              </w:rPr>
              <w:t>7/18/2017</w:t>
            </w:r>
          </w:p>
        </w:tc>
        <w:tc>
          <w:tcPr>
            <w:tcW w:w="1468" w:type="dxa"/>
          </w:tcPr>
          <w:p w:rsidR="0009769D" w:rsidRDefault="0009769D" w:rsidP="002A1EA9">
            <w:pPr>
              <w:rPr>
                <w:rFonts w:cs="ATT Aleck Sans"/>
                <w:color w:val="000000" w:themeColor="text1"/>
                <w:sz w:val="20"/>
                <w:szCs w:val="20"/>
              </w:rPr>
            </w:pPr>
            <w:proofErr w:type="spellStart"/>
            <w:r>
              <w:rPr>
                <w:rFonts w:cs="ATT Aleck Sans"/>
                <w:color w:val="000000" w:themeColor="text1"/>
                <w:sz w:val="20"/>
                <w:szCs w:val="20"/>
              </w:rPr>
              <w:t>Nazmul</w:t>
            </w:r>
            <w:proofErr w:type="spellEnd"/>
            <w:r>
              <w:rPr>
                <w:rFonts w:cs="ATT Aleck Sans"/>
                <w:color w:val="000000" w:themeColor="text1"/>
                <w:sz w:val="20"/>
                <w:szCs w:val="20"/>
              </w:rPr>
              <w:t xml:space="preserve"> </w:t>
            </w:r>
            <w:proofErr w:type="spellStart"/>
            <w:r>
              <w:rPr>
                <w:rFonts w:cs="ATT Aleck Sans"/>
                <w:color w:val="000000" w:themeColor="text1"/>
                <w:sz w:val="20"/>
                <w:szCs w:val="20"/>
              </w:rPr>
              <w:t>Huq</w:t>
            </w:r>
            <w:proofErr w:type="spellEnd"/>
          </w:p>
        </w:tc>
        <w:tc>
          <w:tcPr>
            <w:tcW w:w="4533" w:type="dxa"/>
          </w:tcPr>
          <w:p w:rsidR="0009769D" w:rsidRDefault="0009769D" w:rsidP="005A0BD7">
            <w:pPr>
              <w:pStyle w:val="ListParagraph"/>
              <w:numPr>
                <w:ilvl w:val="0"/>
                <w:numId w:val="52"/>
              </w:numPr>
              <w:rPr>
                <w:rFonts w:cs="ATT Aleck Sans"/>
                <w:color w:val="000000" w:themeColor="text1"/>
                <w:sz w:val="20"/>
                <w:szCs w:val="20"/>
              </w:rPr>
            </w:pPr>
            <w:r>
              <w:rPr>
                <w:rFonts w:cs="ATT Aleck Sans"/>
                <w:color w:val="000000" w:themeColor="text1"/>
                <w:sz w:val="20"/>
                <w:szCs w:val="20"/>
              </w:rPr>
              <w:t>Naming diagram upgraded</w:t>
            </w:r>
          </w:p>
        </w:tc>
      </w:tr>
    </w:tbl>
    <w:p w:rsidR="009719D9" w:rsidRPr="00477F4F" w:rsidRDefault="004C51C2" w:rsidP="00F670FB">
      <w:pPr>
        <w:rPr>
          <w:rFonts w:ascii="ATT Aleck Sans" w:eastAsiaTheme="majorEastAsia" w:hAnsi="ATT Aleck Sans" w:cs="ATT Aleck Sans"/>
          <w:b/>
          <w:bCs/>
          <w:color w:val="2E74B5" w:themeColor="accent1" w:themeShade="BF"/>
          <w:sz w:val="28"/>
          <w:szCs w:val="28"/>
          <w:lang w:eastAsia="ja-JP"/>
        </w:rPr>
      </w:pPr>
      <w:r>
        <w:rPr>
          <w:rFonts w:asciiTheme="majorHAnsi" w:eastAsiaTheme="majorEastAsia" w:hAnsiTheme="majorHAnsi" w:cstheme="majorBidi"/>
          <w:b/>
          <w:bCs/>
          <w:color w:val="2E74B5" w:themeColor="accent1" w:themeShade="BF"/>
          <w:sz w:val="28"/>
          <w:szCs w:val="28"/>
          <w:lang w:eastAsia="ja-JP"/>
        </w:rPr>
        <w:br w:type="page"/>
      </w:r>
      <w:r w:rsidR="009719D9" w:rsidRPr="00477F4F">
        <w:rPr>
          <w:rFonts w:ascii="ATT Aleck Sans" w:eastAsiaTheme="majorEastAsia" w:hAnsi="ATT Aleck Sans" w:cs="ATT Aleck Sans"/>
          <w:b/>
          <w:bCs/>
          <w:color w:val="2E74B5" w:themeColor="accent1" w:themeShade="BF"/>
          <w:sz w:val="28"/>
          <w:szCs w:val="28"/>
          <w:lang w:eastAsia="ja-JP"/>
        </w:rPr>
        <w:lastRenderedPageBreak/>
        <w:t>Table of Contents</w:t>
      </w:r>
    </w:p>
    <w:p w:rsidR="007123C0" w:rsidRDefault="009719D9">
      <w:pPr>
        <w:pStyle w:val="TOC1"/>
        <w:rPr>
          <w:rFonts w:asciiTheme="minorHAnsi" w:eastAsiaTheme="minorEastAsia" w:hAnsiTheme="minorHAnsi" w:cstheme="minorBidi"/>
          <w:b w:val="0"/>
        </w:rPr>
      </w:pPr>
      <w:r w:rsidRPr="00477F4F">
        <w:rPr>
          <w:rFonts w:ascii="ATT Aleck Sans" w:hAnsi="ATT Aleck Sans" w:cs="ATT Aleck Sans"/>
        </w:rPr>
        <w:fldChar w:fldCharType="begin"/>
      </w:r>
      <w:r w:rsidRPr="00477F4F">
        <w:rPr>
          <w:rFonts w:ascii="ATT Aleck Sans" w:hAnsi="ATT Aleck Sans" w:cs="ATT Aleck Sans"/>
        </w:rPr>
        <w:instrText xml:space="preserve"> TOC \o "1-3" \h \z \u </w:instrText>
      </w:r>
      <w:r w:rsidRPr="00477F4F">
        <w:rPr>
          <w:rFonts w:ascii="ATT Aleck Sans" w:hAnsi="ATT Aleck Sans" w:cs="ATT Aleck Sans"/>
        </w:rPr>
        <w:fldChar w:fldCharType="separate"/>
      </w:r>
      <w:hyperlink w:anchor="_Toc485897818" w:history="1">
        <w:r w:rsidR="007123C0" w:rsidRPr="00DF48C2">
          <w:rPr>
            <w:rStyle w:val="Hyperlink"/>
            <w:rFonts w:ascii="ATT Aleck Sans" w:eastAsiaTheme="majorEastAsia" w:hAnsi="ATT Aleck Sans" w:cs="ATT Aleck Sans"/>
          </w:rPr>
          <w:t>REVISION HISTORY</w:t>
        </w:r>
        <w:r w:rsidR="007123C0">
          <w:rPr>
            <w:webHidden/>
          </w:rPr>
          <w:tab/>
        </w:r>
        <w:r w:rsidR="007123C0">
          <w:rPr>
            <w:webHidden/>
          </w:rPr>
          <w:fldChar w:fldCharType="begin"/>
        </w:r>
        <w:r w:rsidR="007123C0">
          <w:rPr>
            <w:webHidden/>
          </w:rPr>
          <w:instrText xml:space="preserve"> PAGEREF _Toc485897818 \h </w:instrText>
        </w:r>
        <w:r w:rsidR="007123C0">
          <w:rPr>
            <w:webHidden/>
          </w:rPr>
        </w:r>
        <w:r w:rsidR="007123C0">
          <w:rPr>
            <w:webHidden/>
          </w:rPr>
          <w:fldChar w:fldCharType="separate"/>
        </w:r>
        <w:r w:rsidR="007123C0">
          <w:rPr>
            <w:webHidden/>
          </w:rPr>
          <w:t>1</w:t>
        </w:r>
        <w:r w:rsidR="007123C0">
          <w:rPr>
            <w:webHidden/>
          </w:rPr>
          <w:fldChar w:fldCharType="end"/>
        </w:r>
      </w:hyperlink>
    </w:p>
    <w:p w:rsidR="007123C0" w:rsidRDefault="00144BE3">
      <w:pPr>
        <w:pStyle w:val="TOC1"/>
        <w:rPr>
          <w:rFonts w:asciiTheme="minorHAnsi" w:eastAsiaTheme="minorEastAsia" w:hAnsiTheme="minorHAnsi" w:cstheme="minorBidi"/>
          <w:b w:val="0"/>
        </w:rPr>
      </w:pPr>
      <w:hyperlink w:anchor="_Toc485897819" w:history="1">
        <w:r w:rsidR="007123C0" w:rsidRPr="00DF48C2">
          <w:rPr>
            <w:rStyle w:val="Hyperlink"/>
            <w:iCs/>
          </w:rPr>
          <w:t>1</w:t>
        </w:r>
        <w:r w:rsidR="007123C0">
          <w:rPr>
            <w:rFonts w:asciiTheme="minorHAnsi" w:eastAsiaTheme="minorEastAsia" w:hAnsiTheme="minorHAnsi" w:cstheme="minorBidi"/>
            <w:b w:val="0"/>
          </w:rPr>
          <w:tab/>
        </w:r>
        <w:r w:rsidR="007123C0" w:rsidRPr="00DF48C2">
          <w:rPr>
            <w:rStyle w:val="Hyperlink"/>
            <w:iCs/>
          </w:rPr>
          <w:t>Objective</w:t>
        </w:r>
        <w:r w:rsidR="007123C0">
          <w:rPr>
            <w:webHidden/>
          </w:rPr>
          <w:tab/>
        </w:r>
        <w:r w:rsidR="007123C0">
          <w:rPr>
            <w:webHidden/>
          </w:rPr>
          <w:fldChar w:fldCharType="begin"/>
        </w:r>
        <w:r w:rsidR="007123C0">
          <w:rPr>
            <w:webHidden/>
          </w:rPr>
          <w:instrText xml:space="preserve"> PAGEREF _Toc485897819 \h </w:instrText>
        </w:r>
        <w:r w:rsidR="007123C0">
          <w:rPr>
            <w:webHidden/>
          </w:rPr>
        </w:r>
        <w:r w:rsidR="007123C0">
          <w:rPr>
            <w:webHidden/>
          </w:rPr>
          <w:fldChar w:fldCharType="separate"/>
        </w:r>
        <w:r w:rsidR="007123C0">
          <w:rPr>
            <w:webHidden/>
          </w:rPr>
          <w:t>4</w:t>
        </w:r>
        <w:r w:rsidR="007123C0">
          <w:rPr>
            <w:webHidden/>
          </w:rPr>
          <w:fldChar w:fldCharType="end"/>
        </w:r>
      </w:hyperlink>
    </w:p>
    <w:p w:rsidR="007123C0" w:rsidRDefault="00144BE3">
      <w:pPr>
        <w:pStyle w:val="TOC2"/>
        <w:rPr>
          <w:rFonts w:cstheme="minorBidi"/>
          <w:noProof/>
        </w:rPr>
      </w:pPr>
      <w:hyperlink w:anchor="_Toc485897820" w:history="1">
        <w:r w:rsidR="007123C0" w:rsidRPr="00DF48C2">
          <w:rPr>
            <w:rStyle w:val="Hyperlink"/>
            <w:rFonts w:eastAsia="Times New Roman"/>
            <w:noProof/>
          </w:rPr>
          <w:t>1.1</w:t>
        </w:r>
        <w:r w:rsidR="007123C0">
          <w:rPr>
            <w:rFonts w:cstheme="minorBidi"/>
            <w:noProof/>
          </w:rPr>
          <w:tab/>
        </w:r>
        <w:r w:rsidR="007123C0" w:rsidRPr="00DF48C2">
          <w:rPr>
            <w:rStyle w:val="Hyperlink"/>
            <w:rFonts w:eastAsia="Times New Roman"/>
            <w:noProof/>
          </w:rPr>
          <w:t>Scope of the Document</w:t>
        </w:r>
        <w:r w:rsidR="007123C0">
          <w:rPr>
            <w:noProof/>
            <w:webHidden/>
          </w:rPr>
          <w:tab/>
        </w:r>
        <w:r w:rsidR="007123C0">
          <w:rPr>
            <w:noProof/>
            <w:webHidden/>
          </w:rPr>
          <w:fldChar w:fldCharType="begin"/>
        </w:r>
        <w:r w:rsidR="007123C0">
          <w:rPr>
            <w:noProof/>
            <w:webHidden/>
          </w:rPr>
          <w:instrText xml:space="preserve"> PAGEREF _Toc485897820 \h </w:instrText>
        </w:r>
        <w:r w:rsidR="007123C0">
          <w:rPr>
            <w:noProof/>
            <w:webHidden/>
          </w:rPr>
        </w:r>
        <w:r w:rsidR="007123C0">
          <w:rPr>
            <w:noProof/>
            <w:webHidden/>
          </w:rPr>
          <w:fldChar w:fldCharType="separate"/>
        </w:r>
        <w:r w:rsidR="007123C0">
          <w:rPr>
            <w:noProof/>
            <w:webHidden/>
          </w:rPr>
          <w:t>5</w:t>
        </w:r>
        <w:r w:rsidR="007123C0">
          <w:rPr>
            <w:noProof/>
            <w:webHidden/>
          </w:rPr>
          <w:fldChar w:fldCharType="end"/>
        </w:r>
      </w:hyperlink>
    </w:p>
    <w:p w:rsidR="007123C0" w:rsidRDefault="00144BE3">
      <w:pPr>
        <w:pStyle w:val="TOC1"/>
        <w:rPr>
          <w:rFonts w:asciiTheme="minorHAnsi" w:eastAsiaTheme="minorEastAsia" w:hAnsiTheme="minorHAnsi" w:cstheme="minorBidi"/>
          <w:b w:val="0"/>
        </w:rPr>
      </w:pPr>
      <w:hyperlink w:anchor="_Toc485897821" w:history="1">
        <w:r w:rsidR="007123C0" w:rsidRPr="00DF48C2">
          <w:rPr>
            <w:rStyle w:val="Hyperlink"/>
            <w:iCs/>
          </w:rPr>
          <w:t>2</w:t>
        </w:r>
        <w:r w:rsidR="007123C0">
          <w:rPr>
            <w:rFonts w:asciiTheme="minorHAnsi" w:eastAsiaTheme="minorEastAsia" w:hAnsiTheme="minorHAnsi" w:cstheme="minorBidi"/>
            <w:b w:val="0"/>
          </w:rPr>
          <w:tab/>
        </w:r>
        <w:r w:rsidR="007123C0" w:rsidRPr="00DF48C2">
          <w:rPr>
            <w:rStyle w:val="Hyperlink"/>
            <w:iCs/>
          </w:rPr>
          <w:t>Business Domain Knowledge for mS Development</w:t>
        </w:r>
        <w:r w:rsidR="007123C0">
          <w:rPr>
            <w:webHidden/>
          </w:rPr>
          <w:tab/>
        </w:r>
        <w:r w:rsidR="007123C0">
          <w:rPr>
            <w:webHidden/>
          </w:rPr>
          <w:fldChar w:fldCharType="begin"/>
        </w:r>
        <w:r w:rsidR="007123C0">
          <w:rPr>
            <w:webHidden/>
          </w:rPr>
          <w:instrText xml:space="preserve"> PAGEREF _Toc485897821 \h </w:instrText>
        </w:r>
        <w:r w:rsidR="007123C0">
          <w:rPr>
            <w:webHidden/>
          </w:rPr>
        </w:r>
        <w:r w:rsidR="007123C0">
          <w:rPr>
            <w:webHidden/>
          </w:rPr>
          <w:fldChar w:fldCharType="separate"/>
        </w:r>
        <w:r w:rsidR="007123C0">
          <w:rPr>
            <w:webHidden/>
          </w:rPr>
          <w:t>5</w:t>
        </w:r>
        <w:r w:rsidR="007123C0">
          <w:rPr>
            <w:webHidden/>
          </w:rPr>
          <w:fldChar w:fldCharType="end"/>
        </w:r>
      </w:hyperlink>
    </w:p>
    <w:p w:rsidR="007123C0" w:rsidRDefault="00144BE3">
      <w:pPr>
        <w:pStyle w:val="TOC1"/>
        <w:rPr>
          <w:rFonts w:asciiTheme="minorHAnsi" w:eastAsiaTheme="minorEastAsia" w:hAnsiTheme="minorHAnsi" w:cstheme="minorBidi"/>
          <w:b w:val="0"/>
        </w:rPr>
      </w:pPr>
      <w:hyperlink w:anchor="_Toc485897822" w:history="1">
        <w:r w:rsidR="007123C0" w:rsidRPr="00DF48C2">
          <w:rPr>
            <w:rStyle w:val="Hyperlink"/>
            <w:iCs/>
          </w:rPr>
          <w:t>3</w:t>
        </w:r>
        <w:r w:rsidR="007123C0">
          <w:rPr>
            <w:rFonts w:asciiTheme="minorHAnsi" w:eastAsiaTheme="minorEastAsia" w:hAnsiTheme="minorHAnsi" w:cstheme="minorBidi"/>
            <w:b w:val="0"/>
          </w:rPr>
          <w:tab/>
        </w:r>
        <w:r w:rsidR="007123C0" w:rsidRPr="00DF48C2">
          <w:rPr>
            <w:rStyle w:val="Hyperlink"/>
            <w:iCs/>
          </w:rPr>
          <w:t>Software Architecture and mS</w:t>
        </w:r>
        <w:r w:rsidR="007123C0">
          <w:rPr>
            <w:webHidden/>
          </w:rPr>
          <w:tab/>
        </w:r>
        <w:r w:rsidR="007123C0">
          <w:rPr>
            <w:webHidden/>
          </w:rPr>
          <w:fldChar w:fldCharType="begin"/>
        </w:r>
        <w:r w:rsidR="007123C0">
          <w:rPr>
            <w:webHidden/>
          </w:rPr>
          <w:instrText xml:space="preserve"> PAGEREF _Toc485897822 \h </w:instrText>
        </w:r>
        <w:r w:rsidR="007123C0">
          <w:rPr>
            <w:webHidden/>
          </w:rPr>
        </w:r>
        <w:r w:rsidR="007123C0">
          <w:rPr>
            <w:webHidden/>
          </w:rPr>
          <w:fldChar w:fldCharType="separate"/>
        </w:r>
        <w:r w:rsidR="007123C0">
          <w:rPr>
            <w:webHidden/>
          </w:rPr>
          <w:t>7</w:t>
        </w:r>
        <w:r w:rsidR="007123C0">
          <w:rPr>
            <w:webHidden/>
          </w:rPr>
          <w:fldChar w:fldCharType="end"/>
        </w:r>
      </w:hyperlink>
    </w:p>
    <w:p w:rsidR="007123C0" w:rsidRDefault="00144BE3">
      <w:pPr>
        <w:pStyle w:val="TOC2"/>
        <w:rPr>
          <w:rFonts w:cstheme="minorBidi"/>
          <w:noProof/>
        </w:rPr>
      </w:pPr>
      <w:hyperlink w:anchor="_Toc485897823" w:history="1">
        <w:r w:rsidR="007123C0" w:rsidRPr="00DF48C2">
          <w:rPr>
            <w:rStyle w:val="Hyperlink"/>
            <w:noProof/>
          </w:rPr>
          <w:t>3.1</w:t>
        </w:r>
        <w:r w:rsidR="007123C0">
          <w:rPr>
            <w:rFonts w:cstheme="minorBidi"/>
            <w:noProof/>
          </w:rPr>
          <w:tab/>
        </w:r>
        <w:r w:rsidR="007123C0" w:rsidRPr="00DF48C2">
          <w:rPr>
            <w:rStyle w:val="Hyperlink"/>
            <w:rFonts w:cstheme="minorHAnsi"/>
            <w:noProof/>
          </w:rPr>
          <w:t>SoR and Business Domain Capability</w:t>
        </w:r>
        <w:r w:rsidR="007123C0">
          <w:rPr>
            <w:noProof/>
            <w:webHidden/>
          </w:rPr>
          <w:tab/>
        </w:r>
        <w:r w:rsidR="007123C0">
          <w:rPr>
            <w:noProof/>
            <w:webHidden/>
          </w:rPr>
          <w:fldChar w:fldCharType="begin"/>
        </w:r>
        <w:r w:rsidR="007123C0">
          <w:rPr>
            <w:noProof/>
            <w:webHidden/>
          </w:rPr>
          <w:instrText xml:space="preserve"> PAGEREF _Toc485897823 \h </w:instrText>
        </w:r>
        <w:r w:rsidR="007123C0">
          <w:rPr>
            <w:noProof/>
            <w:webHidden/>
          </w:rPr>
        </w:r>
        <w:r w:rsidR="007123C0">
          <w:rPr>
            <w:noProof/>
            <w:webHidden/>
          </w:rPr>
          <w:fldChar w:fldCharType="separate"/>
        </w:r>
        <w:r w:rsidR="007123C0">
          <w:rPr>
            <w:noProof/>
            <w:webHidden/>
          </w:rPr>
          <w:t>11</w:t>
        </w:r>
        <w:r w:rsidR="007123C0">
          <w:rPr>
            <w:noProof/>
            <w:webHidden/>
          </w:rPr>
          <w:fldChar w:fldCharType="end"/>
        </w:r>
      </w:hyperlink>
    </w:p>
    <w:p w:rsidR="007123C0" w:rsidRDefault="00144BE3">
      <w:pPr>
        <w:pStyle w:val="TOC3"/>
        <w:rPr>
          <w:rFonts w:cstheme="minorBidi"/>
          <w:noProof/>
        </w:rPr>
      </w:pPr>
      <w:hyperlink w:anchor="_Toc485897824" w:history="1">
        <w:r w:rsidR="007123C0" w:rsidRPr="00DF48C2">
          <w:rPr>
            <w:rStyle w:val="Hyperlink"/>
            <w:noProof/>
          </w:rPr>
          <w:t>3.1.1</w:t>
        </w:r>
        <w:r w:rsidR="007123C0">
          <w:rPr>
            <w:rFonts w:cstheme="minorBidi"/>
            <w:noProof/>
          </w:rPr>
          <w:tab/>
        </w:r>
        <w:r w:rsidR="007123C0" w:rsidRPr="00DF48C2">
          <w:rPr>
            <w:rStyle w:val="Hyperlink"/>
            <w:noProof/>
          </w:rPr>
          <w:t>Decomposition of a Domain</w:t>
        </w:r>
        <w:r w:rsidR="007123C0">
          <w:rPr>
            <w:noProof/>
            <w:webHidden/>
          </w:rPr>
          <w:tab/>
        </w:r>
        <w:r w:rsidR="007123C0">
          <w:rPr>
            <w:noProof/>
            <w:webHidden/>
          </w:rPr>
          <w:fldChar w:fldCharType="begin"/>
        </w:r>
        <w:r w:rsidR="007123C0">
          <w:rPr>
            <w:noProof/>
            <w:webHidden/>
          </w:rPr>
          <w:instrText xml:space="preserve"> PAGEREF _Toc485897824 \h </w:instrText>
        </w:r>
        <w:r w:rsidR="007123C0">
          <w:rPr>
            <w:noProof/>
            <w:webHidden/>
          </w:rPr>
        </w:r>
        <w:r w:rsidR="007123C0">
          <w:rPr>
            <w:noProof/>
            <w:webHidden/>
          </w:rPr>
          <w:fldChar w:fldCharType="separate"/>
        </w:r>
        <w:r w:rsidR="007123C0">
          <w:rPr>
            <w:noProof/>
            <w:webHidden/>
          </w:rPr>
          <w:t>12</w:t>
        </w:r>
        <w:r w:rsidR="007123C0">
          <w:rPr>
            <w:noProof/>
            <w:webHidden/>
          </w:rPr>
          <w:fldChar w:fldCharType="end"/>
        </w:r>
      </w:hyperlink>
    </w:p>
    <w:p w:rsidR="007123C0" w:rsidRDefault="00144BE3">
      <w:pPr>
        <w:pStyle w:val="TOC3"/>
        <w:rPr>
          <w:rFonts w:cstheme="minorBidi"/>
          <w:noProof/>
        </w:rPr>
      </w:pPr>
      <w:hyperlink w:anchor="_Toc485897825" w:history="1">
        <w:r w:rsidR="007123C0" w:rsidRPr="00DF48C2">
          <w:rPr>
            <w:rStyle w:val="Hyperlink"/>
            <w:noProof/>
          </w:rPr>
          <w:t>3.1.2</w:t>
        </w:r>
        <w:r w:rsidR="007123C0">
          <w:rPr>
            <w:rFonts w:cstheme="minorBidi"/>
            <w:noProof/>
          </w:rPr>
          <w:tab/>
        </w:r>
        <w:r w:rsidR="007123C0" w:rsidRPr="00DF48C2">
          <w:rPr>
            <w:rStyle w:val="Hyperlink"/>
            <w:noProof/>
          </w:rPr>
          <w:t>Example Store-Front Application</w:t>
        </w:r>
        <w:r w:rsidR="007123C0">
          <w:rPr>
            <w:noProof/>
            <w:webHidden/>
          </w:rPr>
          <w:tab/>
        </w:r>
        <w:r w:rsidR="007123C0">
          <w:rPr>
            <w:noProof/>
            <w:webHidden/>
          </w:rPr>
          <w:fldChar w:fldCharType="begin"/>
        </w:r>
        <w:r w:rsidR="007123C0">
          <w:rPr>
            <w:noProof/>
            <w:webHidden/>
          </w:rPr>
          <w:instrText xml:space="preserve"> PAGEREF _Toc485897825 \h </w:instrText>
        </w:r>
        <w:r w:rsidR="007123C0">
          <w:rPr>
            <w:noProof/>
            <w:webHidden/>
          </w:rPr>
        </w:r>
        <w:r w:rsidR="007123C0">
          <w:rPr>
            <w:noProof/>
            <w:webHidden/>
          </w:rPr>
          <w:fldChar w:fldCharType="separate"/>
        </w:r>
        <w:r w:rsidR="007123C0">
          <w:rPr>
            <w:noProof/>
            <w:webHidden/>
          </w:rPr>
          <w:t>56</w:t>
        </w:r>
        <w:r w:rsidR="007123C0">
          <w:rPr>
            <w:noProof/>
            <w:webHidden/>
          </w:rPr>
          <w:fldChar w:fldCharType="end"/>
        </w:r>
      </w:hyperlink>
    </w:p>
    <w:p w:rsidR="007123C0" w:rsidRDefault="00144BE3">
      <w:pPr>
        <w:pStyle w:val="TOC3"/>
        <w:rPr>
          <w:rFonts w:cstheme="minorBidi"/>
          <w:noProof/>
        </w:rPr>
      </w:pPr>
      <w:hyperlink w:anchor="_Toc485897826" w:history="1">
        <w:r w:rsidR="007123C0" w:rsidRPr="00DF48C2">
          <w:rPr>
            <w:rStyle w:val="Hyperlink"/>
            <w:noProof/>
          </w:rPr>
          <w:t>3.1.3</w:t>
        </w:r>
        <w:r w:rsidR="007123C0">
          <w:rPr>
            <w:rFonts w:cstheme="minorBidi"/>
            <w:noProof/>
          </w:rPr>
          <w:tab/>
        </w:r>
        <w:r w:rsidR="007123C0" w:rsidRPr="00DF48C2">
          <w:rPr>
            <w:rStyle w:val="Hyperlink"/>
            <w:noProof/>
          </w:rPr>
          <w:t xml:space="preserve"> Shared Data across Micro Services and SoR</w:t>
        </w:r>
        <w:r w:rsidR="007123C0">
          <w:rPr>
            <w:noProof/>
            <w:webHidden/>
          </w:rPr>
          <w:tab/>
        </w:r>
        <w:r w:rsidR="007123C0">
          <w:rPr>
            <w:noProof/>
            <w:webHidden/>
          </w:rPr>
          <w:fldChar w:fldCharType="begin"/>
        </w:r>
        <w:r w:rsidR="007123C0">
          <w:rPr>
            <w:noProof/>
            <w:webHidden/>
          </w:rPr>
          <w:instrText xml:space="preserve"> PAGEREF _Toc485897826 \h </w:instrText>
        </w:r>
        <w:r w:rsidR="007123C0">
          <w:rPr>
            <w:noProof/>
            <w:webHidden/>
          </w:rPr>
        </w:r>
        <w:r w:rsidR="007123C0">
          <w:rPr>
            <w:noProof/>
            <w:webHidden/>
          </w:rPr>
          <w:fldChar w:fldCharType="separate"/>
        </w:r>
        <w:r w:rsidR="007123C0">
          <w:rPr>
            <w:noProof/>
            <w:webHidden/>
          </w:rPr>
          <w:t>58</w:t>
        </w:r>
        <w:r w:rsidR="007123C0">
          <w:rPr>
            <w:noProof/>
            <w:webHidden/>
          </w:rPr>
          <w:fldChar w:fldCharType="end"/>
        </w:r>
      </w:hyperlink>
    </w:p>
    <w:p w:rsidR="007123C0" w:rsidRDefault="00144BE3">
      <w:pPr>
        <w:pStyle w:val="TOC2"/>
        <w:rPr>
          <w:rFonts w:cstheme="minorBidi"/>
          <w:noProof/>
        </w:rPr>
      </w:pPr>
      <w:hyperlink w:anchor="_Toc485897827" w:history="1">
        <w:r w:rsidR="007123C0" w:rsidRPr="00DF48C2">
          <w:rPr>
            <w:rStyle w:val="Hyperlink"/>
            <w:rFonts w:cstheme="minorHAnsi"/>
            <w:noProof/>
          </w:rPr>
          <w:t xml:space="preserve">3.2 </w:t>
        </w:r>
        <w:r w:rsidR="007123C0" w:rsidRPr="00DF48C2">
          <w:rPr>
            <w:rStyle w:val="Hyperlink"/>
            <w:noProof/>
          </w:rPr>
          <w:t>Integration mSs (Integration Tier)</w:t>
        </w:r>
        <w:r w:rsidR="007123C0">
          <w:rPr>
            <w:noProof/>
            <w:webHidden/>
          </w:rPr>
          <w:tab/>
        </w:r>
        <w:r w:rsidR="007123C0">
          <w:rPr>
            <w:noProof/>
            <w:webHidden/>
          </w:rPr>
          <w:fldChar w:fldCharType="begin"/>
        </w:r>
        <w:r w:rsidR="007123C0">
          <w:rPr>
            <w:noProof/>
            <w:webHidden/>
          </w:rPr>
          <w:instrText xml:space="preserve"> PAGEREF _Toc485897827 \h </w:instrText>
        </w:r>
        <w:r w:rsidR="007123C0">
          <w:rPr>
            <w:noProof/>
            <w:webHidden/>
          </w:rPr>
        </w:r>
        <w:r w:rsidR="007123C0">
          <w:rPr>
            <w:noProof/>
            <w:webHidden/>
          </w:rPr>
          <w:fldChar w:fldCharType="separate"/>
        </w:r>
        <w:r w:rsidR="007123C0">
          <w:rPr>
            <w:noProof/>
            <w:webHidden/>
          </w:rPr>
          <w:t>60</w:t>
        </w:r>
        <w:r w:rsidR="007123C0">
          <w:rPr>
            <w:noProof/>
            <w:webHidden/>
          </w:rPr>
          <w:fldChar w:fldCharType="end"/>
        </w:r>
      </w:hyperlink>
    </w:p>
    <w:p w:rsidR="007123C0" w:rsidRDefault="00144BE3">
      <w:pPr>
        <w:pStyle w:val="TOC2"/>
        <w:rPr>
          <w:rFonts w:cstheme="minorBidi"/>
          <w:noProof/>
        </w:rPr>
      </w:pPr>
      <w:hyperlink w:anchor="_Toc485897828" w:history="1">
        <w:r w:rsidR="007123C0" w:rsidRPr="00DF48C2">
          <w:rPr>
            <w:rStyle w:val="Hyperlink"/>
            <w:noProof/>
          </w:rPr>
          <w:t>3.3 Presentation mSs  (Presentation Tiers)</w:t>
        </w:r>
        <w:r w:rsidR="007123C0">
          <w:rPr>
            <w:noProof/>
            <w:webHidden/>
          </w:rPr>
          <w:tab/>
        </w:r>
        <w:r w:rsidR="007123C0">
          <w:rPr>
            <w:noProof/>
            <w:webHidden/>
          </w:rPr>
          <w:fldChar w:fldCharType="begin"/>
        </w:r>
        <w:r w:rsidR="007123C0">
          <w:rPr>
            <w:noProof/>
            <w:webHidden/>
          </w:rPr>
          <w:instrText xml:space="preserve"> PAGEREF _Toc485897828 \h </w:instrText>
        </w:r>
        <w:r w:rsidR="007123C0">
          <w:rPr>
            <w:noProof/>
            <w:webHidden/>
          </w:rPr>
        </w:r>
        <w:r w:rsidR="007123C0">
          <w:rPr>
            <w:noProof/>
            <w:webHidden/>
          </w:rPr>
          <w:fldChar w:fldCharType="separate"/>
        </w:r>
        <w:r w:rsidR="007123C0">
          <w:rPr>
            <w:noProof/>
            <w:webHidden/>
          </w:rPr>
          <w:t>61</w:t>
        </w:r>
        <w:r w:rsidR="007123C0">
          <w:rPr>
            <w:noProof/>
            <w:webHidden/>
          </w:rPr>
          <w:fldChar w:fldCharType="end"/>
        </w:r>
      </w:hyperlink>
    </w:p>
    <w:p w:rsidR="007123C0" w:rsidRDefault="00144BE3">
      <w:pPr>
        <w:pStyle w:val="TOC1"/>
        <w:rPr>
          <w:rFonts w:asciiTheme="minorHAnsi" w:eastAsiaTheme="minorEastAsia" w:hAnsiTheme="minorHAnsi" w:cstheme="minorBidi"/>
          <w:b w:val="0"/>
        </w:rPr>
      </w:pPr>
      <w:hyperlink w:anchor="_Toc485897829" w:history="1">
        <w:r w:rsidR="007123C0" w:rsidRPr="00DF48C2">
          <w:rPr>
            <w:rStyle w:val="Hyperlink"/>
          </w:rPr>
          <w:t>4</w:t>
        </w:r>
        <w:r w:rsidR="007123C0">
          <w:rPr>
            <w:rFonts w:asciiTheme="minorHAnsi" w:eastAsiaTheme="minorEastAsia" w:hAnsiTheme="minorHAnsi" w:cstheme="minorBidi"/>
            <w:b w:val="0"/>
          </w:rPr>
          <w:tab/>
        </w:r>
        <w:r w:rsidR="007123C0" w:rsidRPr="00DF48C2">
          <w:rPr>
            <w:rStyle w:val="Hyperlink"/>
          </w:rPr>
          <w:t>SoR mS and Bounded Context</w:t>
        </w:r>
        <w:r w:rsidR="007123C0">
          <w:rPr>
            <w:webHidden/>
          </w:rPr>
          <w:tab/>
        </w:r>
        <w:r w:rsidR="007123C0">
          <w:rPr>
            <w:webHidden/>
          </w:rPr>
          <w:fldChar w:fldCharType="begin"/>
        </w:r>
        <w:r w:rsidR="007123C0">
          <w:rPr>
            <w:webHidden/>
          </w:rPr>
          <w:instrText xml:space="preserve"> PAGEREF _Toc485897829 \h </w:instrText>
        </w:r>
        <w:r w:rsidR="007123C0">
          <w:rPr>
            <w:webHidden/>
          </w:rPr>
        </w:r>
        <w:r w:rsidR="007123C0">
          <w:rPr>
            <w:webHidden/>
          </w:rPr>
          <w:fldChar w:fldCharType="separate"/>
        </w:r>
        <w:r w:rsidR="007123C0">
          <w:rPr>
            <w:webHidden/>
          </w:rPr>
          <w:t>61</w:t>
        </w:r>
        <w:r w:rsidR="007123C0">
          <w:rPr>
            <w:webHidden/>
          </w:rPr>
          <w:fldChar w:fldCharType="end"/>
        </w:r>
      </w:hyperlink>
    </w:p>
    <w:p w:rsidR="007123C0" w:rsidRDefault="00144BE3">
      <w:pPr>
        <w:pStyle w:val="TOC2"/>
        <w:rPr>
          <w:rFonts w:cstheme="minorBidi"/>
          <w:noProof/>
        </w:rPr>
      </w:pPr>
      <w:hyperlink w:anchor="_Toc485897830" w:history="1">
        <w:r w:rsidR="007123C0" w:rsidRPr="00DF48C2">
          <w:rPr>
            <w:rStyle w:val="Hyperlink"/>
            <w:rFonts w:eastAsia="Times New Roman" w:cstheme="minorHAnsi"/>
            <w:noProof/>
          </w:rPr>
          <w:t>4.1</w:t>
        </w:r>
        <w:r w:rsidR="007123C0">
          <w:rPr>
            <w:rFonts w:cstheme="minorBidi"/>
            <w:noProof/>
          </w:rPr>
          <w:tab/>
        </w:r>
        <w:r w:rsidR="007123C0" w:rsidRPr="00DF48C2">
          <w:rPr>
            <w:rStyle w:val="Hyperlink"/>
            <w:rFonts w:eastAsia="Times New Roman" w:cstheme="minorHAnsi"/>
            <w:noProof/>
          </w:rPr>
          <w:t>Solution Space, new mS Design</w:t>
        </w:r>
        <w:r w:rsidR="007123C0">
          <w:rPr>
            <w:noProof/>
            <w:webHidden/>
          </w:rPr>
          <w:tab/>
        </w:r>
        <w:r w:rsidR="007123C0">
          <w:rPr>
            <w:noProof/>
            <w:webHidden/>
          </w:rPr>
          <w:fldChar w:fldCharType="begin"/>
        </w:r>
        <w:r w:rsidR="007123C0">
          <w:rPr>
            <w:noProof/>
            <w:webHidden/>
          </w:rPr>
          <w:instrText xml:space="preserve"> PAGEREF _Toc485897830 \h </w:instrText>
        </w:r>
        <w:r w:rsidR="007123C0">
          <w:rPr>
            <w:noProof/>
            <w:webHidden/>
          </w:rPr>
        </w:r>
        <w:r w:rsidR="007123C0">
          <w:rPr>
            <w:noProof/>
            <w:webHidden/>
          </w:rPr>
          <w:fldChar w:fldCharType="separate"/>
        </w:r>
        <w:r w:rsidR="007123C0">
          <w:rPr>
            <w:noProof/>
            <w:webHidden/>
          </w:rPr>
          <w:t>63</w:t>
        </w:r>
        <w:r w:rsidR="007123C0">
          <w:rPr>
            <w:noProof/>
            <w:webHidden/>
          </w:rPr>
          <w:fldChar w:fldCharType="end"/>
        </w:r>
      </w:hyperlink>
    </w:p>
    <w:p w:rsidR="007123C0" w:rsidRDefault="00144BE3">
      <w:pPr>
        <w:pStyle w:val="TOC1"/>
        <w:rPr>
          <w:rFonts w:asciiTheme="minorHAnsi" w:eastAsiaTheme="minorEastAsia" w:hAnsiTheme="minorHAnsi" w:cstheme="minorBidi"/>
          <w:b w:val="0"/>
        </w:rPr>
      </w:pPr>
      <w:hyperlink w:anchor="_Toc485897831" w:history="1">
        <w:r w:rsidR="007123C0" w:rsidRPr="00DF48C2">
          <w:rPr>
            <w:rStyle w:val="Hyperlink"/>
          </w:rPr>
          <w:t>5</w:t>
        </w:r>
        <w:r w:rsidR="007123C0">
          <w:rPr>
            <w:rFonts w:asciiTheme="minorHAnsi" w:eastAsiaTheme="minorEastAsia" w:hAnsiTheme="minorHAnsi" w:cstheme="minorBidi"/>
            <w:b w:val="0"/>
          </w:rPr>
          <w:tab/>
        </w:r>
        <w:r w:rsidR="007123C0" w:rsidRPr="00DF48C2">
          <w:rPr>
            <w:rStyle w:val="Hyperlink"/>
          </w:rPr>
          <w:t>Patterns 5/6 and mS</w:t>
        </w:r>
        <w:r w:rsidR="007123C0">
          <w:rPr>
            <w:webHidden/>
          </w:rPr>
          <w:tab/>
        </w:r>
        <w:r w:rsidR="007123C0">
          <w:rPr>
            <w:webHidden/>
          </w:rPr>
          <w:fldChar w:fldCharType="begin"/>
        </w:r>
        <w:r w:rsidR="007123C0">
          <w:rPr>
            <w:webHidden/>
          </w:rPr>
          <w:instrText xml:space="preserve"> PAGEREF _Toc485897831 \h </w:instrText>
        </w:r>
        <w:r w:rsidR="007123C0">
          <w:rPr>
            <w:webHidden/>
          </w:rPr>
        </w:r>
        <w:r w:rsidR="007123C0">
          <w:rPr>
            <w:webHidden/>
          </w:rPr>
          <w:fldChar w:fldCharType="separate"/>
        </w:r>
        <w:r w:rsidR="007123C0">
          <w:rPr>
            <w:webHidden/>
          </w:rPr>
          <w:t>67</w:t>
        </w:r>
        <w:r w:rsidR="007123C0">
          <w:rPr>
            <w:webHidden/>
          </w:rPr>
          <w:fldChar w:fldCharType="end"/>
        </w:r>
      </w:hyperlink>
    </w:p>
    <w:p w:rsidR="007123C0" w:rsidRDefault="00144BE3">
      <w:pPr>
        <w:pStyle w:val="TOC1"/>
        <w:rPr>
          <w:rFonts w:asciiTheme="minorHAnsi" w:eastAsiaTheme="minorEastAsia" w:hAnsiTheme="minorHAnsi" w:cstheme="minorBidi"/>
          <w:b w:val="0"/>
        </w:rPr>
      </w:pPr>
      <w:hyperlink w:anchor="_Toc485897832" w:history="1">
        <w:r w:rsidR="007123C0" w:rsidRPr="00DF48C2">
          <w:rPr>
            <w:rStyle w:val="Hyperlink"/>
            <w:iCs/>
          </w:rPr>
          <w:t>6</w:t>
        </w:r>
        <w:r w:rsidR="007123C0">
          <w:rPr>
            <w:rFonts w:asciiTheme="minorHAnsi" w:eastAsiaTheme="minorEastAsia" w:hAnsiTheme="minorHAnsi" w:cstheme="minorBidi"/>
            <w:b w:val="0"/>
          </w:rPr>
          <w:tab/>
        </w:r>
        <w:r w:rsidR="007123C0" w:rsidRPr="00DF48C2">
          <w:rPr>
            <w:rStyle w:val="Hyperlink"/>
            <w:iCs/>
          </w:rPr>
          <w:t>mS Naming, Implementation and AJSC6 Platform</w:t>
        </w:r>
        <w:r w:rsidR="007123C0">
          <w:rPr>
            <w:webHidden/>
          </w:rPr>
          <w:tab/>
        </w:r>
        <w:r w:rsidR="007123C0">
          <w:rPr>
            <w:webHidden/>
          </w:rPr>
          <w:fldChar w:fldCharType="begin"/>
        </w:r>
        <w:r w:rsidR="007123C0">
          <w:rPr>
            <w:webHidden/>
          </w:rPr>
          <w:instrText xml:space="preserve"> PAGEREF _Toc485897832 \h </w:instrText>
        </w:r>
        <w:r w:rsidR="007123C0">
          <w:rPr>
            <w:webHidden/>
          </w:rPr>
        </w:r>
        <w:r w:rsidR="007123C0">
          <w:rPr>
            <w:webHidden/>
          </w:rPr>
          <w:fldChar w:fldCharType="separate"/>
        </w:r>
        <w:r w:rsidR="007123C0">
          <w:rPr>
            <w:webHidden/>
          </w:rPr>
          <w:t>68</w:t>
        </w:r>
        <w:r w:rsidR="007123C0">
          <w:rPr>
            <w:webHidden/>
          </w:rPr>
          <w:fldChar w:fldCharType="end"/>
        </w:r>
      </w:hyperlink>
    </w:p>
    <w:p w:rsidR="007123C0" w:rsidRDefault="00144BE3">
      <w:pPr>
        <w:pStyle w:val="TOC2"/>
        <w:rPr>
          <w:rFonts w:cstheme="minorBidi"/>
          <w:noProof/>
        </w:rPr>
      </w:pPr>
      <w:hyperlink w:anchor="_Toc485897833" w:history="1">
        <w:r w:rsidR="007123C0" w:rsidRPr="00DF48C2">
          <w:rPr>
            <w:rStyle w:val="Hyperlink"/>
            <w:noProof/>
          </w:rPr>
          <w:t>6.1 AJSC6 and mS</w:t>
        </w:r>
        <w:r w:rsidR="007123C0">
          <w:rPr>
            <w:noProof/>
            <w:webHidden/>
          </w:rPr>
          <w:tab/>
        </w:r>
        <w:r w:rsidR="007123C0">
          <w:rPr>
            <w:noProof/>
            <w:webHidden/>
          </w:rPr>
          <w:fldChar w:fldCharType="begin"/>
        </w:r>
        <w:r w:rsidR="007123C0">
          <w:rPr>
            <w:noProof/>
            <w:webHidden/>
          </w:rPr>
          <w:instrText xml:space="preserve"> PAGEREF _Toc485897833 \h </w:instrText>
        </w:r>
        <w:r w:rsidR="007123C0">
          <w:rPr>
            <w:noProof/>
            <w:webHidden/>
          </w:rPr>
        </w:r>
        <w:r w:rsidR="007123C0">
          <w:rPr>
            <w:noProof/>
            <w:webHidden/>
          </w:rPr>
          <w:fldChar w:fldCharType="separate"/>
        </w:r>
        <w:r w:rsidR="007123C0">
          <w:rPr>
            <w:noProof/>
            <w:webHidden/>
          </w:rPr>
          <w:t>68</w:t>
        </w:r>
        <w:r w:rsidR="007123C0">
          <w:rPr>
            <w:noProof/>
            <w:webHidden/>
          </w:rPr>
          <w:fldChar w:fldCharType="end"/>
        </w:r>
      </w:hyperlink>
    </w:p>
    <w:p w:rsidR="007123C0" w:rsidRDefault="00144BE3">
      <w:pPr>
        <w:pStyle w:val="TOC2"/>
        <w:rPr>
          <w:rFonts w:cstheme="minorBidi"/>
          <w:noProof/>
        </w:rPr>
      </w:pPr>
      <w:hyperlink w:anchor="_Toc485897834" w:history="1">
        <w:r w:rsidR="007123C0" w:rsidRPr="00DF48C2">
          <w:rPr>
            <w:rStyle w:val="Hyperlink"/>
            <w:noProof/>
          </w:rPr>
          <w:t>6.2 Framework Features</w:t>
        </w:r>
        <w:r w:rsidR="007123C0">
          <w:rPr>
            <w:noProof/>
            <w:webHidden/>
          </w:rPr>
          <w:tab/>
        </w:r>
        <w:r w:rsidR="007123C0">
          <w:rPr>
            <w:noProof/>
            <w:webHidden/>
          </w:rPr>
          <w:fldChar w:fldCharType="begin"/>
        </w:r>
        <w:r w:rsidR="007123C0">
          <w:rPr>
            <w:noProof/>
            <w:webHidden/>
          </w:rPr>
          <w:instrText xml:space="preserve"> PAGEREF _Toc485897834 \h </w:instrText>
        </w:r>
        <w:r w:rsidR="007123C0">
          <w:rPr>
            <w:noProof/>
            <w:webHidden/>
          </w:rPr>
        </w:r>
        <w:r w:rsidR="007123C0">
          <w:rPr>
            <w:noProof/>
            <w:webHidden/>
          </w:rPr>
          <w:fldChar w:fldCharType="separate"/>
        </w:r>
        <w:r w:rsidR="007123C0">
          <w:rPr>
            <w:noProof/>
            <w:webHidden/>
          </w:rPr>
          <w:t>69</w:t>
        </w:r>
        <w:r w:rsidR="007123C0">
          <w:rPr>
            <w:noProof/>
            <w:webHidden/>
          </w:rPr>
          <w:fldChar w:fldCharType="end"/>
        </w:r>
      </w:hyperlink>
    </w:p>
    <w:p w:rsidR="007123C0" w:rsidRDefault="00144BE3">
      <w:pPr>
        <w:pStyle w:val="TOC2"/>
        <w:rPr>
          <w:rFonts w:cstheme="minorBidi"/>
          <w:noProof/>
        </w:rPr>
      </w:pPr>
      <w:hyperlink w:anchor="_Toc485897835" w:history="1">
        <w:r w:rsidR="007123C0" w:rsidRPr="00DF48C2">
          <w:rPr>
            <w:rStyle w:val="Hyperlink"/>
            <w:noProof/>
          </w:rPr>
          <w:t>6.3 AJSC6 Platform Seed Templates</w:t>
        </w:r>
        <w:r w:rsidR="007123C0">
          <w:rPr>
            <w:noProof/>
            <w:webHidden/>
          </w:rPr>
          <w:tab/>
        </w:r>
        <w:r w:rsidR="007123C0">
          <w:rPr>
            <w:noProof/>
            <w:webHidden/>
          </w:rPr>
          <w:fldChar w:fldCharType="begin"/>
        </w:r>
        <w:r w:rsidR="007123C0">
          <w:rPr>
            <w:noProof/>
            <w:webHidden/>
          </w:rPr>
          <w:instrText xml:space="preserve"> PAGEREF _Toc485897835 \h </w:instrText>
        </w:r>
        <w:r w:rsidR="007123C0">
          <w:rPr>
            <w:noProof/>
            <w:webHidden/>
          </w:rPr>
        </w:r>
        <w:r w:rsidR="007123C0">
          <w:rPr>
            <w:noProof/>
            <w:webHidden/>
          </w:rPr>
          <w:fldChar w:fldCharType="separate"/>
        </w:r>
        <w:r w:rsidR="007123C0">
          <w:rPr>
            <w:noProof/>
            <w:webHidden/>
          </w:rPr>
          <w:t>69</w:t>
        </w:r>
        <w:r w:rsidR="007123C0">
          <w:rPr>
            <w:noProof/>
            <w:webHidden/>
          </w:rPr>
          <w:fldChar w:fldCharType="end"/>
        </w:r>
      </w:hyperlink>
    </w:p>
    <w:p w:rsidR="007123C0" w:rsidRDefault="00144BE3">
      <w:pPr>
        <w:pStyle w:val="TOC3"/>
        <w:rPr>
          <w:rFonts w:cstheme="minorBidi"/>
          <w:noProof/>
        </w:rPr>
      </w:pPr>
      <w:hyperlink w:anchor="_Toc485897836" w:history="1">
        <w:r w:rsidR="007123C0" w:rsidRPr="00DF48C2">
          <w:rPr>
            <w:rStyle w:val="Hyperlink"/>
            <w:rFonts w:eastAsia="SimSun"/>
            <w:noProof/>
            <w:lang w:eastAsia="zh-CN"/>
          </w:rPr>
          <w:t>a)</w:t>
        </w:r>
        <w:r w:rsidR="007123C0">
          <w:rPr>
            <w:rFonts w:cstheme="minorBidi"/>
            <w:noProof/>
          </w:rPr>
          <w:tab/>
        </w:r>
        <w:r w:rsidR="007123C0" w:rsidRPr="00DF48C2">
          <w:rPr>
            <w:rStyle w:val="Hyperlink"/>
            <w:rFonts w:eastAsia="SimSun"/>
            <w:noProof/>
            <w:lang w:eastAsia="zh-CN"/>
          </w:rPr>
          <w:t>AJSC-M2E Templates</w:t>
        </w:r>
        <w:r w:rsidR="007123C0">
          <w:rPr>
            <w:noProof/>
            <w:webHidden/>
          </w:rPr>
          <w:tab/>
        </w:r>
        <w:r w:rsidR="007123C0">
          <w:rPr>
            <w:noProof/>
            <w:webHidden/>
          </w:rPr>
          <w:fldChar w:fldCharType="begin"/>
        </w:r>
        <w:r w:rsidR="007123C0">
          <w:rPr>
            <w:noProof/>
            <w:webHidden/>
          </w:rPr>
          <w:instrText xml:space="preserve"> PAGEREF _Toc485897836 \h </w:instrText>
        </w:r>
        <w:r w:rsidR="007123C0">
          <w:rPr>
            <w:noProof/>
            <w:webHidden/>
          </w:rPr>
        </w:r>
        <w:r w:rsidR="007123C0">
          <w:rPr>
            <w:noProof/>
            <w:webHidden/>
          </w:rPr>
          <w:fldChar w:fldCharType="separate"/>
        </w:r>
        <w:r w:rsidR="007123C0">
          <w:rPr>
            <w:noProof/>
            <w:webHidden/>
          </w:rPr>
          <w:t>72</w:t>
        </w:r>
        <w:r w:rsidR="007123C0">
          <w:rPr>
            <w:noProof/>
            <w:webHidden/>
          </w:rPr>
          <w:fldChar w:fldCharType="end"/>
        </w:r>
      </w:hyperlink>
    </w:p>
    <w:p w:rsidR="007123C0" w:rsidRDefault="00144BE3">
      <w:pPr>
        <w:pStyle w:val="TOC3"/>
        <w:rPr>
          <w:rFonts w:cstheme="minorBidi"/>
          <w:noProof/>
        </w:rPr>
      </w:pPr>
      <w:hyperlink w:anchor="_Toc485897837" w:history="1">
        <w:r w:rsidR="007123C0" w:rsidRPr="00DF48C2">
          <w:rPr>
            <w:rStyle w:val="Hyperlink"/>
            <w:rFonts w:eastAsia="SimSun"/>
            <w:noProof/>
            <w:lang w:eastAsia="zh-CN"/>
          </w:rPr>
          <w:t>b)</w:t>
        </w:r>
        <w:r w:rsidR="007123C0">
          <w:rPr>
            <w:rFonts w:cstheme="minorBidi"/>
            <w:noProof/>
          </w:rPr>
          <w:tab/>
        </w:r>
        <w:r w:rsidR="007123C0" w:rsidRPr="00DF48C2">
          <w:rPr>
            <w:rStyle w:val="Hyperlink"/>
            <w:rFonts w:eastAsia="SimSun"/>
            <w:noProof/>
            <w:lang w:eastAsia="zh-CN"/>
          </w:rPr>
          <w:t>AJSC-NONMODELED Templates</w:t>
        </w:r>
        <w:r w:rsidR="007123C0">
          <w:rPr>
            <w:noProof/>
            <w:webHidden/>
          </w:rPr>
          <w:tab/>
        </w:r>
        <w:r w:rsidR="007123C0">
          <w:rPr>
            <w:noProof/>
            <w:webHidden/>
          </w:rPr>
          <w:fldChar w:fldCharType="begin"/>
        </w:r>
        <w:r w:rsidR="007123C0">
          <w:rPr>
            <w:noProof/>
            <w:webHidden/>
          </w:rPr>
          <w:instrText xml:space="preserve"> PAGEREF _Toc485897837 \h </w:instrText>
        </w:r>
        <w:r w:rsidR="007123C0">
          <w:rPr>
            <w:noProof/>
            <w:webHidden/>
          </w:rPr>
        </w:r>
        <w:r w:rsidR="007123C0">
          <w:rPr>
            <w:noProof/>
            <w:webHidden/>
          </w:rPr>
          <w:fldChar w:fldCharType="separate"/>
        </w:r>
        <w:r w:rsidR="007123C0">
          <w:rPr>
            <w:noProof/>
            <w:webHidden/>
          </w:rPr>
          <w:t>73</w:t>
        </w:r>
        <w:r w:rsidR="007123C0">
          <w:rPr>
            <w:noProof/>
            <w:webHidden/>
          </w:rPr>
          <w:fldChar w:fldCharType="end"/>
        </w:r>
      </w:hyperlink>
    </w:p>
    <w:p w:rsidR="007123C0" w:rsidRDefault="00144BE3">
      <w:pPr>
        <w:pStyle w:val="TOC3"/>
        <w:rPr>
          <w:rFonts w:cstheme="minorBidi"/>
          <w:noProof/>
        </w:rPr>
      </w:pPr>
      <w:hyperlink w:anchor="_Toc485897838" w:history="1">
        <w:r w:rsidR="007123C0" w:rsidRPr="00DF48C2">
          <w:rPr>
            <w:rStyle w:val="Hyperlink"/>
            <w:rFonts w:eastAsia="SimSun"/>
            <w:noProof/>
            <w:lang w:eastAsia="zh-CN"/>
          </w:rPr>
          <w:t>c)</w:t>
        </w:r>
        <w:r w:rsidR="007123C0">
          <w:rPr>
            <w:rFonts w:cstheme="minorBidi"/>
            <w:noProof/>
          </w:rPr>
          <w:tab/>
        </w:r>
        <w:r w:rsidR="007123C0" w:rsidRPr="00DF48C2">
          <w:rPr>
            <w:rStyle w:val="Hyperlink"/>
            <w:rFonts w:eastAsia="SimSun"/>
            <w:noProof/>
            <w:lang w:eastAsia="zh-CN"/>
          </w:rPr>
          <w:t>AJSC-MAF Template</w:t>
        </w:r>
        <w:r w:rsidR="007123C0">
          <w:rPr>
            <w:noProof/>
            <w:webHidden/>
          </w:rPr>
          <w:tab/>
        </w:r>
        <w:r w:rsidR="007123C0">
          <w:rPr>
            <w:noProof/>
            <w:webHidden/>
          </w:rPr>
          <w:fldChar w:fldCharType="begin"/>
        </w:r>
        <w:r w:rsidR="007123C0">
          <w:rPr>
            <w:noProof/>
            <w:webHidden/>
          </w:rPr>
          <w:instrText xml:space="preserve"> PAGEREF _Toc485897838 \h </w:instrText>
        </w:r>
        <w:r w:rsidR="007123C0">
          <w:rPr>
            <w:noProof/>
            <w:webHidden/>
          </w:rPr>
        </w:r>
        <w:r w:rsidR="007123C0">
          <w:rPr>
            <w:noProof/>
            <w:webHidden/>
          </w:rPr>
          <w:fldChar w:fldCharType="separate"/>
        </w:r>
        <w:r w:rsidR="007123C0">
          <w:rPr>
            <w:noProof/>
            <w:webHidden/>
          </w:rPr>
          <w:t>73</w:t>
        </w:r>
        <w:r w:rsidR="007123C0">
          <w:rPr>
            <w:noProof/>
            <w:webHidden/>
          </w:rPr>
          <w:fldChar w:fldCharType="end"/>
        </w:r>
      </w:hyperlink>
    </w:p>
    <w:p w:rsidR="007123C0" w:rsidRDefault="00144BE3">
      <w:pPr>
        <w:pStyle w:val="TOC2"/>
        <w:rPr>
          <w:rFonts w:cstheme="minorBidi"/>
          <w:noProof/>
        </w:rPr>
      </w:pPr>
      <w:hyperlink w:anchor="_Toc485897839" w:history="1">
        <w:r w:rsidR="007123C0" w:rsidRPr="00DF48C2">
          <w:rPr>
            <w:rStyle w:val="Hyperlink"/>
            <w:noProof/>
          </w:rPr>
          <w:t>6.4</w:t>
        </w:r>
        <w:r w:rsidR="007123C0">
          <w:rPr>
            <w:rFonts w:cstheme="minorBidi"/>
            <w:noProof/>
          </w:rPr>
          <w:tab/>
        </w:r>
        <w:r w:rsidR="007123C0" w:rsidRPr="00DF48C2">
          <w:rPr>
            <w:rStyle w:val="Hyperlink"/>
            <w:noProof/>
          </w:rPr>
          <w:t>CSI DB, CSI Dashboard, CS BOBPM DB</w:t>
        </w:r>
        <w:r w:rsidR="007123C0">
          <w:rPr>
            <w:noProof/>
            <w:webHidden/>
          </w:rPr>
          <w:tab/>
        </w:r>
        <w:r w:rsidR="007123C0">
          <w:rPr>
            <w:noProof/>
            <w:webHidden/>
          </w:rPr>
          <w:fldChar w:fldCharType="begin"/>
        </w:r>
        <w:r w:rsidR="007123C0">
          <w:rPr>
            <w:noProof/>
            <w:webHidden/>
          </w:rPr>
          <w:instrText xml:space="preserve"> PAGEREF _Toc485897839 \h </w:instrText>
        </w:r>
        <w:r w:rsidR="007123C0">
          <w:rPr>
            <w:noProof/>
            <w:webHidden/>
          </w:rPr>
        </w:r>
        <w:r w:rsidR="007123C0">
          <w:rPr>
            <w:noProof/>
            <w:webHidden/>
          </w:rPr>
          <w:fldChar w:fldCharType="separate"/>
        </w:r>
        <w:r w:rsidR="007123C0">
          <w:rPr>
            <w:noProof/>
            <w:webHidden/>
          </w:rPr>
          <w:t>73</w:t>
        </w:r>
        <w:r w:rsidR="007123C0">
          <w:rPr>
            <w:noProof/>
            <w:webHidden/>
          </w:rPr>
          <w:fldChar w:fldCharType="end"/>
        </w:r>
      </w:hyperlink>
    </w:p>
    <w:p w:rsidR="007123C0" w:rsidRDefault="00144BE3">
      <w:pPr>
        <w:pStyle w:val="TOC2"/>
        <w:rPr>
          <w:rFonts w:cstheme="minorBidi"/>
          <w:noProof/>
        </w:rPr>
      </w:pPr>
      <w:hyperlink w:anchor="_Toc485897840" w:history="1">
        <w:r w:rsidR="007123C0" w:rsidRPr="00DF48C2">
          <w:rPr>
            <w:rStyle w:val="Hyperlink"/>
            <w:noProof/>
          </w:rPr>
          <w:t>6.5</w:t>
        </w:r>
        <w:r w:rsidR="007123C0">
          <w:rPr>
            <w:rFonts w:cstheme="minorBidi"/>
            <w:noProof/>
          </w:rPr>
          <w:tab/>
        </w:r>
        <w:r w:rsidR="007123C0" w:rsidRPr="00DF48C2">
          <w:rPr>
            <w:rStyle w:val="Hyperlink"/>
            <w:noProof/>
          </w:rPr>
          <w:t>Common Data Model Restructuring (CDMR)</w:t>
        </w:r>
        <w:r w:rsidR="007123C0">
          <w:rPr>
            <w:noProof/>
            <w:webHidden/>
          </w:rPr>
          <w:tab/>
        </w:r>
        <w:r w:rsidR="007123C0">
          <w:rPr>
            <w:noProof/>
            <w:webHidden/>
          </w:rPr>
          <w:fldChar w:fldCharType="begin"/>
        </w:r>
        <w:r w:rsidR="007123C0">
          <w:rPr>
            <w:noProof/>
            <w:webHidden/>
          </w:rPr>
          <w:instrText xml:space="preserve"> PAGEREF _Toc485897840 \h </w:instrText>
        </w:r>
        <w:r w:rsidR="007123C0">
          <w:rPr>
            <w:noProof/>
            <w:webHidden/>
          </w:rPr>
        </w:r>
        <w:r w:rsidR="007123C0">
          <w:rPr>
            <w:noProof/>
            <w:webHidden/>
          </w:rPr>
          <w:fldChar w:fldCharType="separate"/>
        </w:r>
        <w:r w:rsidR="007123C0">
          <w:rPr>
            <w:noProof/>
            <w:webHidden/>
          </w:rPr>
          <w:t>73</w:t>
        </w:r>
        <w:r w:rsidR="007123C0">
          <w:rPr>
            <w:noProof/>
            <w:webHidden/>
          </w:rPr>
          <w:fldChar w:fldCharType="end"/>
        </w:r>
      </w:hyperlink>
    </w:p>
    <w:p w:rsidR="007123C0" w:rsidRDefault="00144BE3">
      <w:pPr>
        <w:pStyle w:val="TOC3"/>
        <w:rPr>
          <w:rFonts w:cstheme="minorBidi"/>
          <w:noProof/>
        </w:rPr>
      </w:pPr>
      <w:hyperlink w:anchor="_Toc485897841" w:history="1">
        <w:r w:rsidR="007123C0" w:rsidRPr="00DF48C2">
          <w:rPr>
            <w:rStyle w:val="Hyperlink"/>
            <w:noProof/>
          </w:rPr>
          <w:t>6.5.1</w:t>
        </w:r>
        <w:r w:rsidR="007123C0">
          <w:rPr>
            <w:rFonts w:cstheme="minorBidi"/>
            <w:noProof/>
          </w:rPr>
          <w:tab/>
        </w:r>
        <w:r w:rsidR="007123C0" w:rsidRPr="00DF48C2">
          <w:rPr>
            <w:rStyle w:val="Hyperlink"/>
            <w:noProof/>
          </w:rPr>
          <w:t>Service Namespace Change</w:t>
        </w:r>
        <w:r w:rsidR="007123C0">
          <w:rPr>
            <w:noProof/>
            <w:webHidden/>
          </w:rPr>
          <w:tab/>
        </w:r>
        <w:r w:rsidR="007123C0">
          <w:rPr>
            <w:noProof/>
            <w:webHidden/>
          </w:rPr>
          <w:fldChar w:fldCharType="begin"/>
        </w:r>
        <w:r w:rsidR="007123C0">
          <w:rPr>
            <w:noProof/>
            <w:webHidden/>
          </w:rPr>
          <w:instrText xml:space="preserve"> PAGEREF _Toc485897841 \h </w:instrText>
        </w:r>
        <w:r w:rsidR="007123C0">
          <w:rPr>
            <w:noProof/>
            <w:webHidden/>
          </w:rPr>
        </w:r>
        <w:r w:rsidR="007123C0">
          <w:rPr>
            <w:noProof/>
            <w:webHidden/>
          </w:rPr>
          <w:fldChar w:fldCharType="separate"/>
        </w:r>
        <w:r w:rsidR="007123C0">
          <w:rPr>
            <w:noProof/>
            <w:webHidden/>
          </w:rPr>
          <w:t>74</w:t>
        </w:r>
        <w:r w:rsidR="007123C0">
          <w:rPr>
            <w:noProof/>
            <w:webHidden/>
          </w:rPr>
          <w:fldChar w:fldCharType="end"/>
        </w:r>
      </w:hyperlink>
    </w:p>
    <w:p w:rsidR="007123C0" w:rsidRDefault="00144BE3">
      <w:pPr>
        <w:pStyle w:val="TOC3"/>
        <w:rPr>
          <w:rFonts w:cstheme="minorBidi"/>
          <w:noProof/>
        </w:rPr>
      </w:pPr>
      <w:hyperlink w:anchor="_Toc485897842" w:history="1">
        <w:r w:rsidR="007123C0" w:rsidRPr="00DF48C2">
          <w:rPr>
            <w:rStyle w:val="Hyperlink"/>
            <w:noProof/>
          </w:rPr>
          <w:t>6.5.2</w:t>
        </w:r>
        <w:r w:rsidR="007123C0">
          <w:rPr>
            <w:rFonts w:cstheme="minorBidi"/>
            <w:noProof/>
          </w:rPr>
          <w:tab/>
        </w:r>
        <w:r w:rsidR="007123C0" w:rsidRPr="00DF48C2">
          <w:rPr>
            <w:rStyle w:val="Hyperlink"/>
            <w:noProof/>
          </w:rPr>
          <w:t>Adapter Schema structure change</w:t>
        </w:r>
        <w:r w:rsidR="007123C0">
          <w:rPr>
            <w:noProof/>
            <w:webHidden/>
          </w:rPr>
          <w:tab/>
        </w:r>
        <w:r w:rsidR="007123C0">
          <w:rPr>
            <w:noProof/>
            <w:webHidden/>
          </w:rPr>
          <w:fldChar w:fldCharType="begin"/>
        </w:r>
        <w:r w:rsidR="007123C0">
          <w:rPr>
            <w:noProof/>
            <w:webHidden/>
          </w:rPr>
          <w:instrText xml:space="preserve"> PAGEREF _Toc485897842 \h </w:instrText>
        </w:r>
        <w:r w:rsidR="007123C0">
          <w:rPr>
            <w:noProof/>
            <w:webHidden/>
          </w:rPr>
        </w:r>
        <w:r w:rsidR="007123C0">
          <w:rPr>
            <w:noProof/>
            <w:webHidden/>
          </w:rPr>
          <w:fldChar w:fldCharType="separate"/>
        </w:r>
        <w:r w:rsidR="007123C0">
          <w:rPr>
            <w:noProof/>
            <w:webHidden/>
          </w:rPr>
          <w:t>74</w:t>
        </w:r>
        <w:r w:rsidR="007123C0">
          <w:rPr>
            <w:noProof/>
            <w:webHidden/>
          </w:rPr>
          <w:fldChar w:fldCharType="end"/>
        </w:r>
      </w:hyperlink>
    </w:p>
    <w:p w:rsidR="007123C0" w:rsidRDefault="00144BE3">
      <w:pPr>
        <w:pStyle w:val="TOC2"/>
        <w:rPr>
          <w:rFonts w:cstheme="minorBidi"/>
          <w:noProof/>
        </w:rPr>
      </w:pPr>
      <w:hyperlink w:anchor="_Toc485897843" w:history="1">
        <w:r w:rsidR="007123C0" w:rsidRPr="00DF48C2">
          <w:rPr>
            <w:rStyle w:val="Hyperlink"/>
            <w:noProof/>
          </w:rPr>
          <w:t>6.6 Modeled SOAP and REST API (M2E) as mSs</w:t>
        </w:r>
        <w:r w:rsidR="007123C0">
          <w:rPr>
            <w:noProof/>
            <w:webHidden/>
          </w:rPr>
          <w:tab/>
        </w:r>
        <w:r w:rsidR="007123C0">
          <w:rPr>
            <w:noProof/>
            <w:webHidden/>
          </w:rPr>
          <w:fldChar w:fldCharType="begin"/>
        </w:r>
        <w:r w:rsidR="007123C0">
          <w:rPr>
            <w:noProof/>
            <w:webHidden/>
          </w:rPr>
          <w:instrText xml:space="preserve"> PAGEREF _Toc485897843 \h </w:instrText>
        </w:r>
        <w:r w:rsidR="007123C0">
          <w:rPr>
            <w:noProof/>
            <w:webHidden/>
          </w:rPr>
        </w:r>
        <w:r w:rsidR="007123C0">
          <w:rPr>
            <w:noProof/>
            <w:webHidden/>
          </w:rPr>
          <w:fldChar w:fldCharType="separate"/>
        </w:r>
        <w:r w:rsidR="007123C0">
          <w:rPr>
            <w:noProof/>
            <w:webHidden/>
          </w:rPr>
          <w:t>75</w:t>
        </w:r>
        <w:r w:rsidR="007123C0">
          <w:rPr>
            <w:noProof/>
            <w:webHidden/>
          </w:rPr>
          <w:fldChar w:fldCharType="end"/>
        </w:r>
      </w:hyperlink>
    </w:p>
    <w:p w:rsidR="007123C0" w:rsidRDefault="00144BE3">
      <w:pPr>
        <w:pStyle w:val="TOC2"/>
        <w:rPr>
          <w:rFonts w:cstheme="minorBidi"/>
          <w:noProof/>
        </w:rPr>
      </w:pPr>
      <w:hyperlink w:anchor="_Toc485897844" w:history="1">
        <w:r w:rsidR="007123C0" w:rsidRPr="00DF48C2">
          <w:rPr>
            <w:rStyle w:val="Hyperlink"/>
            <w:noProof/>
          </w:rPr>
          <w:t xml:space="preserve">6.7 </w:t>
        </w:r>
        <w:r w:rsidR="007123C0">
          <w:rPr>
            <w:rFonts w:cstheme="minorBidi"/>
            <w:noProof/>
          </w:rPr>
          <w:tab/>
        </w:r>
        <w:r w:rsidR="007123C0" w:rsidRPr="00DF48C2">
          <w:rPr>
            <w:rStyle w:val="Hyperlink"/>
            <w:rFonts w:cs="Calibri"/>
            <w:noProof/>
          </w:rPr>
          <w:t>mS</w:t>
        </w:r>
        <w:r w:rsidR="007123C0" w:rsidRPr="00DF48C2">
          <w:rPr>
            <w:rStyle w:val="Hyperlink"/>
            <w:b/>
            <w:noProof/>
          </w:rPr>
          <w:t xml:space="preserve"> </w:t>
        </w:r>
        <w:r w:rsidR="007123C0" w:rsidRPr="00DF48C2">
          <w:rPr>
            <w:rStyle w:val="Hyperlink"/>
            <w:noProof/>
          </w:rPr>
          <w:t>Naming Conventions</w:t>
        </w:r>
        <w:r w:rsidR="007123C0">
          <w:rPr>
            <w:noProof/>
            <w:webHidden/>
          </w:rPr>
          <w:tab/>
        </w:r>
        <w:r w:rsidR="007123C0">
          <w:rPr>
            <w:noProof/>
            <w:webHidden/>
          </w:rPr>
          <w:fldChar w:fldCharType="begin"/>
        </w:r>
        <w:r w:rsidR="007123C0">
          <w:rPr>
            <w:noProof/>
            <w:webHidden/>
          </w:rPr>
          <w:instrText xml:space="preserve"> PAGEREF _Toc485897844 \h </w:instrText>
        </w:r>
        <w:r w:rsidR="007123C0">
          <w:rPr>
            <w:noProof/>
            <w:webHidden/>
          </w:rPr>
        </w:r>
        <w:r w:rsidR="007123C0">
          <w:rPr>
            <w:noProof/>
            <w:webHidden/>
          </w:rPr>
          <w:fldChar w:fldCharType="separate"/>
        </w:r>
        <w:r w:rsidR="007123C0">
          <w:rPr>
            <w:noProof/>
            <w:webHidden/>
          </w:rPr>
          <w:t>76</w:t>
        </w:r>
        <w:r w:rsidR="007123C0">
          <w:rPr>
            <w:noProof/>
            <w:webHidden/>
          </w:rPr>
          <w:fldChar w:fldCharType="end"/>
        </w:r>
      </w:hyperlink>
    </w:p>
    <w:p w:rsidR="007123C0" w:rsidRDefault="00144BE3">
      <w:pPr>
        <w:pStyle w:val="TOC1"/>
        <w:rPr>
          <w:rFonts w:asciiTheme="minorHAnsi" w:eastAsiaTheme="minorEastAsia" w:hAnsiTheme="minorHAnsi" w:cstheme="minorBidi"/>
          <w:b w:val="0"/>
        </w:rPr>
      </w:pPr>
      <w:hyperlink w:anchor="_Toc485897845" w:history="1">
        <w:r w:rsidR="007123C0" w:rsidRPr="00DF48C2">
          <w:rPr>
            <w:rStyle w:val="Hyperlink"/>
            <w:iCs/>
          </w:rPr>
          <w:t>7</w:t>
        </w:r>
        <w:r w:rsidR="007123C0">
          <w:rPr>
            <w:rFonts w:asciiTheme="minorHAnsi" w:eastAsiaTheme="minorEastAsia" w:hAnsiTheme="minorHAnsi" w:cstheme="minorBidi"/>
            <w:b w:val="0"/>
          </w:rPr>
          <w:tab/>
        </w:r>
        <w:r w:rsidR="007123C0" w:rsidRPr="00DF48C2">
          <w:rPr>
            <w:rStyle w:val="Hyperlink"/>
            <w:iCs/>
          </w:rPr>
          <w:t>mS Design Principles, Patterns &amp; Anti Patterns</w:t>
        </w:r>
        <w:r w:rsidR="007123C0">
          <w:rPr>
            <w:webHidden/>
          </w:rPr>
          <w:tab/>
        </w:r>
        <w:r w:rsidR="007123C0">
          <w:rPr>
            <w:webHidden/>
          </w:rPr>
          <w:fldChar w:fldCharType="begin"/>
        </w:r>
        <w:r w:rsidR="007123C0">
          <w:rPr>
            <w:webHidden/>
          </w:rPr>
          <w:instrText xml:space="preserve"> PAGEREF _Toc485897845 \h </w:instrText>
        </w:r>
        <w:r w:rsidR="007123C0">
          <w:rPr>
            <w:webHidden/>
          </w:rPr>
        </w:r>
        <w:r w:rsidR="007123C0">
          <w:rPr>
            <w:webHidden/>
          </w:rPr>
          <w:fldChar w:fldCharType="separate"/>
        </w:r>
        <w:r w:rsidR="007123C0">
          <w:rPr>
            <w:webHidden/>
          </w:rPr>
          <w:t>80</w:t>
        </w:r>
        <w:r w:rsidR="007123C0">
          <w:rPr>
            <w:webHidden/>
          </w:rPr>
          <w:fldChar w:fldCharType="end"/>
        </w:r>
      </w:hyperlink>
    </w:p>
    <w:p w:rsidR="007123C0" w:rsidRDefault="00144BE3">
      <w:pPr>
        <w:pStyle w:val="TOC2"/>
        <w:rPr>
          <w:rFonts w:cstheme="minorBidi"/>
          <w:noProof/>
        </w:rPr>
      </w:pPr>
      <w:hyperlink w:anchor="_Toc485897846" w:history="1">
        <w:r w:rsidR="007123C0" w:rsidRPr="00DF48C2">
          <w:rPr>
            <w:rStyle w:val="Hyperlink"/>
            <w:rFonts w:cstheme="minorHAnsi"/>
            <w:noProof/>
          </w:rPr>
          <w:t>7.1</w:t>
        </w:r>
        <w:r w:rsidR="007123C0">
          <w:rPr>
            <w:rFonts w:cstheme="minorBidi"/>
            <w:noProof/>
          </w:rPr>
          <w:tab/>
        </w:r>
        <w:r w:rsidR="007123C0" w:rsidRPr="00DF48C2">
          <w:rPr>
            <w:rStyle w:val="Hyperlink"/>
            <w:rFonts w:cstheme="minorHAnsi"/>
            <w:noProof/>
          </w:rPr>
          <w:t>Principles Definition</w:t>
        </w:r>
        <w:r w:rsidR="007123C0">
          <w:rPr>
            <w:noProof/>
            <w:webHidden/>
          </w:rPr>
          <w:tab/>
        </w:r>
        <w:r w:rsidR="007123C0">
          <w:rPr>
            <w:noProof/>
            <w:webHidden/>
          </w:rPr>
          <w:fldChar w:fldCharType="begin"/>
        </w:r>
        <w:r w:rsidR="007123C0">
          <w:rPr>
            <w:noProof/>
            <w:webHidden/>
          </w:rPr>
          <w:instrText xml:space="preserve"> PAGEREF _Toc485897846 \h </w:instrText>
        </w:r>
        <w:r w:rsidR="007123C0">
          <w:rPr>
            <w:noProof/>
            <w:webHidden/>
          </w:rPr>
        </w:r>
        <w:r w:rsidR="007123C0">
          <w:rPr>
            <w:noProof/>
            <w:webHidden/>
          </w:rPr>
          <w:fldChar w:fldCharType="separate"/>
        </w:r>
        <w:r w:rsidR="007123C0">
          <w:rPr>
            <w:noProof/>
            <w:webHidden/>
          </w:rPr>
          <w:t>80</w:t>
        </w:r>
        <w:r w:rsidR="007123C0">
          <w:rPr>
            <w:noProof/>
            <w:webHidden/>
          </w:rPr>
          <w:fldChar w:fldCharType="end"/>
        </w:r>
      </w:hyperlink>
    </w:p>
    <w:p w:rsidR="007123C0" w:rsidRDefault="00144BE3">
      <w:pPr>
        <w:pStyle w:val="TOC3"/>
        <w:rPr>
          <w:rFonts w:cstheme="minorBidi"/>
          <w:noProof/>
        </w:rPr>
      </w:pPr>
      <w:hyperlink w:anchor="_Toc485897847" w:history="1">
        <w:r w:rsidR="007123C0" w:rsidRPr="00DF48C2">
          <w:rPr>
            <w:rStyle w:val="Hyperlink"/>
            <w:noProof/>
          </w:rPr>
          <w:t>7.1.1</w:t>
        </w:r>
        <w:r w:rsidR="007123C0">
          <w:rPr>
            <w:rFonts w:cstheme="minorBidi"/>
            <w:noProof/>
          </w:rPr>
          <w:tab/>
        </w:r>
        <w:r w:rsidR="007123C0" w:rsidRPr="00DF48C2">
          <w:rPr>
            <w:rStyle w:val="Hyperlink"/>
            <w:noProof/>
          </w:rPr>
          <w:t>Domain Driven Design</w:t>
        </w:r>
        <w:r w:rsidR="007123C0">
          <w:rPr>
            <w:noProof/>
            <w:webHidden/>
          </w:rPr>
          <w:tab/>
        </w:r>
        <w:r w:rsidR="007123C0">
          <w:rPr>
            <w:noProof/>
            <w:webHidden/>
          </w:rPr>
          <w:fldChar w:fldCharType="begin"/>
        </w:r>
        <w:r w:rsidR="007123C0">
          <w:rPr>
            <w:noProof/>
            <w:webHidden/>
          </w:rPr>
          <w:instrText xml:space="preserve"> PAGEREF _Toc485897847 \h </w:instrText>
        </w:r>
        <w:r w:rsidR="007123C0">
          <w:rPr>
            <w:noProof/>
            <w:webHidden/>
          </w:rPr>
        </w:r>
        <w:r w:rsidR="007123C0">
          <w:rPr>
            <w:noProof/>
            <w:webHidden/>
          </w:rPr>
          <w:fldChar w:fldCharType="separate"/>
        </w:r>
        <w:r w:rsidR="007123C0">
          <w:rPr>
            <w:noProof/>
            <w:webHidden/>
          </w:rPr>
          <w:t>83</w:t>
        </w:r>
        <w:r w:rsidR="007123C0">
          <w:rPr>
            <w:noProof/>
            <w:webHidden/>
          </w:rPr>
          <w:fldChar w:fldCharType="end"/>
        </w:r>
      </w:hyperlink>
    </w:p>
    <w:p w:rsidR="007123C0" w:rsidRDefault="00144BE3">
      <w:pPr>
        <w:pStyle w:val="TOC3"/>
        <w:rPr>
          <w:rFonts w:cstheme="minorBidi"/>
          <w:noProof/>
        </w:rPr>
      </w:pPr>
      <w:hyperlink w:anchor="_Toc485897848" w:history="1">
        <w:r w:rsidR="007123C0" w:rsidRPr="00DF48C2">
          <w:rPr>
            <w:rStyle w:val="Hyperlink"/>
            <w:noProof/>
          </w:rPr>
          <w:t xml:space="preserve">7.1.2 </w:t>
        </w:r>
        <w:r w:rsidR="007123C0" w:rsidRPr="00DF48C2">
          <w:rPr>
            <w:rStyle w:val="Hyperlink"/>
            <w:rFonts w:cstheme="minorHAnsi"/>
            <w:noProof/>
          </w:rPr>
          <w:t>Right Sizing of an Api</w:t>
        </w:r>
        <w:r w:rsidR="007123C0">
          <w:rPr>
            <w:noProof/>
            <w:webHidden/>
          </w:rPr>
          <w:tab/>
        </w:r>
        <w:r w:rsidR="007123C0">
          <w:rPr>
            <w:noProof/>
            <w:webHidden/>
          </w:rPr>
          <w:fldChar w:fldCharType="begin"/>
        </w:r>
        <w:r w:rsidR="007123C0">
          <w:rPr>
            <w:noProof/>
            <w:webHidden/>
          </w:rPr>
          <w:instrText xml:space="preserve"> PAGEREF _Toc485897848 \h </w:instrText>
        </w:r>
        <w:r w:rsidR="007123C0">
          <w:rPr>
            <w:noProof/>
            <w:webHidden/>
          </w:rPr>
        </w:r>
        <w:r w:rsidR="007123C0">
          <w:rPr>
            <w:noProof/>
            <w:webHidden/>
          </w:rPr>
          <w:fldChar w:fldCharType="separate"/>
        </w:r>
        <w:r w:rsidR="007123C0">
          <w:rPr>
            <w:noProof/>
            <w:webHidden/>
          </w:rPr>
          <w:t>84</w:t>
        </w:r>
        <w:r w:rsidR="007123C0">
          <w:rPr>
            <w:noProof/>
            <w:webHidden/>
          </w:rPr>
          <w:fldChar w:fldCharType="end"/>
        </w:r>
      </w:hyperlink>
    </w:p>
    <w:p w:rsidR="007123C0" w:rsidRDefault="00144BE3">
      <w:pPr>
        <w:pStyle w:val="TOC3"/>
        <w:rPr>
          <w:rFonts w:cstheme="minorBidi"/>
          <w:noProof/>
        </w:rPr>
      </w:pPr>
      <w:hyperlink w:anchor="_Toc485897849" w:history="1">
        <w:r w:rsidR="007123C0" w:rsidRPr="00DF48C2">
          <w:rPr>
            <w:rStyle w:val="Hyperlink"/>
            <w:noProof/>
          </w:rPr>
          <w:t xml:space="preserve">7.1.3  </w:t>
        </w:r>
        <w:r w:rsidR="007123C0" w:rsidRPr="00DF48C2">
          <w:rPr>
            <w:rStyle w:val="Hyperlink"/>
            <w:rFonts w:cstheme="minorHAnsi"/>
            <w:noProof/>
          </w:rPr>
          <w:t>Bounded Context</w:t>
        </w:r>
        <w:r w:rsidR="007123C0">
          <w:rPr>
            <w:noProof/>
            <w:webHidden/>
          </w:rPr>
          <w:tab/>
        </w:r>
        <w:r w:rsidR="007123C0">
          <w:rPr>
            <w:noProof/>
            <w:webHidden/>
          </w:rPr>
          <w:fldChar w:fldCharType="begin"/>
        </w:r>
        <w:r w:rsidR="007123C0">
          <w:rPr>
            <w:noProof/>
            <w:webHidden/>
          </w:rPr>
          <w:instrText xml:space="preserve"> PAGEREF _Toc485897849 \h </w:instrText>
        </w:r>
        <w:r w:rsidR="007123C0">
          <w:rPr>
            <w:noProof/>
            <w:webHidden/>
          </w:rPr>
        </w:r>
        <w:r w:rsidR="007123C0">
          <w:rPr>
            <w:noProof/>
            <w:webHidden/>
          </w:rPr>
          <w:fldChar w:fldCharType="separate"/>
        </w:r>
        <w:r w:rsidR="007123C0">
          <w:rPr>
            <w:noProof/>
            <w:webHidden/>
          </w:rPr>
          <w:t>84</w:t>
        </w:r>
        <w:r w:rsidR="007123C0">
          <w:rPr>
            <w:noProof/>
            <w:webHidden/>
          </w:rPr>
          <w:fldChar w:fldCharType="end"/>
        </w:r>
      </w:hyperlink>
    </w:p>
    <w:p w:rsidR="007123C0" w:rsidRDefault="00144BE3">
      <w:pPr>
        <w:pStyle w:val="TOC2"/>
        <w:rPr>
          <w:rFonts w:cstheme="minorBidi"/>
          <w:noProof/>
        </w:rPr>
      </w:pPr>
      <w:hyperlink w:anchor="_Toc485897850" w:history="1">
        <w:r w:rsidR="007123C0" w:rsidRPr="00DF48C2">
          <w:rPr>
            <w:rStyle w:val="Hyperlink"/>
            <w:noProof/>
          </w:rPr>
          <w:t xml:space="preserve">7.2 </w:t>
        </w:r>
        <w:r w:rsidR="007123C0">
          <w:rPr>
            <w:rFonts w:cstheme="minorBidi"/>
            <w:noProof/>
          </w:rPr>
          <w:tab/>
        </w:r>
        <w:r w:rsidR="007123C0" w:rsidRPr="00DF48C2">
          <w:rPr>
            <w:rStyle w:val="Hyperlink"/>
            <w:rFonts w:cstheme="minorHAnsi"/>
            <w:noProof/>
          </w:rPr>
          <w:t>mS Patterns</w:t>
        </w:r>
        <w:r w:rsidR="007123C0">
          <w:rPr>
            <w:noProof/>
            <w:webHidden/>
          </w:rPr>
          <w:tab/>
        </w:r>
        <w:r w:rsidR="007123C0">
          <w:rPr>
            <w:noProof/>
            <w:webHidden/>
          </w:rPr>
          <w:fldChar w:fldCharType="begin"/>
        </w:r>
        <w:r w:rsidR="007123C0">
          <w:rPr>
            <w:noProof/>
            <w:webHidden/>
          </w:rPr>
          <w:instrText xml:space="preserve"> PAGEREF _Toc485897850 \h </w:instrText>
        </w:r>
        <w:r w:rsidR="007123C0">
          <w:rPr>
            <w:noProof/>
            <w:webHidden/>
          </w:rPr>
        </w:r>
        <w:r w:rsidR="007123C0">
          <w:rPr>
            <w:noProof/>
            <w:webHidden/>
          </w:rPr>
          <w:fldChar w:fldCharType="separate"/>
        </w:r>
        <w:r w:rsidR="007123C0">
          <w:rPr>
            <w:noProof/>
            <w:webHidden/>
          </w:rPr>
          <w:t>85</w:t>
        </w:r>
        <w:r w:rsidR="007123C0">
          <w:rPr>
            <w:noProof/>
            <w:webHidden/>
          </w:rPr>
          <w:fldChar w:fldCharType="end"/>
        </w:r>
      </w:hyperlink>
    </w:p>
    <w:p w:rsidR="007123C0" w:rsidRDefault="00144BE3">
      <w:pPr>
        <w:pStyle w:val="TOC3"/>
        <w:rPr>
          <w:rFonts w:cstheme="minorBidi"/>
          <w:noProof/>
        </w:rPr>
      </w:pPr>
      <w:hyperlink w:anchor="_Toc485897851" w:history="1">
        <w:r w:rsidR="007123C0" w:rsidRPr="00DF48C2">
          <w:rPr>
            <w:rStyle w:val="Hyperlink"/>
            <w:noProof/>
          </w:rPr>
          <w:t xml:space="preserve">7.2.1 </w:t>
        </w:r>
        <w:r w:rsidR="007123C0" w:rsidRPr="00DF48C2">
          <w:rPr>
            <w:rStyle w:val="Hyperlink"/>
            <w:rFonts w:cstheme="minorHAnsi"/>
            <w:noProof/>
          </w:rPr>
          <w:t>Presentation mS</w:t>
        </w:r>
        <w:r w:rsidR="007123C0">
          <w:rPr>
            <w:noProof/>
            <w:webHidden/>
          </w:rPr>
          <w:tab/>
        </w:r>
        <w:r w:rsidR="007123C0">
          <w:rPr>
            <w:noProof/>
            <w:webHidden/>
          </w:rPr>
          <w:fldChar w:fldCharType="begin"/>
        </w:r>
        <w:r w:rsidR="007123C0">
          <w:rPr>
            <w:noProof/>
            <w:webHidden/>
          </w:rPr>
          <w:instrText xml:space="preserve"> PAGEREF _Toc485897851 \h </w:instrText>
        </w:r>
        <w:r w:rsidR="007123C0">
          <w:rPr>
            <w:noProof/>
            <w:webHidden/>
          </w:rPr>
        </w:r>
        <w:r w:rsidR="007123C0">
          <w:rPr>
            <w:noProof/>
            <w:webHidden/>
          </w:rPr>
          <w:fldChar w:fldCharType="separate"/>
        </w:r>
        <w:r w:rsidR="007123C0">
          <w:rPr>
            <w:noProof/>
            <w:webHidden/>
          </w:rPr>
          <w:t>85</w:t>
        </w:r>
        <w:r w:rsidR="007123C0">
          <w:rPr>
            <w:noProof/>
            <w:webHidden/>
          </w:rPr>
          <w:fldChar w:fldCharType="end"/>
        </w:r>
      </w:hyperlink>
    </w:p>
    <w:p w:rsidR="007123C0" w:rsidRDefault="00144BE3">
      <w:pPr>
        <w:pStyle w:val="TOC3"/>
        <w:rPr>
          <w:rFonts w:cstheme="minorBidi"/>
          <w:noProof/>
        </w:rPr>
      </w:pPr>
      <w:hyperlink w:anchor="_Toc485897852" w:history="1">
        <w:r w:rsidR="007123C0" w:rsidRPr="00DF48C2">
          <w:rPr>
            <w:rStyle w:val="Hyperlink"/>
            <w:noProof/>
          </w:rPr>
          <w:t>7.2.2</w:t>
        </w:r>
        <w:r w:rsidR="007123C0">
          <w:rPr>
            <w:rFonts w:cstheme="minorBidi"/>
            <w:noProof/>
          </w:rPr>
          <w:tab/>
        </w:r>
        <w:r w:rsidR="007123C0" w:rsidRPr="00DF48C2">
          <w:rPr>
            <w:rStyle w:val="Hyperlink"/>
            <w:rFonts w:cstheme="minorHAnsi"/>
            <w:noProof/>
          </w:rPr>
          <w:t>Integration mS</w:t>
        </w:r>
        <w:r w:rsidR="007123C0">
          <w:rPr>
            <w:noProof/>
            <w:webHidden/>
          </w:rPr>
          <w:tab/>
        </w:r>
        <w:r w:rsidR="007123C0">
          <w:rPr>
            <w:noProof/>
            <w:webHidden/>
          </w:rPr>
          <w:fldChar w:fldCharType="begin"/>
        </w:r>
        <w:r w:rsidR="007123C0">
          <w:rPr>
            <w:noProof/>
            <w:webHidden/>
          </w:rPr>
          <w:instrText xml:space="preserve"> PAGEREF _Toc485897852 \h </w:instrText>
        </w:r>
        <w:r w:rsidR="007123C0">
          <w:rPr>
            <w:noProof/>
            <w:webHidden/>
          </w:rPr>
        </w:r>
        <w:r w:rsidR="007123C0">
          <w:rPr>
            <w:noProof/>
            <w:webHidden/>
          </w:rPr>
          <w:fldChar w:fldCharType="separate"/>
        </w:r>
        <w:r w:rsidR="007123C0">
          <w:rPr>
            <w:noProof/>
            <w:webHidden/>
          </w:rPr>
          <w:t>85</w:t>
        </w:r>
        <w:r w:rsidR="007123C0">
          <w:rPr>
            <w:noProof/>
            <w:webHidden/>
          </w:rPr>
          <w:fldChar w:fldCharType="end"/>
        </w:r>
      </w:hyperlink>
    </w:p>
    <w:p w:rsidR="007123C0" w:rsidRDefault="00144BE3">
      <w:pPr>
        <w:pStyle w:val="TOC3"/>
        <w:rPr>
          <w:rFonts w:cstheme="minorBidi"/>
          <w:noProof/>
        </w:rPr>
      </w:pPr>
      <w:hyperlink w:anchor="_Toc485897853" w:history="1">
        <w:r w:rsidR="007123C0" w:rsidRPr="00DF48C2">
          <w:rPr>
            <w:rStyle w:val="Hyperlink"/>
            <w:noProof/>
          </w:rPr>
          <w:t>7.2.3</w:t>
        </w:r>
        <w:r w:rsidR="007123C0">
          <w:rPr>
            <w:rFonts w:cstheme="minorBidi"/>
            <w:noProof/>
          </w:rPr>
          <w:tab/>
        </w:r>
        <w:r w:rsidR="007123C0" w:rsidRPr="00DF48C2">
          <w:rPr>
            <w:rStyle w:val="Hyperlink"/>
            <w:rFonts w:cstheme="minorHAnsi"/>
            <w:noProof/>
          </w:rPr>
          <w:t>Legacy Enabling mS</w:t>
        </w:r>
        <w:r w:rsidR="007123C0">
          <w:rPr>
            <w:noProof/>
            <w:webHidden/>
          </w:rPr>
          <w:tab/>
        </w:r>
        <w:r w:rsidR="007123C0">
          <w:rPr>
            <w:noProof/>
            <w:webHidden/>
          </w:rPr>
          <w:fldChar w:fldCharType="begin"/>
        </w:r>
        <w:r w:rsidR="007123C0">
          <w:rPr>
            <w:noProof/>
            <w:webHidden/>
          </w:rPr>
          <w:instrText xml:space="preserve"> PAGEREF _Toc485897853 \h </w:instrText>
        </w:r>
        <w:r w:rsidR="007123C0">
          <w:rPr>
            <w:noProof/>
            <w:webHidden/>
          </w:rPr>
        </w:r>
        <w:r w:rsidR="007123C0">
          <w:rPr>
            <w:noProof/>
            <w:webHidden/>
          </w:rPr>
          <w:fldChar w:fldCharType="separate"/>
        </w:r>
        <w:r w:rsidR="007123C0">
          <w:rPr>
            <w:noProof/>
            <w:webHidden/>
          </w:rPr>
          <w:t>86</w:t>
        </w:r>
        <w:r w:rsidR="007123C0">
          <w:rPr>
            <w:noProof/>
            <w:webHidden/>
          </w:rPr>
          <w:fldChar w:fldCharType="end"/>
        </w:r>
      </w:hyperlink>
    </w:p>
    <w:p w:rsidR="007123C0" w:rsidRDefault="00144BE3">
      <w:pPr>
        <w:pStyle w:val="TOC3"/>
        <w:rPr>
          <w:rFonts w:cstheme="minorBidi"/>
          <w:noProof/>
        </w:rPr>
      </w:pPr>
      <w:hyperlink w:anchor="_Toc485897854" w:history="1">
        <w:r w:rsidR="007123C0" w:rsidRPr="00DF48C2">
          <w:rPr>
            <w:rStyle w:val="Hyperlink"/>
            <w:noProof/>
          </w:rPr>
          <w:t xml:space="preserve">7.2.4  </w:t>
        </w:r>
        <w:r w:rsidR="007123C0" w:rsidRPr="00DF48C2">
          <w:rPr>
            <w:rStyle w:val="Hyperlink"/>
            <w:rFonts w:cstheme="minorHAnsi"/>
            <w:noProof/>
          </w:rPr>
          <w:t>SoR mS</w:t>
        </w:r>
        <w:r w:rsidR="007123C0">
          <w:rPr>
            <w:noProof/>
            <w:webHidden/>
          </w:rPr>
          <w:tab/>
        </w:r>
        <w:r w:rsidR="007123C0">
          <w:rPr>
            <w:noProof/>
            <w:webHidden/>
          </w:rPr>
          <w:fldChar w:fldCharType="begin"/>
        </w:r>
        <w:r w:rsidR="007123C0">
          <w:rPr>
            <w:noProof/>
            <w:webHidden/>
          </w:rPr>
          <w:instrText xml:space="preserve"> PAGEREF _Toc485897854 \h </w:instrText>
        </w:r>
        <w:r w:rsidR="007123C0">
          <w:rPr>
            <w:noProof/>
            <w:webHidden/>
          </w:rPr>
        </w:r>
        <w:r w:rsidR="007123C0">
          <w:rPr>
            <w:noProof/>
            <w:webHidden/>
          </w:rPr>
          <w:fldChar w:fldCharType="separate"/>
        </w:r>
        <w:r w:rsidR="007123C0">
          <w:rPr>
            <w:noProof/>
            <w:webHidden/>
          </w:rPr>
          <w:t>87</w:t>
        </w:r>
        <w:r w:rsidR="007123C0">
          <w:rPr>
            <w:noProof/>
            <w:webHidden/>
          </w:rPr>
          <w:fldChar w:fldCharType="end"/>
        </w:r>
      </w:hyperlink>
    </w:p>
    <w:p w:rsidR="007123C0" w:rsidRDefault="00144BE3">
      <w:pPr>
        <w:pStyle w:val="TOC3"/>
        <w:rPr>
          <w:rFonts w:cstheme="minorBidi"/>
          <w:noProof/>
        </w:rPr>
      </w:pPr>
      <w:hyperlink w:anchor="_Toc485897855" w:history="1">
        <w:r w:rsidR="007123C0" w:rsidRPr="00DF48C2">
          <w:rPr>
            <w:rStyle w:val="Hyperlink"/>
            <w:noProof/>
          </w:rPr>
          <w:t>7.2.5</w:t>
        </w:r>
        <w:r w:rsidR="007123C0">
          <w:rPr>
            <w:rFonts w:cstheme="minorBidi"/>
            <w:noProof/>
          </w:rPr>
          <w:tab/>
        </w:r>
        <w:r w:rsidR="007123C0" w:rsidRPr="00DF48C2">
          <w:rPr>
            <w:rStyle w:val="Hyperlink"/>
            <w:rFonts w:cstheme="minorHAnsi"/>
            <w:noProof/>
          </w:rPr>
          <w:t>Cache Population</w:t>
        </w:r>
        <w:r w:rsidR="007123C0">
          <w:rPr>
            <w:noProof/>
            <w:webHidden/>
          </w:rPr>
          <w:tab/>
        </w:r>
        <w:r w:rsidR="007123C0">
          <w:rPr>
            <w:noProof/>
            <w:webHidden/>
          </w:rPr>
          <w:fldChar w:fldCharType="begin"/>
        </w:r>
        <w:r w:rsidR="007123C0">
          <w:rPr>
            <w:noProof/>
            <w:webHidden/>
          </w:rPr>
          <w:instrText xml:space="preserve"> PAGEREF _Toc485897855 \h </w:instrText>
        </w:r>
        <w:r w:rsidR="007123C0">
          <w:rPr>
            <w:noProof/>
            <w:webHidden/>
          </w:rPr>
        </w:r>
        <w:r w:rsidR="007123C0">
          <w:rPr>
            <w:noProof/>
            <w:webHidden/>
          </w:rPr>
          <w:fldChar w:fldCharType="separate"/>
        </w:r>
        <w:r w:rsidR="007123C0">
          <w:rPr>
            <w:noProof/>
            <w:webHidden/>
          </w:rPr>
          <w:t>88</w:t>
        </w:r>
        <w:r w:rsidR="007123C0">
          <w:rPr>
            <w:noProof/>
            <w:webHidden/>
          </w:rPr>
          <w:fldChar w:fldCharType="end"/>
        </w:r>
      </w:hyperlink>
    </w:p>
    <w:p w:rsidR="007123C0" w:rsidRDefault="00144BE3">
      <w:pPr>
        <w:pStyle w:val="TOC3"/>
        <w:rPr>
          <w:rFonts w:cstheme="minorBidi"/>
          <w:noProof/>
        </w:rPr>
      </w:pPr>
      <w:hyperlink w:anchor="_Toc485897856" w:history="1">
        <w:r w:rsidR="007123C0" w:rsidRPr="00DF48C2">
          <w:rPr>
            <w:rStyle w:val="Hyperlink"/>
            <w:noProof/>
          </w:rPr>
          <w:t xml:space="preserve">7.2.6 </w:t>
        </w:r>
        <w:r w:rsidR="007123C0" w:rsidRPr="00DF48C2">
          <w:rPr>
            <w:rStyle w:val="Hyperlink"/>
            <w:rFonts w:cstheme="minorHAnsi"/>
            <w:noProof/>
          </w:rPr>
          <w:t>Cross-Context/Domain Dependencies</w:t>
        </w:r>
        <w:r w:rsidR="007123C0">
          <w:rPr>
            <w:noProof/>
            <w:webHidden/>
          </w:rPr>
          <w:tab/>
        </w:r>
        <w:r w:rsidR="007123C0">
          <w:rPr>
            <w:noProof/>
            <w:webHidden/>
          </w:rPr>
          <w:fldChar w:fldCharType="begin"/>
        </w:r>
        <w:r w:rsidR="007123C0">
          <w:rPr>
            <w:noProof/>
            <w:webHidden/>
          </w:rPr>
          <w:instrText xml:space="preserve"> PAGEREF _Toc485897856 \h </w:instrText>
        </w:r>
        <w:r w:rsidR="007123C0">
          <w:rPr>
            <w:noProof/>
            <w:webHidden/>
          </w:rPr>
        </w:r>
        <w:r w:rsidR="007123C0">
          <w:rPr>
            <w:noProof/>
            <w:webHidden/>
          </w:rPr>
          <w:fldChar w:fldCharType="separate"/>
        </w:r>
        <w:r w:rsidR="007123C0">
          <w:rPr>
            <w:noProof/>
            <w:webHidden/>
          </w:rPr>
          <w:t>88</w:t>
        </w:r>
        <w:r w:rsidR="007123C0">
          <w:rPr>
            <w:noProof/>
            <w:webHidden/>
          </w:rPr>
          <w:fldChar w:fldCharType="end"/>
        </w:r>
      </w:hyperlink>
    </w:p>
    <w:p w:rsidR="007123C0" w:rsidRDefault="00144BE3">
      <w:pPr>
        <w:pStyle w:val="TOC2"/>
        <w:rPr>
          <w:rFonts w:cstheme="minorBidi"/>
          <w:noProof/>
        </w:rPr>
      </w:pPr>
      <w:hyperlink w:anchor="_Toc485897857" w:history="1">
        <w:r w:rsidR="007123C0" w:rsidRPr="00DF48C2">
          <w:rPr>
            <w:rStyle w:val="Hyperlink"/>
            <w:noProof/>
          </w:rPr>
          <w:t>7.3</w:t>
        </w:r>
        <w:r w:rsidR="007123C0">
          <w:rPr>
            <w:rFonts w:cstheme="minorBidi"/>
            <w:noProof/>
          </w:rPr>
          <w:tab/>
        </w:r>
        <w:r w:rsidR="007123C0" w:rsidRPr="00DF48C2">
          <w:rPr>
            <w:rStyle w:val="Hyperlink"/>
            <w:noProof/>
          </w:rPr>
          <w:t>mS Anti Patterns/Pitfalls</w:t>
        </w:r>
        <w:r w:rsidR="007123C0">
          <w:rPr>
            <w:noProof/>
            <w:webHidden/>
          </w:rPr>
          <w:tab/>
        </w:r>
        <w:r w:rsidR="007123C0">
          <w:rPr>
            <w:noProof/>
            <w:webHidden/>
          </w:rPr>
          <w:fldChar w:fldCharType="begin"/>
        </w:r>
        <w:r w:rsidR="007123C0">
          <w:rPr>
            <w:noProof/>
            <w:webHidden/>
          </w:rPr>
          <w:instrText xml:space="preserve"> PAGEREF _Toc485897857 \h </w:instrText>
        </w:r>
        <w:r w:rsidR="007123C0">
          <w:rPr>
            <w:noProof/>
            <w:webHidden/>
          </w:rPr>
        </w:r>
        <w:r w:rsidR="007123C0">
          <w:rPr>
            <w:noProof/>
            <w:webHidden/>
          </w:rPr>
          <w:fldChar w:fldCharType="separate"/>
        </w:r>
        <w:r w:rsidR="007123C0">
          <w:rPr>
            <w:noProof/>
            <w:webHidden/>
          </w:rPr>
          <w:t>89</w:t>
        </w:r>
        <w:r w:rsidR="007123C0">
          <w:rPr>
            <w:noProof/>
            <w:webHidden/>
          </w:rPr>
          <w:fldChar w:fldCharType="end"/>
        </w:r>
      </w:hyperlink>
    </w:p>
    <w:p w:rsidR="007123C0" w:rsidRDefault="00144BE3">
      <w:pPr>
        <w:pStyle w:val="TOC3"/>
        <w:rPr>
          <w:rFonts w:cstheme="minorBidi"/>
          <w:noProof/>
        </w:rPr>
      </w:pPr>
      <w:hyperlink w:anchor="_Toc485897858" w:history="1">
        <w:r w:rsidR="007123C0" w:rsidRPr="00DF48C2">
          <w:rPr>
            <w:rStyle w:val="Hyperlink"/>
            <w:noProof/>
          </w:rPr>
          <w:t>7.3.1</w:t>
        </w:r>
        <w:r w:rsidR="007123C0">
          <w:rPr>
            <w:rFonts w:cstheme="minorBidi"/>
            <w:noProof/>
          </w:rPr>
          <w:tab/>
        </w:r>
        <w:r w:rsidR="007123C0" w:rsidRPr="00DF48C2">
          <w:rPr>
            <w:rStyle w:val="Hyperlink"/>
            <w:noProof/>
          </w:rPr>
          <w:t>Cohesion Chaos</w:t>
        </w:r>
        <w:r w:rsidR="007123C0">
          <w:rPr>
            <w:noProof/>
            <w:webHidden/>
          </w:rPr>
          <w:tab/>
        </w:r>
        <w:r w:rsidR="007123C0">
          <w:rPr>
            <w:noProof/>
            <w:webHidden/>
          </w:rPr>
          <w:fldChar w:fldCharType="begin"/>
        </w:r>
        <w:r w:rsidR="007123C0">
          <w:rPr>
            <w:noProof/>
            <w:webHidden/>
          </w:rPr>
          <w:instrText xml:space="preserve"> PAGEREF _Toc485897858 \h </w:instrText>
        </w:r>
        <w:r w:rsidR="007123C0">
          <w:rPr>
            <w:noProof/>
            <w:webHidden/>
          </w:rPr>
        </w:r>
        <w:r w:rsidR="007123C0">
          <w:rPr>
            <w:noProof/>
            <w:webHidden/>
          </w:rPr>
          <w:fldChar w:fldCharType="separate"/>
        </w:r>
        <w:r w:rsidR="007123C0">
          <w:rPr>
            <w:noProof/>
            <w:webHidden/>
          </w:rPr>
          <w:t>89</w:t>
        </w:r>
        <w:r w:rsidR="007123C0">
          <w:rPr>
            <w:noProof/>
            <w:webHidden/>
          </w:rPr>
          <w:fldChar w:fldCharType="end"/>
        </w:r>
      </w:hyperlink>
    </w:p>
    <w:p w:rsidR="007123C0" w:rsidRDefault="00144BE3">
      <w:pPr>
        <w:pStyle w:val="TOC3"/>
        <w:rPr>
          <w:rFonts w:cstheme="minorBidi"/>
          <w:noProof/>
        </w:rPr>
      </w:pPr>
      <w:hyperlink w:anchor="_Toc485897859" w:history="1">
        <w:r w:rsidR="007123C0" w:rsidRPr="00DF48C2">
          <w:rPr>
            <w:rStyle w:val="Hyperlink"/>
            <w:noProof/>
          </w:rPr>
          <w:t>7.3.2</w:t>
        </w:r>
        <w:r w:rsidR="007123C0">
          <w:rPr>
            <w:rFonts w:cstheme="minorBidi"/>
            <w:noProof/>
          </w:rPr>
          <w:tab/>
        </w:r>
        <w:r w:rsidR="007123C0" w:rsidRPr="00DF48C2">
          <w:rPr>
            <w:rStyle w:val="Hyperlink"/>
            <w:noProof/>
          </w:rPr>
          <w:t>Layered service architecture</w:t>
        </w:r>
        <w:r w:rsidR="007123C0">
          <w:rPr>
            <w:noProof/>
            <w:webHidden/>
          </w:rPr>
          <w:tab/>
        </w:r>
        <w:r w:rsidR="007123C0">
          <w:rPr>
            <w:noProof/>
            <w:webHidden/>
          </w:rPr>
          <w:fldChar w:fldCharType="begin"/>
        </w:r>
        <w:r w:rsidR="007123C0">
          <w:rPr>
            <w:noProof/>
            <w:webHidden/>
          </w:rPr>
          <w:instrText xml:space="preserve"> PAGEREF _Toc485897859 \h </w:instrText>
        </w:r>
        <w:r w:rsidR="007123C0">
          <w:rPr>
            <w:noProof/>
            <w:webHidden/>
          </w:rPr>
        </w:r>
        <w:r w:rsidR="007123C0">
          <w:rPr>
            <w:noProof/>
            <w:webHidden/>
          </w:rPr>
          <w:fldChar w:fldCharType="separate"/>
        </w:r>
        <w:r w:rsidR="007123C0">
          <w:rPr>
            <w:noProof/>
            <w:webHidden/>
          </w:rPr>
          <w:t>89</w:t>
        </w:r>
        <w:r w:rsidR="007123C0">
          <w:rPr>
            <w:noProof/>
            <w:webHidden/>
          </w:rPr>
          <w:fldChar w:fldCharType="end"/>
        </w:r>
      </w:hyperlink>
    </w:p>
    <w:p w:rsidR="007123C0" w:rsidRDefault="00144BE3">
      <w:pPr>
        <w:pStyle w:val="TOC3"/>
        <w:rPr>
          <w:rFonts w:cstheme="minorBidi"/>
          <w:noProof/>
        </w:rPr>
      </w:pPr>
      <w:hyperlink w:anchor="_Toc485897860" w:history="1">
        <w:r w:rsidR="007123C0" w:rsidRPr="00DF48C2">
          <w:rPr>
            <w:rStyle w:val="Hyperlink"/>
            <w:noProof/>
          </w:rPr>
          <w:t>7.3.3</w:t>
        </w:r>
        <w:r w:rsidR="007123C0">
          <w:rPr>
            <w:rFonts w:cstheme="minorBidi"/>
            <w:noProof/>
          </w:rPr>
          <w:tab/>
        </w:r>
        <w:r w:rsidR="007123C0" w:rsidRPr="00DF48C2">
          <w:rPr>
            <w:rStyle w:val="Hyperlink"/>
            <w:noProof/>
          </w:rPr>
          <w:t>Relying on Consumer Sign-Off</w:t>
        </w:r>
        <w:r w:rsidR="007123C0">
          <w:rPr>
            <w:noProof/>
            <w:webHidden/>
          </w:rPr>
          <w:tab/>
        </w:r>
        <w:r w:rsidR="007123C0">
          <w:rPr>
            <w:noProof/>
            <w:webHidden/>
          </w:rPr>
          <w:fldChar w:fldCharType="begin"/>
        </w:r>
        <w:r w:rsidR="007123C0">
          <w:rPr>
            <w:noProof/>
            <w:webHidden/>
          </w:rPr>
          <w:instrText xml:space="preserve"> PAGEREF _Toc485897860 \h </w:instrText>
        </w:r>
        <w:r w:rsidR="007123C0">
          <w:rPr>
            <w:noProof/>
            <w:webHidden/>
          </w:rPr>
        </w:r>
        <w:r w:rsidR="007123C0">
          <w:rPr>
            <w:noProof/>
            <w:webHidden/>
          </w:rPr>
          <w:fldChar w:fldCharType="separate"/>
        </w:r>
        <w:r w:rsidR="007123C0">
          <w:rPr>
            <w:noProof/>
            <w:webHidden/>
          </w:rPr>
          <w:t>90</w:t>
        </w:r>
        <w:r w:rsidR="007123C0">
          <w:rPr>
            <w:noProof/>
            <w:webHidden/>
          </w:rPr>
          <w:fldChar w:fldCharType="end"/>
        </w:r>
      </w:hyperlink>
    </w:p>
    <w:p w:rsidR="007123C0" w:rsidRDefault="00144BE3">
      <w:pPr>
        <w:pStyle w:val="TOC3"/>
        <w:rPr>
          <w:rFonts w:cstheme="minorBidi"/>
          <w:noProof/>
        </w:rPr>
      </w:pPr>
      <w:hyperlink w:anchor="_Toc485897861" w:history="1">
        <w:r w:rsidR="007123C0" w:rsidRPr="00DF48C2">
          <w:rPr>
            <w:rStyle w:val="Hyperlink"/>
            <w:noProof/>
          </w:rPr>
          <w:t>7.3.4</w:t>
        </w:r>
        <w:r w:rsidR="007123C0">
          <w:rPr>
            <w:rFonts w:cstheme="minorBidi"/>
            <w:noProof/>
          </w:rPr>
          <w:tab/>
        </w:r>
        <w:r w:rsidR="007123C0" w:rsidRPr="00DF48C2">
          <w:rPr>
            <w:rStyle w:val="Hyperlink"/>
            <w:noProof/>
          </w:rPr>
          <w:t>Data Driven Migration</w:t>
        </w:r>
        <w:r w:rsidR="007123C0">
          <w:rPr>
            <w:noProof/>
            <w:webHidden/>
          </w:rPr>
          <w:tab/>
        </w:r>
        <w:r w:rsidR="007123C0">
          <w:rPr>
            <w:noProof/>
            <w:webHidden/>
          </w:rPr>
          <w:fldChar w:fldCharType="begin"/>
        </w:r>
        <w:r w:rsidR="007123C0">
          <w:rPr>
            <w:noProof/>
            <w:webHidden/>
          </w:rPr>
          <w:instrText xml:space="preserve"> PAGEREF _Toc485897861 \h </w:instrText>
        </w:r>
        <w:r w:rsidR="007123C0">
          <w:rPr>
            <w:noProof/>
            <w:webHidden/>
          </w:rPr>
        </w:r>
        <w:r w:rsidR="007123C0">
          <w:rPr>
            <w:noProof/>
            <w:webHidden/>
          </w:rPr>
          <w:fldChar w:fldCharType="separate"/>
        </w:r>
        <w:r w:rsidR="007123C0">
          <w:rPr>
            <w:noProof/>
            <w:webHidden/>
          </w:rPr>
          <w:t>90</w:t>
        </w:r>
        <w:r w:rsidR="007123C0">
          <w:rPr>
            <w:noProof/>
            <w:webHidden/>
          </w:rPr>
          <w:fldChar w:fldCharType="end"/>
        </w:r>
      </w:hyperlink>
    </w:p>
    <w:p w:rsidR="007123C0" w:rsidRDefault="00144BE3">
      <w:pPr>
        <w:pStyle w:val="TOC3"/>
        <w:rPr>
          <w:rFonts w:cstheme="minorBidi"/>
          <w:noProof/>
        </w:rPr>
      </w:pPr>
      <w:hyperlink w:anchor="_Toc485897862" w:history="1">
        <w:r w:rsidR="007123C0" w:rsidRPr="00DF48C2">
          <w:rPr>
            <w:rStyle w:val="Hyperlink"/>
            <w:noProof/>
          </w:rPr>
          <w:t>7.3.5</w:t>
        </w:r>
        <w:r w:rsidR="007123C0">
          <w:rPr>
            <w:rFonts w:cstheme="minorBidi"/>
            <w:noProof/>
          </w:rPr>
          <w:tab/>
        </w:r>
        <w:r w:rsidR="007123C0" w:rsidRPr="00DF48C2">
          <w:rPr>
            <w:rStyle w:val="Hyperlink"/>
            <w:noProof/>
          </w:rPr>
          <w:t>Unknown Caller/Debugging Hell Too Many Data Migration</w:t>
        </w:r>
        <w:r w:rsidR="007123C0">
          <w:rPr>
            <w:noProof/>
            <w:webHidden/>
          </w:rPr>
          <w:tab/>
        </w:r>
        <w:r w:rsidR="007123C0">
          <w:rPr>
            <w:noProof/>
            <w:webHidden/>
          </w:rPr>
          <w:fldChar w:fldCharType="begin"/>
        </w:r>
        <w:r w:rsidR="007123C0">
          <w:rPr>
            <w:noProof/>
            <w:webHidden/>
          </w:rPr>
          <w:instrText xml:space="preserve"> PAGEREF _Toc485897862 \h </w:instrText>
        </w:r>
        <w:r w:rsidR="007123C0">
          <w:rPr>
            <w:noProof/>
            <w:webHidden/>
          </w:rPr>
        </w:r>
        <w:r w:rsidR="007123C0">
          <w:rPr>
            <w:noProof/>
            <w:webHidden/>
          </w:rPr>
          <w:fldChar w:fldCharType="separate"/>
        </w:r>
        <w:r w:rsidR="007123C0">
          <w:rPr>
            <w:noProof/>
            <w:webHidden/>
          </w:rPr>
          <w:t>91</w:t>
        </w:r>
        <w:r w:rsidR="007123C0">
          <w:rPr>
            <w:noProof/>
            <w:webHidden/>
          </w:rPr>
          <w:fldChar w:fldCharType="end"/>
        </w:r>
      </w:hyperlink>
    </w:p>
    <w:p w:rsidR="007123C0" w:rsidRDefault="00144BE3">
      <w:pPr>
        <w:pStyle w:val="TOC3"/>
        <w:rPr>
          <w:rFonts w:cstheme="minorBidi"/>
          <w:noProof/>
        </w:rPr>
      </w:pPr>
      <w:hyperlink w:anchor="_Toc485897863" w:history="1">
        <w:r w:rsidR="007123C0" w:rsidRPr="00DF48C2">
          <w:rPr>
            <w:rStyle w:val="Hyperlink"/>
            <w:noProof/>
          </w:rPr>
          <w:t>7.3.6</w:t>
        </w:r>
        <w:r w:rsidR="007123C0">
          <w:rPr>
            <w:rFonts w:cstheme="minorBidi"/>
            <w:noProof/>
          </w:rPr>
          <w:tab/>
        </w:r>
        <w:r w:rsidR="007123C0" w:rsidRPr="00DF48C2">
          <w:rPr>
            <w:rStyle w:val="Hyperlink"/>
            <w:noProof/>
          </w:rPr>
          <w:t>Synchronous World/Timeout</w:t>
        </w:r>
        <w:r w:rsidR="007123C0">
          <w:rPr>
            <w:noProof/>
            <w:webHidden/>
          </w:rPr>
          <w:tab/>
        </w:r>
        <w:r w:rsidR="007123C0">
          <w:rPr>
            <w:noProof/>
            <w:webHidden/>
          </w:rPr>
          <w:fldChar w:fldCharType="begin"/>
        </w:r>
        <w:r w:rsidR="007123C0">
          <w:rPr>
            <w:noProof/>
            <w:webHidden/>
          </w:rPr>
          <w:instrText xml:space="preserve"> PAGEREF _Toc485897863 \h </w:instrText>
        </w:r>
        <w:r w:rsidR="007123C0">
          <w:rPr>
            <w:noProof/>
            <w:webHidden/>
          </w:rPr>
        </w:r>
        <w:r w:rsidR="007123C0">
          <w:rPr>
            <w:noProof/>
            <w:webHidden/>
          </w:rPr>
          <w:fldChar w:fldCharType="separate"/>
        </w:r>
        <w:r w:rsidR="007123C0">
          <w:rPr>
            <w:noProof/>
            <w:webHidden/>
          </w:rPr>
          <w:t>91</w:t>
        </w:r>
        <w:r w:rsidR="007123C0">
          <w:rPr>
            <w:noProof/>
            <w:webHidden/>
          </w:rPr>
          <w:fldChar w:fldCharType="end"/>
        </w:r>
      </w:hyperlink>
    </w:p>
    <w:p w:rsidR="007123C0" w:rsidRDefault="00144BE3">
      <w:pPr>
        <w:pStyle w:val="TOC3"/>
        <w:rPr>
          <w:rFonts w:cstheme="minorBidi"/>
          <w:noProof/>
        </w:rPr>
      </w:pPr>
      <w:hyperlink w:anchor="_Toc485897864" w:history="1">
        <w:r w:rsidR="007123C0" w:rsidRPr="00DF48C2">
          <w:rPr>
            <w:rStyle w:val="Hyperlink"/>
            <w:noProof/>
          </w:rPr>
          <w:t>7.3.7</w:t>
        </w:r>
        <w:r w:rsidR="007123C0">
          <w:rPr>
            <w:rFonts w:cstheme="minorBidi"/>
            <w:noProof/>
          </w:rPr>
          <w:tab/>
        </w:r>
        <w:r w:rsidR="007123C0" w:rsidRPr="00DF48C2">
          <w:rPr>
            <w:rStyle w:val="Hyperlink"/>
            <w:noProof/>
          </w:rPr>
          <w:t>Timeout/Circuit Breaker Pattern</w:t>
        </w:r>
        <w:r w:rsidR="007123C0">
          <w:rPr>
            <w:noProof/>
            <w:webHidden/>
          </w:rPr>
          <w:tab/>
        </w:r>
        <w:r w:rsidR="007123C0">
          <w:rPr>
            <w:noProof/>
            <w:webHidden/>
          </w:rPr>
          <w:fldChar w:fldCharType="begin"/>
        </w:r>
        <w:r w:rsidR="007123C0">
          <w:rPr>
            <w:noProof/>
            <w:webHidden/>
          </w:rPr>
          <w:instrText xml:space="preserve"> PAGEREF _Toc485897864 \h </w:instrText>
        </w:r>
        <w:r w:rsidR="007123C0">
          <w:rPr>
            <w:noProof/>
            <w:webHidden/>
          </w:rPr>
        </w:r>
        <w:r w:rsidR="007123C0">
          <w:rPr>
            <w:noProof/>
            <w:webHidden/>
          </w:rPr>
          <w:fldChar w:fldCharType="separate"/>
        </w:r>
        <w:r w:rsidR="007123C0">
          <w:rPr>
            <w:noProof/>
            <w:webHidden/>
          </w:rPr>
          <w:t>92</w:t>
        </w:r>
        <w:r w:rsidR="007123C0">
          <w:rPr>
            <w:noProof/>
            <w:webHidden/>
          </w:rPr>
          <w:fldChar w:fldCharType="end"/>
        </w:r>
      </w:hyperlink>
    </w:p>
    <w:p w:rsidR="007123C0" w:rsidRDefault="00144BE3">
      <w:pPr>
        <w:pStyle w:val="TOC3"/>
        <w:rPr>
          <w:rFonts w:cstheme="minorBidi"/>
          <w:noProof/>
        </w:rPr>
      </w:pPr>
      <w:hyperlink w:anchor="_Toc485897865" w:history="1">
        <w:r w:rsidR="007123C0" w:rsidRPr="00DF48C2">
          <w:rPr>
            <w:rStyle w:val="Hyperlink"/>
            <w:noProof/>
          </w:rPr>
          <w:t>7.3.8</w:t>
        </w:r>
        <w:r w:rsidR="007123C0">
          <w:rPr>
            <w:rFonts w:cstheme="minorBidi"/>
            <w:noProof/>
          </w:rPr>
          <w:tab/>
        </w:r>
        <w:r w:rsidR="007123C0" w:rsidRPr="00DF48C2">
          <w:rPr>
            <w:rStyle w:val="Hyperlink"/>
            <w:noProof/>
          </w:rPr>
          <w:t>Shared Data and mS</w:t>
        </w:r>
        <w:r w:rsidR="007123C0">
          <w:rPr>
            <w:noProof/>
            <w:webHidden/>
          </w:rPr>
          <w:tab/>
        </w:r>
        <w:r w:rsidR="007123C0">
          <w:rPr>
            <w:noProof/>
            <w:webHidden/>
          </w:rPr>
          <w:fldChar w:fldCharType="begin"/>
        </w:r>
        <w:r w:rsidR="007123C0">
          <w:rPr>
            <w:noProof/>
            <w:webHidden/>
          </w:rPr>
          <w:instrText xml:space="preserve"> PAGEREF _Toc485897865 \h </w:instrText>
        </w:r>
        <w:r w:rsidR="007123C0">
          <w:rPr>
            <w:noProof/>
            <w:webHidden/>
          </w:rPr>
        </w:r>
        <w:r w:rsidR="007123C0">
          <w:rPr>
            <w:noProof/>
            <w:webHidden/>
          </w:rPr>
          <w:fldChar w:fldCharType="separate"/>
        </w:r>
        <w:r w:rsidR="007123C0">
          <w:rPr>
            <w:noProof/>
            <w:webHidden/>
          </w:rPr>
          <w:t>93</w:t>
        </w:r>
        <w:r w:rsidR="007123C0">
          <w:rPr>
            <w:noProof/>
            <w:webHidden/>
          </w:rPr>
          <w:fldChar w:fldCharType="end"/>
        </w:r>
      </w:hyperlink>
    </w:p>
    <w:p w:rsidR="007123C0" w:rsidRDefault="00144BE3">
      <w:pPr>
        <w:pStyle w:val="TOC3"/>
        <w:rPr>
          <w:rFonts w:cstheme="minorBidi"/>
          <w:noProof/>
        </w:rPr>
      </w:pPr>
      <w:hyperlink w:anchor="_Toc485897866" w:history="1">
        <w:r w:rsidR="007123C0" w:rsidRPr="00DF48C2">
          <w:rPr>
            <w:rStyle w:val="Hyperlink"/>
            <w:noProof/>
          </w:rPr>
          <w:t>7.3.9</w:t>
        </w:r>
        <w:r w:rsidR="007123C0">
          <w:rPr>
            <w:rFonts w:cstheme="minorBidi"/>
            <w:noProof/>
          </w:rPr>
          <w:tab/>
        </w:r>
        <w:r w:rsidR="007123C0" w:rsidRPr="00DF48C2">
          <w:rPr>
            <w:rStyle w:val="Hyperlink"/>
            <w:noProof/>
          </w:rPr>
          <w:t>Reach-in Reporting</w:t>
        </w:r>
        <w:r w:rsidR="007123C0">
          <w:rPr>
            <w:noProof/>
            <w:webHidden/>
          </w:rPr>
          <w:tab/>
        </w:r>
        <w:r w:rsidR="007123C0">
          <w:rPr>
            <w:noProof/>
            <w:webHidden/>
          </w:rPr>
          <w:fldChar w:fldCharType="begin"/>
        </w:r>
        <w:r w:rsidR="007123C0">
          <w:rPr>
            <w:noProof/>
            <w:webHidden/>
          </w:rPr>
          <w:instrText xml:space="preserve"> PAGEREF _Toc485897866 \h </w:instrText>
        </w:r>
        <w:r w:rsidR="007123C0">
          <w:rPr>
            <w:noProof/>
            <w:webHidden/>
          </w:rPr>
        </w:r>
        <w:r w:rsidR="007123C0">
          <w:rPr>
            <w:noProof/>
            <w:webHidden/>
          </w:rPr>
          <w:fldChar w:fldCharType="separate"/>
        </w:r>
        <w:r w:rsidR="007123C0">
          <w:rPr>
            <w:noProof/>
            <w:webHidden/>
          </w:rPr>
          <w:t>94</w:t>
        </w:r>
        <w:r w:rsidR="007123C0">
          <w:rPr>
            <w:noProof/>
            <w:webHidden/>
          </w:rPr>
          <w:fldChar w:fldCharType="end"/>
        </w:r>
      </w:hyperlink>
    </w:p>
    <w:p w:rsidR="007123C0" w:rsidRDefault="00144BE3">
      <w:pPr>
        <w:pStyle w:val="TOC1"/>
        <w:rPr>
          <w:rFonts w:asciiTheme="minorHAnsi" w:eastAsiaTheme="minorEastAsia" w:hAnsiTheme="minorHAnsi" w:cstheme="minorBidi"/>
          <w:b w:val="0"/>
        </w:rPr>
      </w:pPr>
      <w:hyperlink w:anchor="_Toc485897867" w:history="1">
        <w:r w:rsidR="007123C0" w:rsidRPr="00DF48C2">
          <w:rPr>
            <w:rStyle w:val="Hyperlink"/>
            <w:iCs/>
          </w:rPr>
          <w:t>8</w:t>
        </w:r>
        <w:r w:rsidR="007123C0">
          <w:rPr>
            <w:rFonts w:asciiTheme="minorHAnsi" w:eastAsiaTheme="minorEastAsia" w:hAnsiTheme="minorHAnsi" w:cstheme="minorBidi"/>
            <w:b w:val="0"/>
          </w:rPr>
          <w:tab/>
        </w:r>
        <w:r w:rsidR="007123C0" w:rsidRPr="00DF48C2">
          <w:rPr>
            <w:rStyle w:val="Hyperlink"/>
          </w:rPr>
          <w:t>Resiliency and mS Architecture</w:t>
        </w:r>
        <w:r w:rsidR="007123C0">
          <w:rPr>
            <w:webHidden/>
          </w:rPr>
          <w:tab/>
        </w:r>
        <w:r w:rsidR="007123C0">
          <w:rPr>
            <w:webHidden/>
          </w:rPr>
          <w:fldChar w:fldCharType="begin"/>
        </w:r>
        <w:r w:rsidR="007123C0">
          <w:rPr>
            <w:webHidden/>
          </w:rPr>
          <w:instrText xml:space="preserve"> PAGEREF _Toc485897867 \h </w:instrText>
        </w:r>
        <w:r w:rsidR="007123C0">
          <w:rPr>
            <w:webHidden/>
          </w:rPr>
        </w:r>
        <w:r w:rsidR="007123C0">
          <w:rPr>
            <w:webHidden/>
          </w:rPr>
          <w:fldChar w:fldCharType="separate"/>
        </w:r>
        <w:r w:rsidR="007123C0">
          <w:rPr>
            <w:webHidden/>
          </w:rPr>
          <w:t>96</w:t>
        </w:r>
        <w:r w:rsidR="007123C0">
          <w:rPr>
            <w:webHidden/>
          </w:rPr>
          <w:fldChar w:fldCharType="end"/>
        </w:r>
      </w:hyperlink>
    </w:p>
    <w:p w:rsidR="007123C0" w:rsidRDefault="00144BE3">
      <w:pPr>
        <w:pStyle w:val="TOC1"/>
        <w:rPr>
          <w:rFonts w:asciiTheme="minorHAnsi" w:eastAsiaTheme="minorEastAsia" w:hAnsiTheme="minorHAnsi" w:cstheme="minorBidi"/>
          <w:b w:val="0"/>
        </w:rPr>
      </w:pPr>
      <w:hyperlink w:anchor="_Toc485897868" w:history="1">
        <w:r w:rsidR="007123C0" w:rsidRPr="00DF48C2">
          <w:rPr>
            <w:rStyle w:val="Hyperlink"/>
            <w:iCs/>
          </w:rPr>
          <w:t>9</w:t>
        </w:r>
        <w:r w:rsidR="007123C0">
          <w:rPr>
            <w:rFonts w:asciiTheme="minorHAnsi" w:eastAsiaTheme="minorEastAsia" w:hAnsiTheme="minorHAnsi" w:cstheme="minorBidi"/>
            <w:b w:val="0"/>
          </w:rPr>
          <w:tab/>
        </w:r>
        <w:r w:rsidR="007123C0" w:rsidRPr="00DF48C2">
          <w:rPr>
            <w:rStyle w:val="Hyperlink"/>
            <w:iCs/>
          </w:rPr>
          <w:t>Software Packaging, Delivery and Deployment</w:t>
        </w:r>
        <w:r w:rsidR="007123C0">
          <w:rPr>
            <w:webHidden/>
          </w:rPr>
          <w:tab/>
        </w:r>
        <w:r w:rsidR="007123C0">
          <w:rPr>
            <w:webHidden/>
          </w:rPr>
          <w:fldChar w:fldCharType="begin"/>
        </w:r>
        <w:r w:rsidR="007123C0">
          <w:rPr>
            <w:webHidden/>
          </w:rPr>
          <w:instrText xml:space="preserve"> PAGEREF _Toc485897868 \h </w:instrText>
        </w:r>
        <w:r w:rsidR="007123C0">
          <w:rPr>
            <w:webHidden/>
          </w:rPr>
        </w:r>
        <w:r w:rsidR="007123C0">
          <w:rPr>
            <w:webHidden/>
          </w:rPr>
          <w:fldChar w:fldCharType="separate"/>
        </w:r>
        <w:r w:rsidR="007123C0">
          <w:rPr>
            <w:webHidden/>
          </w:rPr>
          <w:t>97</w:t>
        </w:r>
        <w:r w:rsidR="007123C0">
          <w:rPr>
            <w:webHidden/>
          </w:rPr>
          <w:fldChar w:fldCharType="end"/>
        </w:r>
      </w:hyperlink>
    </w:p>
    <w:p w:rsidR="007123C0" w:rsidRDefault="00144BE3">
      <w:pPr>
        <w:pStyle w:val="TOC2"/>
        <w:rPr>
          <w:rFonts w:cstheme="minorBidi"/>
          <w:noProof/>
        </w:rPr>
      </w:pPr>
      <w:hyperlink w:anchor="_Toc485897869" w:history="1">
        <w:r w:rsidR="007123C0" w:rsidRPr="00DF48C2">
          <w:rPr>
            <w:rStyle w:val="Hyperlink"/>
            <w:noProof/>
          </w:rPr>
          <w:t>9.1</w:t>
        </w:r>
        <w:r w:rsidR="007123C0">
          <w:rPr>
            <w:rFonts w:cstheme="minorBidi"/>
            <w:noProof/>
          </w:rPr>
          <w:tab/>
        </w:r>
        <w:r w:rsidR="007123C0" w:rsidRPr="00DF48C2">
          <w:rPr>
            <w:rStyle w:val="Hyperlink"/>
            <w:noProof/>
          </w:rPr>
          <w:t>mS and Containerization using Docker</w:t>
        </w:r>
        <w:r w:rsidR="007123C0">
          <w:rPr>
            <w:noProof/>
            <w:webHidden/>
          </w:rPr>
          <w:tab/>
        </w:r>
        <w:r w:rsidR="007123C0">
          <w:rPr>
            <w:noProof/>
            <w:webHidden/>
          </w:rPr>
          <w:fldChar w:fldCharType="begin"/>
        </w:r>
        <w:r w:rsidR="007123C0">
          <w:rPr>
            <w:noProof/>
            <w:webHidden/>
          </w:rPr>
          <w:instrText xml:space="preserve"> PAGEREF _Toc485897869 \h </w:instrText>
        </w:r>
        <w:r w:rsidR="007123C0">
          <w:rPr>
            <w:noProof/>
            <w:webHidden/>
          </w:rPr>
        </w:r>
        <w:r w:rsidR="007123C0">
          <w:rPr>
            <w:noProof/>
            <w:webHidden/>
          </w:rPr>
          <w:fldChar w:fldCharType="separate"/>
        </w:r>
        <w:r w:rsidR="007123C0">
          <w:rPr>
            <w:noProof/>
            <w:webHidden/>
          </w:rPr>
          <w:t>98</w:t>
        </w:r>
        <w:r w:rsidR="007123C0">
          <w:rPr>
            <w:noProof/>
            <w:webHidden/>
          </w:rPr>
          <w:fldChar w:fldCharType="end"/>
        </w:r>
      </w:hyperlink>
    </w:p>
    <w:p w:rsidR="007123C0" w:rsidRDefault="00144BE3">
      <w:pPr>
        <w:pStyle w:val="TOC2"/>
        <w:rPr>
          <w:rFonts w:cstheme="minorBidi"/>
          <w:noProof/>
        </w:rPr>
      </w:pPr>
      <w:hyperlink w:anchor="_Toc485897870" w:history="1">
        <w:r w:rsidR="007123C0" w:rsidRPr="00DF48C2">
          <w:rPr>
            <w:rStyle w:val="Hyperlink"/>
            <w:noProof/>
          </w:rPr>
          <w:t>9.2</w:t>
        </w:r>
        <w:r w:rsidR="007123C0">
          <w:rPr>
            <w:rFonts w:cstheme="minorBidi"/>
            <w:noProof/>
          </w:rPr>
          <w:tab/>
        </w:r>
        <w:r w:rsidR="007123C0" w:rsidRPr="00DF48C2">
          <w:rPr>
            <w:rStyle w:val="Hyperlink"/>
            <w:noProof/>
          </w:rPr>
          <w:t>Container Management &amp; Kubernetes</w:t>
        </w:r>
        <w:r w:rsidR="007123C0">
          <w:rPr>
            <w:noProof/>
            <w:webHidden/>
          </w:rPr>
          <w:tab/>
        </w:r>
        <w:r w:rsidR="007123C0">
          <w:rPr>
            <w:noProof/>
            <w:webHidden/>
          </w:rPr>
          <w:fldChar w:fldCharType="begin"/>
        </w:r>
        <w:r w:rsidR="007123C0">
          <w:rPr>
            <w:noProof/>
            <w:webHidden/>
          </w:rPr>
          <w:instrText xml:space="preserve"> PAGEREF _Toc485897870 \h </w:instrText>
        </w:r>
        <w:r w:rsidR="007123C0">
          <w:rPr>
            <w:noProof/>
            <w:webHidden/>
          </w:rPr>
        </w:r>
        <w:r w:rsidR="007123C0">
          <w:rPr>
            <w:noProof/>
            <w:webHidden/>
          </w:rPr>
          <w:fldChar w:fldCharType="separate"/>
        </w:r>
        <w:r w:rsidR="007123C0">
          <w:rPr>
            <w:noProof/>
            <w:webHidden/>
          </w:rPr>
          <w:t>101</w:t>
        </w:r>
        <w:r w:rsidR="007123C0">
          <w:rPr>
            <w:noProof/>
            <w:webHidden/>
          </w:rPr>
          <w:fldChar w:fldCharType="end"/>
        </w:r>
      </w:hyperlink>
    </w:p>
    <w:p w:rsidR="007123C0" w:rsidRDefault="00144BE3">
      <w:pPr>
        <w:pStyle w:val="TOC2"/>
        <w:rPr>
          <w:rFonts w:cstheme="minorBidi"/>
          <w:noProof/>
        </w:rPr>
      </w:pPr>
      <w:hyperlink w:anchor="_Toc485897871" w:history="1">
        <w:r w:rsidR="007123C0" w:rsidRPr="00DF48C2">
          <w:rPr>
            <w:rStyle w:val="Hyperlink"/>
            <w:noProof/>
          </w:rPr>
          <w:t>9.3</w:t>
        </w:r>
        <w:r w:rsidR="007123C0">
          <w:rPr>
            <w:rFonts w:cstheme="minorBidi"/>
            <w:noProof/>
          </w:rPr>
          <w:tab/>
        </w:r>
        <w:r w:rsidR="007123C0" w:rsidRPr="00DF48C2">
          <w:rPr>
            <w:rStyle w:val="Hyperlink"/>
            <w:noProof/>
          </w:rPr>
          <w:t>Summary Steps for Build and Deploy</w:t>
        </w:r>
        <w:r w:rsidR="007123C0">
          <w:rPr>
            <w:noProof/>
            <w:webHidden/>
          </w:rPr>
          <w:tab/>
        </w:r>
        <w:r w:rsidR="007123C0">
          <w:rPr>
            <w:noProof/>
            <w:webHidden/>
          </w:rPr>
          <w:fldChar w:fldCharType="begin"/>
        </w:r>
        <w:r w:rsidR="007123C0">
          <w:rPr>
            <w:noProof/>
            <w:webHidden/>
          </w:rPr>
          <w:instrText xml:space="preserve"> PAGEREF _Toc485897871 \h </w:instrText>
        </w:r>
        <w:r w:rsidR="007123C0">
          <w:rPr>
            <w:noProof/>
            <w:webHidden/>
          </w:rPr>
        </w:r>
        <w:r w:rsidR="007123C0">
          <w:rPr>
            <w:noProof/>
            <w:webHidden/>
          </w:rPr>
          <w:fldChar w:fldCharType="separate"/>
        </w:r>
        <w:r w:rsidR="007123C0">
          <w:rPr>
            <w:noProof/>
            <w:webHidden/>
          </w:rPr>
          <w:t>102</w:t>
        </w:r>
        <w:r w:rsidR="007123C0">
          <w:rPr>
            <w:noProof/>
            <w:webHidden/>
          </w:rPr>
          <w:fldChar w:fldCharType="end"/>
        </w:r>
      </w:hyperlink>
    </w:p>
    <w:p w:rsidR="007123C0" w:rsidRDefault="00144BE3">
      <w:pPr>
        <w:pStyle w:val="TOC1"/>
        <w:rPr>
          <w:rFonts w:asciiTheme="minorHAnsi" w:eastAsiaTheme="minorEastAsia" w:hAnsiTheme="minorHAnsi" w:cstheme="minorBidi"/>
          <w:b w:val="0"/>
        </w:rPr>
      </w:pPr>
      <w:hyperlink w:anchor="_Toc485897872" w:history="1">
        <w:r w:rsidR="007123C0" w:rsidRPr="00DF48C2">
          <w:rPr>
            <w:rStyle w:val="Hyperlink"/>
            <w:iCs/>
          </w:rPr>
          <w:t>10</w:t>
        </w:r>
        <w:r w:rsidR="007123C0">
          <w:rPr>
            <w:rFonts w:asciiTheme="minorHAnsi" w:eastAsiaTheme="minorEastAsia" w:hAnsiTheme="minorHAnsi" w:cstheme="minorBidi"/>
            <w:b w:val="0"/>
          </w:rPr>
          <w:tab/>
        </w:r>
        <w:r w:rsidR="007123C0" w:rsidRPr="00DF48C2">
          <w:rPr>
            <w:rStyle w:val="Hyperlink"/>
            <w:iCs/>
          </w:rPr>
          <w:t>Glossary</w:t>
        </w:r>
        <w:r w:rsidR="007123C0">
          <w:rPr>
            <w:webHidden/>
          </w:rPr>
          <w:tab/>
        </w:r>
        <w:r w:rsidR="007123C0">
          <w:rPr>
            <w:webHidden/>
          </w:rPr>
          <w:fldChar w:fldCharType="begin"/>
        </w:r>
        <w:r w:rsidR="007123C0">
          <w:rPr>
            <w:webHidden/>
          </w:rPr>
          <w:instrText xml:space="preserve"> PAGEREF _Toc485897872 \h </w:instrText>
        </w:r>
        <w:r w:rsidR="007123C0">
          <w:rPr>
            <w:webHidden/>
          </w:rPr>
        </w:r>
        <w:r w:rsidR="007123C0">
          <w:rPr>
            <w:webHidden/>
          </w:rPr>
          <w:fldChar w:fldCharType="separate"/>
        </w:r>
        <w:r w:rsidR="007123C0">
          <w:rPr>
            <w:webHidden/>
          </w:rPr>
          <w:t>103</w:t>
        </w:r>
        <w:r w:rsidR="007123C0">
          <w:rPr>
            <w:webHidden/>
          </w:rPr>
          <w:fldChar w:fldCharType="end"/>
        </w:r>
      </w:hyperlink>
    </w:p>
    <w:p w:rsidR="007123C0" w:rsidRDefault="00144BE3">
      <w:pPr>
        <w:pStyle w:val="TOC1"/>
        <w:tabs>
          <w:tab w:val="left" w:pos="1540"/>
        </w:tabs>
        <w:rPr>
          <w:rFonts w:asciiTheme="minorHAnsi" w:eastAsiaTheme="minorEastAsia" w:hAnsiTheme="minorHAnsi" w:cstheme="minorBidi"/>
          <w:b w:val="0"/>
        </w:rPr>
      </w:pPr>
      <w:hyperlink w:anchor="_Toc485897873" w:history="1">
        <w:r w:rsidR="007123C0" w:rsidRPr="00DF48C2">
          <w:rPr>
            <w:rStyle w:val="Hyperlink"/>
            <w:iCs/>
          </w:rPr>
          <w:t>Appendix-A</w:t>
        </w:r>
        <w:r w:rsidR="007123C0">
          <w:rPr>
            <w:rFonts w:asciiTheme="minorHAnsi" w:eastAsiaTheme="minorEastAsia" w:hAnsiTheme="minorHAnsi" w:cstheme="minorBidi"/>
            <w:b w:val="0"/>
          </w:rPr>
          <w:tab/>
        </w:r>
        <w:r w:rsidR="007123C0" w:rsidRPr="00DF48C2">
          <w:rPr>
            <w:rStyle w:val="Hyperlink"/>
          </w:rPr>
          <w:t>(AJSC 6, Docker &amp; K8S Resource Links)</w:t>
        </w:r>
        <w:r w:rsidR="007123C0">
          <w:rPr>
            <w:webHidden/>
          </w:rPr>
          <w:tab/>
        </w:r>
        <w:r w:rsidR="007123C0">
          <w:rPr>
            <w:webHidden/>
          </w:rPr>
          <w:fldChar w:fldCharType="begin"/>
        </w:r>
        <w:r w:rsidR="007123C0">
          <w:rPr>
            <w:webHidden/>
          </w:rPr>
          <w:instrText xml:space="preserve"> PAGEREF _Toc485897873 \h </w:instrText>
        </w:r>
        <w:r w:rsidR="007123C0">
          <w:rPr>
            <w:webHidden/>
          </w:rPr>
        </w:r>
        <w:r w:rsidR="007123C0">
          <w:rPr>
            <w:webHidden/>
          </w:rPr>
          <w:fldChar w:fldCharType="separate"/>
        </w:r>
        <w:r w:rsidR="007123C0">
          <w:rPr>
            <w:webHidden/>
          </w:rPr>
          <w:t>103</w:t>
        </w:r>
        <w:r w:rsidR="007123C0">
          <w:rPr>
            <w:webHidden/>
          </w:rPr>
          <w:fldChar w:fldCharType="end"/>
        </w:r>
      </w:hyperlink>
    </w:p>
    <w:p w:rsidR="007123C0" w:rsidRDefault="00144BE3">
      <w:pPr>
        <w:pStyle w:val="TOC1"/>
        <w:tabs>
          <w:tab w:val="left" w:pos="1540"/>
        </w:tabs>
        <w:rPr>
          <w:rFonts w:asciiTheme="minorHAnsi" w:eastAsiaTheme="minorEastAsia" w:hAnsiTheme="minorHAnsi" w:cstheme="minorBidi"/>
          <w:b w:val="0"/>
        </w:rPr>
      </w:pPr>
      <w:hyperlink w:anchor="_Toc485897874" w:history="1">
        <w:r w:rsidR="007123C0" w:rsidRPr="00DF48C2">
          <w:rPr>
            <w:rStyle w:val="Hyperlink"/>
            <w:iCs/>
          </w:rPr>
          <w:t>Appendix-B</w:t>
        </w:r>
        <w:r w:rsidR="007123C0">
          <w:rPr>
            <w:rFonts w:asciiTheme="minorHAnsi" w:eastAsiaTheme="minorEastAsia" w:hAnsiTheme="minorHAnsi" w:cstheme="minorBidi"/>
            <w:b w:val="0"/>
          </w:rPr>
          <w:tab/>
        </w:r>
        <w:r w:rsidR="007123C0" w:rsidRPr="00DF48C2">
          <w:rPr>
            <w:rStyle w:val="Hyperlink"/>
          </w:rPr>
          <w:t>(Non-CDP-Pattern 5 / 6 mSs Integration Resources)</w:t>
        </w:r>
        <w:r w:rsidR="007123C0">
          <w:rPr>
            <w:webHidden/>
          </w:rPr>
          <w:tab/>
        </w:r>
        <w:r w:rsidR="007123C0">
          <w:rPr>
            <w:webHidden/>
          </w:rPr>
          <w:fldChar w:fldCharType="begin"/>
        </w:r>
        <w:r w:rsidR="007123C0">
          <w:rPr>
            <w:webHidden/>
          </w:rPr>
          <w:instrText xml:space="preserve"> PAGEREF _Toc485897874 \h </w:instrText>
        </w:r>
        <w:r w:rsidR="007123C0">
          <w:rPr>
            <w:webHidden/>
          </w:rPr>
        </w:r>
        <w:r w:rsidR="007123C0">
          <w:rPr>
            <w:webHidden/>
          </w:rPr>
          <w:fldChar w:fldCharType="separate"/>
        </w:r>
        <w:r w:rsidR="007123C0">
          <w:rPr>
            <w:webHidden/>
          </w:rPr>
          <w:t>104</w:t>
        </w:r>
        <w:r w:rsidR="007123C0">
          <w:rPr>
            <w:webHidden/>
          </w:rPr>
          <w:fldChar w:fldCharType="end"/>
        </w:r>
      </w:hyperlink>
    </w:p>
    <w:p w:rsidR="000D6D0F" w:rsidRDefault="009719D9" w:rsidP="00B94181">
      <w:pPr>
        <w:rPr>
          <w:noProof/>
        </w:rPr>
      </w:pPr>
      <w:r w:rsidRPr="00477F4F">
        <w:rPr>
          <w:rFonts w:ascii="ATT Aleck Sans" w:hAnsi="ATT Aleck Sans" w:cs="ATT Aleck Sans"/>
          <w:noProof/>
        </w:rPr>
        <w:fldChar w:fldCharType="end"/>
      </w:r>
    </w:p>
    <w:p w:rsidR="00893412" w:rsidRPr="000D6D0F" w:rsidRDefault="000D6D0F" w:rsidP="00B94181">
      <w:pPr>
        <w:rPr>
          <w:noProof/>
        </w:rPr>
      </w:pPr>
      <w:r>
        <w:rPr>
          <w:noProof/>
        </w:rPr>
        <w:br w:type="page"/>
      </w:r>
    </w:p>
    <w:p w:rsidR="00893412" w:rsidRPr="00893412" w:rsidRDefault="00E1080F" w:rsidP="006322DE">
      <w:pPr>
        <w:pBdr>
          <w:top w:val="single" w:sz="12" w:space="1" w:color="ED7D31" w:themeColor="accent2"/>
          <w:left w:val="single" w:sz="12" w:space="4" w:color="ED7D31" w:themeColor="accent2"/>
          <w:bottom w:val="single" w:sz="12" w:space="1" w:color="ED7D31" w:themeColor="accent2"/>
          <w:right w:val="single" w:sz="12" w:space="4" w:color="ED7D31" w:themeColor="accent2"/>
        </w:pBdr>
        <w:shd w:val="clear" w:color="auto" w:fill="5B9BD5" w:themeFill="accent1"/>
        <w:spacing w:after="0" w:line="240" w:lineRule="auto"/>
        <w:ind w:left="432" w:hanging="432"/>
        <w:outlineLvl w:val="0"/>
        <w:rPr>
          <w:rFonts w:ascii="Arial" w:eastAsiaTheme="minorEastAsia" w:hAnsi="Arial" w:cs="Arial"/>
          <w:b/>
          <w:iCs/>
          <w:color w:val="FFFFFF"/>
          <w:sz w:val="32"/>
          <w:szCs w:val="32"/>
        </w:rPr>
      </w:pPr>
      <w:bookmarkStart w:id="1" w:name="_Toc485897819"/>
      <w:r>
        <w:rPr>
          <w:rFonts w:ascii="Arial" w:eastAsiaTheme="minorEastAsia" w:hAnsi="Arial" w:cs="Arial"/>
          <w:b/>
          <w:iCs/>
          <w:color w:val="FFFFFF"/>
          <w:sz w:val="32"/>
          <w:szCs w:val="32"/>
        </w:rPr>
        <w:lastRenderedPageBreak/>
        <w:t>1</w:t>
      </w:r>
      <w:r>
        <w:rPr>
          <w:rFonts w:ascii="Arial" w:eastAsiaTheme="minorEastAsia" w:hAnsi="Arial" w:cs="Arial"/>
          <w:b/>
          <w:iCs/>
          <w:color w:val="FFFFFF"/>
          <w:sz w:val="32"/>
          <w:szCs w:val="32"/>
        </w:rPr>
        <w:tab/>
      </w:r>
      <w:r w:rsidR="0019584B">
        <w:rPr>
          <w:rFonts w:ascii="Arial" w:eastAsiaTheme="minorEastAsia" w:hAnsi="Arial" w:cs="Arial"/>
          <w:b/>
          <w:iCs/>
          <w:color w:val="FFFFFF"/>
          <w:sz w:val="32"/>
          <w:szCs w:val="32"/>
        </w:rPr>
        <w:t>Objective</w:t>
      </w:r>
      <w:bookmarkEnd w:id="1"/>
    </w:p>
    <w:p w:rsidR="00FF6A87" w:rsidRDefault="00FF6A87" w:rsidP="006322DE">
      <w:pPr>
        <w:spacing w:after="0" w:line="240" w:lineRule="auto"/>
        <w:ind w:firstLine="432"/>
        <w:rPr>
          <w:rFonts w:asciiTheme="majorHAnsi" w:eastAsia="Times New Roman" w:hAnsiTheme="majorHAnsi" w:cstheme="minorHAnsi"/>
          <w:iCs/>
          <w:sz w:val="24"/>
          <w:szCs w:val="24"/>
        </w:rPr>
      </w:pPr>
    </w:p>
    <w:p w:rsidR="00FF6A87" w:rsidRDefault="00FF6A87" w:rsidP="00FF6A87">
      <w:pPr>
        <w:spacing w:after="0" w:line="240" w:lineRule="auto"/>
        <w:ind w:firstLine="432"/>
        <w:rPr>
          <w:rFonts w:asciiTheme="majorHAnsi" w:eastAsia="Times New Roman" w:hAnsiTheme="majorHAnsi" w:cstheme="minorHAnsi"/>
          <w:iCs/>
          <w:sz w:val="24"/>
          <w:szCs w:val="24"/>
        </w:rPr>
      </w:pPr>
      <w:r>
        <w:rPr>
          <w:rFonts w:asciiTheme="majorHAnsi" w:eastAsia="Times New Roman" w:hAnsiTheme="majorHAnsi" w:cstheme="minorHAnsi"/>
          <w:iCs/>
          <w:sz w:val="24"/>
          <w:szCs w:val="24"/>
        </w:rPr>
        <w:t>AT&amp;T</w:t>
      </w:r>
      <w:r w:rsidR="007262BC">
        <w:rPr>
          <w:rFonts w:asciiTheme="majorHAnsi" w:eastAsia="Times New Roman" w:hAnsiTheme="majorHAnsi" w:cstheme="minorHAnsi"/>
          <w:iCs/>
          <w:sz w:val="24"/>
          <w:szCs w:val="24"/>
        </w:rPr>
        <w:t xml:space="preserve"> has a </w:t>
      </w:r>
      <w:r>
        <w:rPr>
          <w:rFonts w:asciiTheme="majorHAnsi" w:eastAsia="Times New Roman" w:hAnsiTheme="majorHAnsi" w:cstheme="minorHAnsi"/>
          <w:iCs/>
          <w:sz w:val="24"/>
          <w:szCs w:val="24"/>
        </w:rPr>
        <w:t>corporate</w:t>
      </w:r>
      <w:r w:rsidR="007262BC">
        <w:rPr>
          <w:rFonts w:asciiTheme="majorHAnsi" w:eastAsia="Times New Roman" w:hAnsiTheme="majorHAnsi" w:cstheme="minorHAnsi"/>
          <w:iCs/>
          <w:sz w:val="24"/>
          <w:szCs w:val="24"/>
        </w:rPr>
        <w:t xml:space="preserve"> </w:t>
      </w:r>
      <w:r w:rsidR="00BE74BE">
        <w:rPr>
          <w:rFonts w:asciiTheme="majorHAnsi" w:eastAsia="Times New Roman" w:hAnsiTheme="majorHAnsi" w:cstheme="minorHAnsi"/>
          <w:iCs/>
          <w:sz w:val="24"/>
          <w:szCs w:val="24"/>
        </w:rPr>
        <w:t xml:space="preserve">initiative to make </w:t>
      </w:r>
      <w:r>
        <w:rPr>
          <w:rFonts w:asciiTheme="majorHAnsi" w:eastAsia="Times New Roman" w:hAnsiTheme="majorHAnsi" w:cstheme="minorHAnsi"/>
          <w:iCs/>
          <w:sz w:val="24"/>
          <w:szCs w:val="24"/>
        </w:rPr>
        <w:t>applications more scalable and</w:t>
      </w:r>
      <w:r w:rsidR="00BE74BE">
        <w:rPr>
          <w:rFonts w:asciiTheme="majorHAnsi" w:eastAsia="Times New Roman" w:hAnsiTheme="majorHAnsi" w:cstheme="minorHAnsi"/>
          <w:iCs/>
          <w:sz w:val="24"/>
          <w:szCs w:val="24"/>
        </w:rPr>
        <w:t xml:space="preserve"> shorten </w:t>
      </w:r>
      <w:r>
        <w:rPr>
          <w:rFonts w:asciiTheme="majorHAnsi" w:eastAsia="Times New Roman" w:hAnsiTheme="majorHAnsi" w:cstheme="minorHAnsi"/>
          <w:iCs/>
          <w:sz w:val="24"/>
          <w:szCs w:val="24"/>
        </w:rPr>
        <w:t>release cycle</w:t>
      </w:r>
      <w:r w:rsidR="00BE74BE">
        <w:rPr>
          <w:rFonts w:asciiTheme="majorHAnsi" w:eastAsia="Times New Roman" w:hAnsiTheme="majorHAnsi" w:cstheme="minorHAnsi"/>
          <w:iCs/>
          <w:sz w:val="24"/>
          <w:szCs w:val="24"/>
        </w:rPr>
        <w:t>.  T</w:t>
      </w:r>
      <w:r>
        <w:rPr>
          <w:rFonts w:asciiTheme="majorHAnsi" w:eastAsia="Times New Roman" w:hAnsiTheme="majorHAnsi" w:cstheme="minorHAnsi"/>
          <w:iCs/>
          <w:sz w:val="24"/>
          <w:szCs w:val="24"/>
        </w:rPr>
        <w:t xml:space="preserve">his document will </w:t>
      </w:r>
      <w:r w:rsidR="00BE74BE">
        <w:rPr>
          <w:rFonts w:asciiTheme="majorHAnsi" w:eastAsia="Times New Roman" w:hAnsiTheme="majorHAnsi" w:cstheme="minorHAnsi"/>
          <w:iCs/>
          <w:sz w:val="24"/>
          <w:szCs w:val="24"/>
        </w:rPr>
        <w:t xml:space="preserve">address the use of </w:t>
      </w:r>
      <w:proofErr w:type="spellStart"/>
      <w:r w:rsidR="00BE74BE">
        <w:rPr>
          <w:rFonts w:asciiTheme="majorHAnsi" w:eastAsia="Times New Roman" w:hAnsiTheme="majorHAnsi" w:cstheme="minorHAnsi"/>
          <w:iCs/>
          <w:sz w:val="24"/>
          <w:szCs w:val="24"/>
        </w:rPr>
        <w:t>m</w:t>
      </w:r>
      <w:r w:rsidR="00700F06">
        <w:rPr>
          <w:rFonts w:asciiTheme="majorHAnsi" w:eastAsia="Times New Roman" w:hAnsiTheme="majorHAnsi" w:cstheme="minorHAnsi"/>
          <w:iCs/>
          <w:sz w:val="24"/>
          <w:szCs w:val="24"/>
        </w:rPr>
        <w:t>S</w:t>
      </w:r>
      <w:proofErr w:type="spellEnd"/>
      <w:r>
        <w:rPr>
          <w:rFonts w:asciiTheme="majorHAnsi" w:eastAsia="Times New Roman" w:hAnsiTheme="majorHAnsi" w:cstheme="minorHAnsi"/>
          <w:iCs/>
          <w:sz w:val="24"/>
          <w:szCs w:val="24"/>
        </w:rPr>
        <w:t xml:space="preserve"> architecture</w:t>
      </w:r>
      <w:r w:rsidR="00BE74BE">
        <w:rPr>
          <w:rFonts w:asciiTheme="majorHAnsi" w:eastAsia="Times New Roman" w:hAnsiTheme="majorHAnsi" w:cstheme="minorHAnsi"/>
          <w:iCs/>
          <w:sz w:val="24"/>
          <w:szCs w:val="24"/>
        </w:rPr>
        <w:t xml:space="preserve"> to support the initiative</w:t>
      </w:r>
      <w:r>
        <w:rPr>
          <w:rFonts w:asciiTheme="majorHAnsi" w:eastAsia="Times New Roman" w:hAnsiTheme="majorHAnsi" w:cstheme="minorHAnsi"/>
          <w:iCs/>
          <w:sz w:val="24"/>
          <w:szCs w:val="24"/>
        </w:rPr>
        <w:t>.</w:t>
      </w:r>
    </w:p>
    <w:p w:rsidR="00FF6A87" w:rsidRDefault="00FF6A87" w:rsidP="006322DE">
      <w:pPr>
        <w:spacing w:after="0" w:line="240" w:lineRule="auto"/>
        <w:ind w:firstLine="432"/>
        <w:rPr>
          <w:rFonts w:asciiTheme="majorHAnsi" w:eastAsia="Times New Roman" w:hAnsiTheme="majorHAnsi" w:cstheme="minorHAnsi"/>
          <w:iCs/>
          <w:sz w:val="24"/>
          <w:szCs w:val="24"/>
        </w:rPr>
      </w:pPr>
    </w:p>
    <w:p w:rsidR="00FF6A87" w:rsidRDefault="00FF6A87" w:rsidP="006322DE">
      <w:pPr>
        <w:spacing w:after="0" w:line="240" w:lineRule="auto"/>
        <w:ind w:firstLine="432"/>
        <w:rPr>
          <w:rFonts w:asciiTheme="majorHAnsi" w:eastAsia="Times New Roman" w:hAnsiTheme="majorHAnsi" w:cstheme="minorHAnsi"/>
          <w:iCs/>
          <w:sz w:val="24"/>
          <w:szCs w:val="24"/>
        </w:rPr>
      </w:pPr>
      <w:r>
        <w:rPr>
          <w:rFonts w:asciiTheme="majorHAnsi" w:eastAsia="Times New Roman" w:hAnsiTheme="majorHAnsi" w:cstheme="minorHAnsi"/>
          <w:iCs/>
          <w:sz w:val="24"/>
          <w:szCs w:val="24"/>
        </w:rPr>
        <w:t>Software development</w:t>
      </w:r>
      <w:r w:rsidR="00CA1936">
        <w:rPr>
          <w:rFonts w:asciiTheme="majorHAnsi" w:eastAsia="Times New Roman" w:hAnsiTheme="majorHAnsi" w:cstheme="minorHAnsi"/>
          <w:iCs/>
          <w:sz w:val="24"/>
          <w:szCs w:val="24"/>
        </w:rPr>
        <w:t xml:space="preserve"> has </w:t>
      </w:r>
      <w:r>
        <w:rPr>
          <w:rFonts w:asciiTheme="majorHAnsi" w:eastAsia="Times New Roman" w:hAnsiTheme="majorHAnsi" w:cstheme="minorHAnsi"/>
          <w:iCs/>
          <w:sz w:val="24"/>
          <w:szCs w:val="24"/>
        </w:rPr>
        <w:t xml:space="preserve">gone through monolithic application development where </w:t>
      </w:r>
      <w:r w:rsidR="00BE74BE">
        <w:rPr>
          <w:rFonts w:asciiTheme="majorHAnsi" w:eastAsia="Times New Roman" w:hAnsiTheme="majorHAnsi" w:cstheme="minorHAnsi"/>
          <w:iCs/>
          <w:sz w:val="24"/>
          <w:szCs w:val="24"/>
        </w:rPr>
        <w:t>applications were self-contained units</w:t>
      </w:r>
      <w:r w:rsidR="007262BC">
        <w:rPr>
          <w:rFonts w:asciiTheme="majorHAnsi" w:eastAsia="Times New Roman" w:hAnsiTheme="majorHAnsi" w:cstheme="minorHAnsi"/>
          <w:iCs/>
          <w:sz w:val="24"/>
          <w:szCs w:val="24"/>
        </w:rPr>
        <w:t>.</w:t>
      </w:r>
      <w:r>
        <w:rPr>
          <w:rFonts w:asciiTheme="majorHAnsi" w:eastAsia="Times New Roman" w:hAnsiTheme="majorHAnsi" w:cstheme="minorHAnsi"/>
          <w:iCs/>
          <w:sz w:val="24"/>
          <w:szCs w:val="24"/>
        </w:rPr>
        <w:t xml:space="preserve"> </w:t>
      </w:r>
      <w:r w:rsidR="00BE74BE">
        <w:rPr>
          <w:rFonts w:asciiTheme="majorHAnsi" w:eastAsia="Times New Roman" w:hAnsiTheme="majorHAnsi" w:cstheme="minorHAnsi"/>
          <w:iCs/>
          <w:sz w:val="24"/>
          <w:szCs w:val="24"/>
        </w:rPr>
        <w:t>As technology</w:t>
      </w:r>
      <w:r w:rsidR="007262BC">
        <w:rPr>
          <w:rFonts w:asciiTheme="majorHAnsi" w:eastAsia="Times New Roman" w:hAnsiTheme="majorHAnsi" w:cstheme="minorHAnsi"/>
          <w:iCs/>
          <w:sz w:val="24"/>
          <w:szCs w:val="24"/>
        </w:rPr>
        <w:t xml:space="preserve"> is </w:t>
      </w:r>
      <w:r w:rsidR="00BE74BE">
        <w:rPr>
          <w:rFonts w:asciiTheme="majorHAnsi" w:eastAsia="Times New Roman" w:hAnsiTheme="majorHAnsi" w:cstheme="minorHAnsi"/>
          <w:iCs/>
          <w:sz w:val="24"/>
          <w:szCs w:val="24"/>
        </w:rPr>
        <w:t xml:space="preserve">developed, the functionality extended to </w:t>
      </w:r>
      <w:r>
        <w:rPr>
          <w:rFonts w:asciiTheme="majorHAnsi" w:eastAsia="Times New Roman" w:hAnsiTheme="majorHAnsi" w:cstheme="minorHAnsi"/>
          <w:iCs/>
          <w:sz w:val="24"/>
          <w:szCs w:val="24"/>
        </w:rPr>
        <w:t xml:space="preserve">Client-Server application development, 3 tier and multi-tier application development, </w:t>
      </w:r>
      <w:r w:rsidR="004D16DA">
        <w:rPr>
          <w:rFonts w:asciiTheme="majorHAnsi" w:eastAsia="Times New Roman" w:hAnsiTheme="majorHAnsi" w:cstheme="minorHAnsi"/>
          <w:iCs/>
          <w:sz w:val="24"/>
          <w:szCs w:val="24"/>
        </w:rPr>
        <w:t>Software Oriented Architecture (</w:t>
      </w:r>
      <w:r>
        <w:rPr>
          <w:rFonts w:asciiTheme="majorHAnsi" w:eastAsia="Times New Roman" w:hAnsiTheme="majorHAnsi" w:cstheme="minorHAnsi"/>
          <w:iCs/>
          <w:sz w:val="24"/>
          <w:szCs w:val="24"/>
        </w:rPr>
        <w:t>SOA</w:t>
      </w:r>
      <w:r w:rsidR="00062E8E">
        <w:rPr>
          <w:rFonts w:asciiTheme="majorHAnsi" w:eastAsia="Times New Roman" w:hAnsiTheme="majorHAnsi" w:cstheme="minorHAnsi"/>
          <w:iCs/>
          <w:sz w:val="24"/>
          <w:szCs w:val="24"/>
        </w:rPr>
        <w:t>) etc</w:t>
      </w:r>
      <w:r>
        <w:rPr>
          <w:rFonts w:asciiTheme="majorHAnsi" w:eastAsia="Times New Roman" w:hAnsiTheme="majorHAnsi" w:cstheme="minorHAnsi"/>
          <w:iCs/>
          <w:sz w:val="24"/>
          <w:szCs w:val="24"/>
        </w:rPr>
        <w:t>.</w:t>
      </w:r>
    </w:p>
    <w:p w:rsidR="00FF6A87" w:rsidRDefault="00FF6A87" w:rsidP="006322DE">
      <w:pPr>
        <w:spacing w:after="0" w:line="240" w:lineRule="auto"/>
        <w:ind w:firstLine="432"/>
        <w:rPr>
          <w:rFonts w:asciiTheme="majorHAnsi" w:eastAsia="Times New Roman" w:hAnsiTheme="majorHAnsi" w:cstheme="minorHAnsi"/>
          <w:iCs/>
          <w:sz w:val="24"/>
          <w:szCs w:val="24"/>
        </w:rPr>
      </w:pPr>
    </w:p>
    <w:p w:rsidR="00FF6A87" w:rsidRDefault="00700F06" w:rsidP="006322DE">
      <w:pPr>
        <w:spacing w:after="0" w:line="240" w:lineRule="auto"/>
        <w:ind w:firstLine="432"/>
        <w:rPr>
          <w:rFonts w:asciiTheme="majorHAnsi" w:eastAsia="Times New Roman" w:hAnsiTheme="majorHAnsi" w:cstheme="minorHAnsi"/>
          <w:iCs/>
          <w:sz w:val="24"/>
          <w:szCs w:val="24"/>
        </w:rPr>
      </w:pPr>
      <w:proofErr w:type="spellStart"/>
      <w:proofErr w:type="gramStart"/>
      <w:r>
        <w:rPr>
          <w:rFonts w:asciiTheme="majorHAnsi" w:eastAsia="Times New Roman" w:hAnsiTheme="majorHAnsi" w:cstheme="minorHAnsi"/>
          <w:iCs/>
          <w:sz w:val="24"/>
          <w:szCs w:val="24"/>
        </w:rPr>
        <w:t>mS</w:t>
      </w:r>
      <w:proofErr w:type="spellEnd"/>
      <w:proofErr w:type="gramEnd"/>
      <w:r w:rsidR="00FF6A87">
        <w:rPr>
          <w:rFonts w:asciiTheme="majorHAnsi" w:eastAsia="Times New Roman" w:hAnsiTheme="majorHAnsi" w:cstheme="minorHAnsi"/>
          <w:iCs/>
          <w:sz w:val="24"/>
          <w:szCs w:val="24"/>
        </w:rPr>
        <w:t xml:space="preserve"> architecture is a f</w:t>
      </w:r>
      <w:r w:rsidR="00BF55A1">
        <w:rPr>
          <w:rFonts w:asciiTheme="majorHAnsi" w:eastAsia="Times New Roman" w:hAnsiTheme="majorHAnsi" w:cstheme="minorHAnsi"/>
          <w:iCs/>
          <w:sz w:val="24"/>
          <w:szCs w:val="24"/>
        </w:rPr>
        <w:t>orm of SOA</w:t>
      </w:r>
      <w:r w:rsidR="007262BC">
        <w:rPr>
          <w:rFonts w:asciiTheme="majorHAnsi" w:eastAsia="Times New Roman" w:hAnsiTheme="majorHAnsi" w:cstheme="minorHAnsi"/>
          <w:iCs/>
          <w:sz w:val="24"/>
          <w:szCs w:val="24"/>
        </w:rPr>
        <w:t xml:space="preserve"> </w:t>
      </w:r>
      <w:r w:rsidR="00FF6A87">
        <w:rPr>
          <w:rFonts w:asciiTheme="majorHAnsi" w:eastAsia="Times New Roman" w:hAnsiTheme="majorHAnsi" w:cstheme="minorHAnsi"/>
          <w:iCs/>
          <w:sz w:val="24"/>
          <w:szCs w:val="24"/>
        </w:rPr>
        <w:t>distributed and loosely coupled component work</w:t>
      </w:r>
      <w:r w:rsidR="007262BC">
        <w:rPr>
          <w:rFonts w:asciiTheme="majorHAnsi" w:eastAsia="Times New Roman" w:hAnsiTheme="majorHAnsi" w:cstheme="minorHAnsi"/>
          <w:iCs/>
          <w:sz w:val="24"/>
          <w:szCs w:val="24"/>
        </w:rPr>
        <w:t>ing</w:t>
      </w:r>
      <w:r w:rsidR="00FF6A87">
        <w:rPr>
          <w:rFonts w:asciiTheme="majorHAnsi" w:eastAsia="Times New Roman" w:hAnsiTheme="majorHAnsi" w:cstheme="minorHAnsi"/>
          <w:iCs/>
          <w:sz w:val="24"/>
          <w:szCs w:val="24"/>
        </w:rPr>
        <w:t xml:space="preserve"> together to deliver functionality as a complete software application. </w:t>
      </w:r>
    </w:p>
    <w:p w:rsidR="00FF6A87" w:rsidRDefault="00FF6A87" w:rsidP="006322DE">
      <w:pPr>
        <w:spacing w:after="0" w:line="240" w:lineRule="auto"/>
        <w:ind w:firstLine="432"/>
        <w:rPr>
          <w:rFonts w:asciiTheme="majorHAnsi" w:eastAsia="Times New Roman" w:hAnsiTheme="majorHAnsi" w:cstheme="minorHAnsi"/>
          <w:iCs/>
          <w:sz w:val="24"/>
          <w:szCs w:val="24"/>
        </w:rPr>
      </w:pPr>
    </w:p>
    <w:p w:rsidR="00BF55A1" w:rsidRDefault="00FF6A87" w:rsidP="006322DE">
      <w:pPr>
        <w:spacing w:after="0" w:line="240" w:lineRule="auto"/>
        <w:ind w:firstLine="432"/>
        <w:rPr>
          <w:rFonts w:asciiTheme="majorHAnsi" w:eastAsia="Times New Roman" w:hAnsiTheme="majorHAnsi" w:cstheme="minorHAnsi"/>
          <w:iCs/>
          <w:sz w:val="24"/>
          <w:szCs w:val="24"/>
        </w:rPr>
      </w:pPr>
      <w:r>
        <w:rPr>
          <w:rFonts w:asciiTheme="majorHAnsi" w:eastAsia="Times New Roman" w:hAnsiTheme="majorHAnsi" w:cstheme="minorHAnsi"/>
          <w:iCs/>
          <w:sz w:val="24"/>
          <w:szCs w:val="24"/>
        </w:rPr>
        <w:t>To survive in the current business industry,</w:t>
      </w:r>
      <w:r w:rsidR="00062E8E">
        <w:rPr>
          <w:rFonts w:asciiTheme="majorHAnsi" w:eastAsia="Times New Roman" w:hAnsiTheme="majorHAnsi" w:cstheme="minorHAnsi"/>
          <w:iCs/>
          <w:sz w:val="24"/>
          <w:szCs w:val="24"/>
        </w:rPr>
        <w:t xml:space="preserve"> speed to market and cost</w:t>
      </w:r>
      <w:r>
        <w:rPr>
          <w:rFonts w:asciiTheme="majorHAnsi" w:eastAsia="Times New Roman" w:hAnsiTheme="majorHAnsi" w:cstheme="minorHAnsi"/>
          <w:iCs/>
          <w:sz w:val="24"/>
          <w:szCs w:val="24"/>
        </w:rPr>
        <w:t xml:space="preserve"> reduction</w:t>
      </w:r>
      <w:r w:rsidR="007262BC">
        <w:rPr>
          <w:rFonts w:asciiTheme="majorHAnsi" w:eastAsia="Times New Roman" w:hAnsiTheme="majorHAnsi" w:cstheme="minorHAnsi"/>
          <w:iCs/>
          <w:sz w:val="24"/>
          <w:szCs w:val="24"/>
        </w:rPr>
        <w:t xml:space="preserve"> is a must</w:t>
      </w:r>
      <w:r w:rsidR="00062E8E">
        <w:rPr>
          <w:rFonts w:asciiTheme="majorHAnsi" w:eastAsia="Times New Roman" w:hAnsiTheme="majorHAnsi" w:cstheme="minorHAnsi"/>
          <w:iCs/>
          <w:sz w:val="24"/>
          <w:szCs w:val="24"/>
        </w:rPr>
        <w:t xml:space="preserve">.  </w:t>
      </w:r>
      <w:proofErr w:type="spellStart"/>
      <w:proofErr w:type="gramStart"/>
      <w:r w:rsidR="00700F06">
        <w:rPr>
          <w:rFonts w:asciiTheme="majorHAnsi" w:eastAsia="Times New Roman" w:hAnsiTheme="majorHAnsi" w:cstheme="minorHAnsi"/>
          <w:iCs/>
          <w:sz w:val="24"/>
          <w:szCs w:val="24"/>
        </w:rPr>
        <w:t>mS</w:t>
      </w:r>
      <w:proofErr w:type="spellEnd"/>
      <w:proofErr w:type="gramEnd"/>
      <w:r>
        <w:rPr>
          <w:rFonts w:asciiTheme="majorHAnsi" w:eastAsia="Times New Roman" w:hAnsiTheme="majorHAnsi" w:cstheme="minorHAnsi"/>
          <w:iCs/>
          <w:sz w:val="24"/>
          <w:szCs w:val="24"/>
        </w:rPr>
        <w:t xml:space="preserve"> architecture </w:t>
      </w:r>
      <w:r w:rsidR="00062E8E">
        <w:rPr>
          <w:rFonts w:asciiTheme="majorHAnsi" w:eastAsia="Times New Roman" w:hAnsiTheme="majorHAnsi" w:cstheme="minorHAnsi"/>
          <w:iCs/>
          <w:sz w:val="24"/>
          <w:szCs w:val="24"/>
        </w:rPr>
        <w:t xml:space="preserve">can support both </w:t>
      </w:r>
      <w:r w:rsidR="007262BC">
        <w:rPr>
          <w:rFonts w:asciiTheme="majorHAnsi" w:eastAsia="Times New Roman" w:hAnsiTheme="majorHAnsi" w:cstheme="minorHAnsi"/>
          <w:iCs/>
          <w:sz w:val="24"/>
          <w:szCs w:val="24"/>
        </w:rPr>
        <w:t xml:space="preserve">by isolating </w:t>
      </w:r>
      <w:r w:rsidR="00A13053">
        <w:rPr>
          <w:rFonts w:asciiTheme="majorHAnsi" w:eastAsia="Times New Roman" w:hAnsiTheme="majorHAnsi" w:cstheme="minorHAnsi"/>
          <w:iCs/>
          <w:sz w:val="24"/>
          <w:szCs w:val="24"/>
        </w:rPr>
        <w:t>specific</w:t>
      </w:r>
      <w:r w:rsidR="00062E8E" w:rsidRPr="00A13053">
        <w:rPr>
          <w:rFonts w:asciiTheme="majorHAnsi" w:eastAsia="Times New Roman" w:hAnsiTheme="majorHAnsi" w:cstheme="minorHAnsi"/>
          <w:iCs/>
          <w:sz w:val="24"/>
          <w:szCs w:val="24"/>
        </w:rPr>
        <w:t xml:space="preserve"> function</w:t>
      </w:r>
      <w:r w:rsidR="007262BC">
        <w:rPr>
          <w:rFonts w:asciiTheme="majorHAnsi" w:eastAsia="Times New Roman" w:hAnsiTheme="majorHAnsi" w:cstheme="minorHAnsi"/>
          <w:iCs/>
          <w:sz w:val="24"/>
          <w:szCs w:val="24"/>
        </w:rPr>
        <w:t>s</w:t>
      </w:r>
      <w:r w:rsidR="00062E8E" w:rsidRPr="00A13053">
        <w:rPr>
          <w:rFonts w:asciiTheme="majorHAnsi" w:eastAsia="Times New Roman" w:hAnsiTheme="majorHAnsi" w:cstheme="minorHAnsi"/>
          <w:iCs/>
          <w:sz w:val="24"/>
          <w:szCs w:val="24"/>
        </w:rPr>
        <w:t xml:space="preserve"> that requires change and </w:t>
      </w:r>
      <w:r w:rsidR="007262BC">
        <w:rPr>
          <w:rFonts w:asciiTheme="majorHAnsi" w:eastAsia="Times New Roman" w:hAnsiTheme="majorHAnsi" w:cstheme="minorHAnsi"/>
          <w:iCs/>
          <w:sz w:val="24"/>
          <w:szCs w:val="24"/>
        </w:rPr>
        <w:t xml:space="preserve">testing </w:t>
      </w:r>
      <w:r w:rsidR="00062E8E" w:rsidRPr="00A13053">
        <w:rPr>
          <w:rFonts w:asciiTheme="majorHAnsi" w:eastAsia="Times New Roman" w:hAnsiTheme="majorHAnsi" w:cstheme="minorHAnsi"/>
          <w:iCs/>
          <w:sz w:val="24"/>
          <w:szCs w:val="24"/>
        </w:rPr>
        <w:t xml:space="preserve"> those changes</w:t>
      </w:r>
      <w:r w:rsidR="00BF55A1" w:rsidRPr="00A13053">
        <w:rPr>
          <w:rFonts w:asciiTheme="majorHAnsi" w:eastAsia="Times New Roman" w:hAnsiTheme="majorHAnsi" w:cstheme="minorHAnsi"/>
          <w:iCs/>
          <w:sz w:val="24"/>
          <w:szCs w:val="24"/>
        </w:rPr>
        <w:t>.</w:t>
      </w:r>
    </w:p>
    <w:p w:rsidR="00BF55A1" w:rsidRDefault="00BF55A1" w:rsidP="006322DE">
      <w:pPr>
        <w:spacing w:after="0" w:line="240" w:lineRule="auto"/>
        <w:ind w:firstLine="432"/>
        <w:rPr>
          <w:rFonts w:asciiTheme="majorHAnsi" w:eastAsia="Times New Roman" w:hAnsiTheme="majorHAnsi" w:cstheme="minorHAnsi"/>
          <w:iCs/>
          <w:sz w:val="24"/>
          <w:szCs w:val="24"/>
        </w:rPr>
      </w:pPr>
    </w:p>
    <w:p w:rsidR="00BF55A1" w:rsidRDefault="00700F06" w:rsidP="006322DE">
      <w:pPr>
        <w:spacing w:after="0" w:line="240" w:lineRule="auto"/>
        <w:ind w:firstLine="432"/>
        <w:rPr>
          <w:rFonts w:asciiTheme="majorHAnsi" w:eastAsia="Times New Roman" w:hAnsiTheme="majorHAnsi" w:cstheme="minorHAnsi"/>
          <w:iCs/>
          <w:sz w:val="24"/>
          <w:szCs w:val="24"/>
        </w:rPr>
      </w:pPr>
      <w:proofErr w:type="spellStart"/>
      <w:proofErr w:type="gramStart"/>
      <w:r>
        <w:rPr>
          <w:rFonts w:asciiTheme="majorHAnsi" w:eastAsia="Times New Roman" w:hAnsiTheme="majorHAnsi" w:cstheme="minorHAnsi"/>
          <w:iCs/>
          <w:sz w:val="24"/>
          <w:szCs w:val="24"/>
        </w:rPr>
        <w:t>mS</w:t>
      </w:r>
      <w:proofErr w:type="spellEnd"/>
      <w:proofErr w:type="gramEnd"/>
      <w:r w:rsidR="00BF55A1">
        <w:rPr>
          <w:rFonts w:asciiTheme="majorHAnsi" w:eastAsia="Times New Roman" w:hAnsiTheme="majorHAnsi" w:cstheme="minorHAnsi"/>
          <w:iCs/>
          <w:sz w:val="24"/>
          <w:szCs w:val="24"/>
        </w:rPr>
        <w:t xml:space="preserve"> architecture is a paradigm shift in </w:t>
      </w:r>
      <w:r w:rsidR="004D16DA">
        <w:rPr>
          <w:rFonts w:asciiTheme="majorHAnsi" w:eastAsia="Times New Roman" w:hAnsiTheme="majorHAnsi" w:cstheme="minorHAnsi"/>
          <w:iCs/>
          <w:sz w:val="24"/>
          <w:szCs w:val="24"/>
        </w:rPr>
        <w:t xml:space="preserve">development </w:t>
      </w:r>
      <w:r w:rsidR="00BF55A1">
        <w:rPr>
          <w:rFonts w:asciiTheme="majorHAnsi" w:eastAsia="Times New Roman" w:hAnsiTheme="majorHAnsi" w:cstheme="minorHAnsi"/>
          <w:iCs/>
          <w:sz w:val="24"/>
          <w:szCs w:val="24"/>
        </w:rPr>
        <w:t>practices</w:t>
      </w:r>
      <w:r w:rsidR="004D16DA">
        <w:rPr>
          <w:rFonts w:asciiTheme="majorHAnsi" w:eastAsia="Times New Roman" w:hAnsiTheme="majorHAnsi" w:cstheme="minorHAnsi"/>
          <w:iCs/>
          <w:sz w:val="24"/>
          <w:szCs w:val="24"/>
        </w:rPr>
        <w:t>. It</w:t>
      </w:r>
      <w:r w:rsidR="00BF55A1">
        <w:rPr>
          <w:rFonts w:asciiTheme="majorHAnsi" w:eastAsia="Times New Roman" w:hAnsiTheme="majorHAnsi" w:cstheme="minorHAnsi"/>
          <w:iCs/>
          <w:sz w:val="24"/>
          <w:szCs w:val="24"/>
        </w:rPr>
        <w:t xml:space="preserve"> requires</w:t>
      </w:r>
      <w:r w:rsidR="007262BC">
        <w:rPr>
          <w:rFonts w:asciiTheme="majorHAnsi" w:eastAsia="Times New Roman" w:hAnsiTheme="majorHAnsi" w:cstheme="minorHAnsi"/>
          <w:iCs/>
          <w:sz w:val="24"/>
          <w:szCs w:val="24"/>
        </w:rPr>
        <w:t xml:space="preserve"> an understanding of </w:t>
      </w:r>
      <w:r w:rsidR="00BF55A1">
        <w:rPr>
          <w:rFonts w:asciiTheme="majorHAnsi" w:eastAsia="Times New Roman" w:hAnsiTheme="majorHAnsi" w:cstheme="minorHAnsi"/>
          <w:iCs/>
          <w:sz w:val="24"/>
          <w:szCs w:val="24"/>
        </w:rPr>
        <w:t>business domain</w:t>
      </w:r>
      <w:r w:rsidR="007262BC">
        <w:rPr>
          <w:rFonts w:asciiTheme="majorHAnsi" w:eastAsia="Times New Roman" w:hAnsiTheme="majorHAnsi" w:cstheme="minorHAnsi"/>
          <w:iCs/>
          <w:sz w:val="24"/>
          <w:szCs w:val="24"/>
        </w:rPr>
        <w:t xml:space="preserve">, </w:t>
      </w:r>
      <w:r w:rsidR="00BF55A1">
        <w:rPr>
          <w:rFonts w:asciiTheme="majorHAnsi" w:eastAsia="Times New Roman" w:hAnsiTheme="majorHAnsi" w:cstheme="minorHAnsi"/>
          <w:iCs/>
          <w:sz w:val="24"/>
          <w:szCs w:val="24"/>
        </w:rPr>
        <w:t>sub-domain, context, bounded context, software development, build</w:t>
      </w:r>
      <w:r w:rsidR="007262BC">
        <w:rPr>
          <w:rFonts w:asciiTheme="majorHAnsi" w:eastAsia="Times New Roman" w:hAnsiTheme="majorHAnsi" w:cstheme="minorHAnsi"/>
          <w:iCs/>
          <w:sz w:val="24"/>
          <w:szCs w:val="24"/>
        </w:rPr>
        <w:t>, and deploy through CI/CD. Th</w:t>
      </w:r>
      <w:r w:rsidR="00BF55A1">
        <w:rPr>
          <w:rFonts w:asciiTheme="majorHAnsi" w:eastAsia="Times New Roman" w:hAnsiTheme="majorHAnsi" w:cstheme="minorHAnsi"/>
          <w:iCs/>
          <w:sz w:val="24"/>
          <w:szCs w:val="24"/>
        </w:rPr>
        <w:t>is document explain</w:t>
      </w:r>
      <w:r w:rsidR="00D72E92">
        <w:rPr>
          <w:rFonts w:asciiTheme="majorHAnsi" w:eastAsia="Times New Roman" w:hAnsiTheme="majorHAnsi" w:cstheme="minorHAnsi"/>
          <w:iCs/>
          <w:sz w:val="24"/>
          <w:szCs w:val="24"/>
        </w:rPr>
        <w:t xml:space="preserve"> the details for the </w:t>
      </w:r>
      <w:r w:rsidR="00BF55A1">
        <w:rPr>
          <w:rFonts w:asciiTheme="majorHAnsi" w:eastAsia="Times New Roman" w:hAnsiTheme="majorHAnsi" w:cstheme="minorHAnsi"/>
          <w:iCs/>
          <w:sz w:val="24"/>
          <w:szCs w:val="24"/>
        </w:rPr>
        <w:t>architecture adoption.</w:t>
      </w:r>
    </w:p>
    <w:p w:rsidR="00BF55A1" w:rsidRDefault="00BF55A1" w:rsidP="006322DE">
      <w:pPr>
        <w:spacing w:after="0" w:line="240" w:lineRule="auto"/>
        <w:ind w:firstLine="432"/>
        <w:rPr>
          <w:rFonts w:asciiTheme="majorHAnsi" w:eastAsia="Times New Roman" w:hAnsiTheme="majorHAnsi" w:cstheme="minorHAnsi"/>
          <w:iCs/>
          <w:sz w:val="24"/>
          <w:szCs w:val="24"/>
        </w:rPr>
      </w:pPr>
    </w:p>
    <w:p w:rsidR="00BF55A1" w:rsidRDefault="00D72E92" w:rsidP="006322DE">
      <w:pPr>
        <w:spacing w:after="0" w:line="240" w:lineRule="auto"/>
        <w:ind w:firstLine="432"/>
        <w:rPr>
          <w:rFonts w:asciiTheme="majorHAnsi" w:eastAsia="Times New Roman" w:hAnsiTheme="majorHAnsi" w:cstheme="minorHAnsi"/>
          <w:iCs/>
          <w:sz w:val="24"/>
          <w:szCs w:val="24"/>
        </w:rPr>
      </w:pPr>
      <w:r>
        <w:rPr>
          <w:rFonts w:asciiTheme="majorHAnsi" w:eastAsia="Times New Roman" w:hAnsiTheme="majorHAnsi" w:cstheme="minorHAnsi"/>
          <w:iCs/>
          <w:sz w:val="24"/>
          <w:szCs w:val="24"/>
        </w:rPr>
        <w:t xml:space="preserve">This is an </w:t>
      </w:r>
      <w:r w:rsidR="00BF55A1">
        <w:rPr>
          <w:rFonts w:asciiTheme="majorHAnsi" w:eastAsia="Times New Roman" w:hAnsiTheme="majorHAnsi" w:cstheme="minorHAnsi"/>
          <w:iCs/>
          <w:sz w:val="24"/>
          <w:szCs w:val="24"/>
        </w:rPr>
        <w:t xml:space="preserve">example </w:t>
      </w:r>
      <w:r w:rsidR="009D6F12">
        <w:rPr>
          <w:rFonts w:asciiTheme="majorHAnsi" w:eastAsia="Times New Roman" w:hAnsiTheme="majorHAnsi" w:cstheme="minorHAnsi"/>
          <w:iCs/>
          <w:sz w:val="24"/>
          <w:szCs w:val="24"/>
        </w:rPr>
        <w:t xml:space="preserve">of </w:t>
      </w:r>
      <w:r w:rsidR="00BF55A1">
        <w:rPr>
          <w:rFonts w:asciiTheme="majorHAnsi" w:eastAsia="Times New Roman" w:hAnsiTheme="majorHAnsi" w:cstheme="minorHAnsi"/>
          <w:iCs/>
          <w:sz w:val="24"/>
          <w:szCs w:val="24"/>
        </w:rPr>
        <w:t xml:space="preserve">past practices </w:t>
      </w:r>
      <w:r w:rsidR="009D6F12">
        <w:rPr>
          <w:rFonts w:asciiTheme="majorHAnsi" w:eastAsia="Times New Roman" w:hAnsiTheme="majorHAnsi" w:cstheme="minorHAnsi"/>
          <w:iCs/>
          <w:sz w:val="24"/>
          <w:szCs w:val="24"/>
        </w:rPr>
        <w:t>verses current practices</w:t>
      </w:r>
      <w:r w:rsidR="00BF55A1">
        <w:rPr>
          <w:rFonts w:asciiTheme="majorHAnsi" w:eastAsia="Times New Roman" w:hAnsiTheme="majorHAnsi" w:cstheme="minorHAnsi"/>
          <w:iCs/>
          <w:sz w:val="24"/>
          <w:szCs w:val="24"/>
        </w:rPr>
        <w:t>:</w:t>
      </w:r>
    </w:p>
    <w:p w:rsidR="00EE6641" w:rsidRPr="00D04D0E" w:rsidRDefault="00EE6641" w:rsidP="006322DE">
      <w:pPr>
        <w:spacing w:after="0" w:line="240" w:lineRule="auto"/>
        <w:ind w:firstLine="432"/>
        <w:rPr>
          <w:rFonts w:asciiTheme="majorHAnsi" w:eastAsia="Times New Roman" w:hAnsiTheme="majorHAnsi" w:cstheme="minorHAnsi"/>
          <w:iCs/>
          <w:sz w:val="24"/>
          <w:szCs w:val="24"/>
        </w:rPr>
      </w:pPr>
      <w:r>
        <w:rPr>
          <w:rFonts w:asciiTheme="majorHAnsi" w:eastAsia="Times New Roman" w:hAnsiTheme="majorHAnsi" w:cstheme="minorHAnsi"/>
          <w:iCs/>
          <w:noProof/>
          <w:sz w:val="24"/>
          <w:szCs w:val="24"/>
        </w:rPr>
        <w:drawing>
          <wp:inline distT="0" distB="0" distL="0" distR="0">
            <wp:extent cx="5943600" cy="318516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rsidR="00BF55A1" w:rsidRDefault="00BF55A1" w:rsidP="006322DE">
      <w:pPr>
        <w:spacing w:after="0" w:line="240" w:lineRule="auto"/>
        <w:rPr>
          <w:rFonts w:asciiTheme="majorHAnsi" w:eastAsia="Times New Roman" w:hAnsiTheme="majorHAnsi" w:cstheme="minorHAnsi"/>
          <w:iCs/>
          <w:sz w:val="24"/>
          <w:szCs w:val="24"/>
        </w:rPr>
      </w:pPr>
    </w:p>
    <w:p w:rsidR="005921E9" w:rsidRDefault="00D72E92" w:rsidP="006322DE">
      <w:pPr>
        <w:spacing w:after="0" w:line="240" w:lineRule="auto"/>
        <w:rPr>
          <w:rFonts w:asciiTheme="majorHAnsi" w:eastAsia="Times New Roman" w:hAnsiTheme="majorHAnsi" w:cstheme="minorHAnsi"/>
          <w:iCs/>
          <w:sz w:val="24"/>
          <w:szCs w:val="24"/>
        </w:rPr>
      </w:pPr>
      <w:r>
        <w:rPr>
          <w:rFonts w:asciiTheme="majorHAnsi" w:eastAsia="Times New Roman" w:hAnsiTheme="majorHAnsi" w:cstheme="minorHAnsi"/>
          <w:iCs/>
          <w:sz w:val="24"/>
          <w:szCs w:val="24"/>
        </w:rPr>
        <w:t xml:space="preserve">Additional information </w:t>
      </w:r>
      <w:r w:rsidR="00A60998">
        <w:rPr>
          <w:rFonts w:asciiTheme="majorHAnsi" w:eastAsia="Times New Roman" w:hAnsiTheme="majorHAnsi" w:cstheme="minorHAnsi"/>
          <w:iCs/>
          <w:sz w:val="24"/>
          <w:szCs w:val="24"/>
        </w:rPr>
        <w:t xml:space="preserve">about </w:t>
      </w:r>
      <w:proofErr w:type="spellStart"/>
      <w:r w:rsidR="00700F06">
        <w:rPr>
          <w:rFonts w:asciiTheme="majorHAnsi" w:eastAsia="Times New Roman" w:hAnsiTheme="majorHAnsi" w:cstheme="minorHAnsi"/>
          <w:iCs/>
          <w:sz w:val="24"/>
          <w:szCs w:val="24"/>
        </w:rPr>
        <w:t>mS</w:t>
      </w:r>
      <w:proofErr w:type="spellEnd"/>
      <w:r w:rsidR="00C316F4" w:rsidRPr="00D04D0E">
        <w:rPr>
          <w:rFonts w:asciiTheme="majorHAnsi" w:eastAsia="Times New Roman" w:hAnsiTheme="majorHAnsi" w:cstheme="minorHAnsi"/>
          <w:iCs/>
          <w:sz w:val="24"/>
          <w:szCs w:val="24"/>
        </w:rPr>
        <w:t xml:space="preserve">, </w:t>
      </w:r>
      <w:r w:rsidR="00A60998">
        <w:rPr>
          <w:rFonts w:asciiTheme="majorHAnsi" w:eastAsia="Times New Roman" w:hAnsiTheme="majorHAnsi" w:cstheme="minorHAnsi"/>
          <w:iCs/>
          <w:sz w:val="24"/>
          <w:szCs w:val="24"/>
        </w:rPr>
        <w:t xml:space="preserve">best practices are detailed in the AT&amp;T </w:t>
      </w:r>
      <w:proofErr w:type="spellStart"/>
      <w:r w:rsidR="00700F06">
        <w:rPr>
          <w:rFonts w:asciiTheme="majorHAnsi" w:eastAsia="Times New Roman" w:hAnsiTheme="majorHAnsi" w:cstheme="minorHAnsi"/>
          <w:iCs/>
          <w:sz w:val="24"/>
          <w:szCs w:val="24"/>
        </w:rPr>
        <w:t>mS</w:t>
      </w:r>
      <w:proofErr w:type="spellEnd"/>
      <w:r w:rsidR="00A60998">
        <w:rPr>
          <w:rFonts w:asciiTheme="majorHAnsi" w:eastAsia="Times New Roman" w:hAnsiTheme="majorHAnsi" w:cstheme="minorHAnsi"/>
          <w:iCs/>
          <w:sz w:val="24"/>
          <w:szCs w:val="24"/>
        </w:rPr>
        <w:t xml:space="preserve"> White</w:t>
      </w:r>
      <w:r w:rsidR="00C316F4" w:rsidRPr="00D04D0E">
        <w:rPr>
          <w:rFonts w:asciiTheme="majorHAnsi" w:eastAsia="Times New Roman" w:hAnsiTheme="majorHAnsi" w:cstheme="minorHAnsi"/>
          <w:iCs/>
          <w:sz w:val="24"/>
          <w:szCs w:val="24"/>
        </w:rPr>
        <w:t>paper</w:t>
      </w:r>
      <w:r w:rsidR="00A60998">
        <w:rPr>
          <w:rFonts w:asciiTheme="majorHAnsi" w:eastAsia="Times New Roman" w:hAnsiTheme="majorHAnsi" w:cstheme="minorHAnsi"/>
          <w:iCs/>
          <w:sz w:val="24"/>
          <w:szCs w:val="24"/>
        </w:rPr>
        <w:t xml:space="preserve"> available at the following link</w:t>
      </w:r>
      <w:r w:rsidR="00C316F4" w:rsidRPr="00D04D0E">
        <w:rPr>
          <w:rFonts w:asciiTheme="majorHAnsi" w:eastAsia="Times New Roman" w:hAnsiTheme="majorHAnsi" w:cstheme="minorHAnsi"/>
          <w:iCs/>
          <w:sz w:val="24"/>
          <w:szCs w:val="24"/>
        </w:rPr>
        <w:t>:</w:t>
      </w:r>
      <w:r w:rsidR="00C316F4" w:rsidRPr="00D04D0E">
        <w:rPr>
          <w:rFonts w:asciiTheme="majorHAnsi" w:hAnsiTheme="majorHAnsi"/>
          <w:color w:val="000000"/>
          <w:sz w:val="24"/>
          <w:szCs w:val="24"/>
        </w:rPr>
        <w:t xml:space="preserve"> </w:t>
      </w:r>
      <w:hyperlink r:id="rId12" w:history="1">
        <w:proofErr w:type="spellStart"/>
        <w:proofErr w:type="gramStart"/>
        <w:r w:rsidR="00C316F4" w:rsidRPr="00D04D0E">
          <w:rPr>
            <w:rStyle w:val="Hyperlink"/>
            <w:rFonts w:asciiTheme="majorHAnsi" w:hAnsiTheme="majorHAnsi"/>
            <w:sz w:val="24"/>
            <w:szCs w:val="24"/>
          </w:rPr>
          <w:t>mS</w:t>
        </w:r>
        <w:proofErr w:type="spellEnd"/>
        <w:proofErr w:type="gramEnd"/>
        <w:r w:rsidR="00C316F4" w:rsidRPr="00D04D0E">
          <w:rPr>
            <w:rStyle w:val="Hyperlink"/>
            <w:rFonts w:asciiTheme="majorHAnsi" w:hAnsiTheme="majorHAnsi"/>
            <w:sz w:val="24"/>
            <w:szCs w:val="24"/>
          </w:rPr>
          <w:t xml:space="preserve"> Whitepaper</w:t>
        </w:r>
      </w:hyperlink>
      <w:r w:rsidR="00C316F4" w:rsidRPr="00D04D0E">
        <w:rPr>
          <w:rFonts w:asciiTheme="majorHAnsi" w:hAnsiTheme="majorHAnsi"/>
          <w:color w:val="000000"/>
          <w:sz w:val="24"/>
          <w:szCs w:val="24"/>
        </w:rPr>
        <w:t>.</w:t>
      </w:r>
      <w:r w:rsidR="006C40B9" w:rsidRPr="00D04D0E">
        <w:rPr>
          <w:rFonts w:asciiTheme="majorHAnsi" w:eastAsia="Times New Roman" w:hAnsiTheme="majorHAnsi" w:cstheme="minorHAnsi"/>
          <w:iCs/>
          <w:sz w:val="24"/>
          <w:szCs w:val="24"/>
        </w:rPr>
        <w:t xml:space="preserve"> </w:t>
      </w:r>
    </w:p>
    <w:p w:rsidR="004D6885" w:rsidRDefault="004D6885" w:rsidP="006322DE">
      <w:pPr>
        <w:spacing w:after="0" w:line="240" w:lineRule="auto"/>
        <w:rPr>
          <w:rFonts w:asciiTheme="majorHAnsi" w:eastAsia="Times New Roman" w:hAnsiTheme="majorHAnsi" w:cstheme="minorHAnsi"/>
          <w:iCs/>
          <w:sz w:val="24"/>
          <w:szCs w:val="24"/>
        </w:rPr>
      </w:pPr>
    </w:p>
    <w:p w:rsidR="004D6885" w:rsidRDefault="004D6885" w:rsidP="00294A2D">
      <w:pPr>
        <w:pStyle w:val="Heading2"/>
        <w:numPr>
          <w:ilvl w:val="1"/>
          <w:numId w:val="35"/>
        </w:numPr>
        <w:rPr>
          <w:rFonts w:eastAsia="Times New Roman"/>
        </w:rPr>
      </w:pPr>
      <w:bookmarkStart w:id="2" w:name="_Toc485897820"/>
      <w:r>
        <w:rPr>
          <w:rFonts w:eastAsia="Times New Roman"/>
        </w:rPr>
        <w:t>Scope of the Document</w:t>
      </w:r>
      <w:bookmarkEnd w:id="2"/>
    </w:p>
    <w:p w:rsidR="0067676F" w:rsidRPr="00FF6A87" w:rsidRDefault="009F7483" w:rsidP="009F7483">
      <w:pPr>
        <w:pStyle w:val="NoSpacing"/>
        <w:numPr>
          <w:ilvl w:val="0"/>
          <w:numId w:val="42"/>
        </w:numPr>
        <w:rPr>
          <w:rFonts w:asciiTheme="majorHAnsi" w:hAnsiTheme="majorHAnsi"/>
        </w:rPr>
      </w:pPr>
      <w:r w:rsidRPr="009F7483">
        <w:rPr>
          <w:rFonts w:asciiTheme="majorHAnsi" w:hAnsiTheme="majorHAnsi"/>
        </w:rPr>
        <w:t xml:space="preserve">Software Architecture and </w:t>
      </w:r>
      <w:proofErr w:type="spellStart"/>
      <w:r w:rsidRPr="009F7483">
        <w:rPr>
          <w:rFonts w:asciiTheme="majorHAnsi" w:hAnsiTheme="majorHAnsi"/>
        </w:rPr>
        <w:t>mS</w:t>
      </w:r>
      <w:proofErr w:type="spellEnd"/>
      <w:r w:rsidRPr="009F7483">
        <w:rPr>
          <w:rFonts w:asciiTheme="majorHAnsi" w:hAnsiTheme="majorHAnsi"/>
        </w:rPr>
        <w:t xml:space="preserve"> </w:t>
      </w:r>
      <w:r w:rsidR="008B14BE">
        <w:rPr>
          <w:rFonts w:asciiTheme="majorHAnsi" w:hAnsiTheme="majorHAnsi"/>
        </w:rPr>
        <w:t>(</w:t>
      </w:r>
      <w:hyperlink w:anchor="_2.1_mS_architecture" w:history="1">
        <w:r w:rsidR="00C523BC" w:rsidRPr="00C523BC">
          <w:rPr>
            <w:rStyle w:val="Hyperlink"/>
            <w:rFonts w:asciiTheme="majorHAnsi" w:hAnsiTheme="majorHAnsi"/>
          </w:rPr>
          <w:t>Go</w:t>
        </w:r>
      </w:hyperlink>
      <w:r w:rsidR="008B14BE">
        <w:rPr>
          <w:rFonts w:asciiTheme="majorHAnsi" w:hAnsiTheme="majorHAnsi"/>
        </w:rPr>
        <w:t>)</w:t>
      </w:r>
    </w:p>
    <w:p w:rsidR="0067676F" w:rsidRPr="00FF6A87" w:rsidRDefault="00753A9C" w:rsidP="00CA1101">
      <w:pPr>
        <w:pStyle w:val="NoSpacing"/>
        <w:numPr>
          <w:ilvl w:val="0"/>
          <w:numId w:val="42"/>
        </w:numPr>
        <w:rPr>
          <w:rFonts w:asciiTheme="majorHAnsi" w:hAnsiTheme="majorHAnsi"/>
        </w:rPr>
      </w:pPr>
      <w:r>
        <w:rPr>
          <w:rFonts w:asciiTheme="majorHAnsi" w:hAnsiTheme="majorHAnsi"/>
        </w:rPr>
        <w:t xml:space="preserve">Business Domain Knowledge </w:t>
      </w:r>
      <w:r w:rsidR="009F7483">
        <w:rPr>
          <w:rFonts w:asciiTheme="majorHAnsi" w:hAnsiTheme="majorHAnsi"/>
        </w:rPr>
        <w:t xml:space="preserve">for </w:t>
      </w:r>
      <w:proofErr w:type="spellStart"/>
      <w:r w:rsidR="009F7483">
        <w:rPr>
          <w:rFonts w:asciiTheme="majorHAnsi" w:hAnsiTheme="majorHAnsi"/>
        </w:rPr>
        <w:t>mS</w:t>
      </w:r>
      <w:proofErr w:type="spellEnd"/>
      <w:r w:rsidR="009F7483">
        <w:rPr>
          <w:rFonts w:asciiTheme="majorHAnsi" w:hAnsiTheme="majorHAnsi"/>
        </w:rPr>
        <w:t xml:space="preserve"> Development </w:t>
      </w:r>
      <w:r w:rsidR="00C523BC">
        <w:rPr>
          <w:rFonts w:asciiTheme="majorHAnsi" w:hAnsiTheme="majorHAnsi"/>
        </w:rPr>
        <w:t>[</w:t>
      </w:r>
      <w:hyperlink w:anchor="_3.1_Business_Domain" w:history="1">
        <w:r w:rsidR="00C523BC" w:rsidRPr="00C523BC">
          <w:rPr>
            <w:rStyle w:val="Hyperlink"/>
            <w:rFonts w:asciiTheme="majorHAnsi" w:hAnsiTheme="majorHAnsi"/>
          </w:rPr>
          <w:t>Go</w:t>
        </w:r>
      </w:hyperlink>
      <w:r w:rsidR="00C523BC">
        <w:rPr>
          <w:rFonts w:asciiTheme="majorHAnsi" w:hAnsiTheme="majorHAnsi"/>
        </w:rPr>
        <w:t>]</w:t>
      </w:r>
    </w:p>
    <w:p w:rsidR="0067676F" w:rsidRPr="00FF6A87" w:rsidRDefault="009F7483" w:rsidP="009F7483">
      <w:pPr>
        <w:pStyle w:val="NoSpacing"/>
        <w:numPr>
          <w:ilvl w:val="0"/>
          <w:numId w:val="42"/>
        </w:numPr>
        <w:rPr>
          <w:rFonts w:asciiTheme="majorHAnsi" w:hAnsiTheme="majorHAnsi"/>
        </w:rPr>
      </w:pPr>
      <w:proofErr w:type="spellStart"/>
      <w:r>
        <w:rPr>
          <w:rFonts w:asciiTheme="majorHAnsi" w:hAnsiTheme="majorHAnsi"/>
        </w:rPr>
        <w:t>mS</w:t>
      </w:r>
      <w:proofErr w:type="spellEnd"/>
      <w:r>
        <w:rPr>
          <w:rFonts w:asciiTheme="majorHAnsi" w:hAnsiTheme="majorHAnsi"/>
        </w:rPr>
        <w:t xml:space="preserve"> and </w:t>
      </w:r>
      <w:r w:rsidRPr="009F7483">
        <w:rPr>
          <w:rFonts w:asciiTheme="majorHAnsi" w:hAnsiTheme="majorHAnsi"/>
        </w:rPr>
        <w:t xml:space="preserve">Bounded Context </w:t>
      </w:r>
      <w:r w:rsidR="00C523BC">
        <w:rPr>
          <w:rFonts w:asciiTheme="majorHAnsi" w:hAnsiTheme="majorHAnsi"/>
        </w:rPr>
        <w:t>[</w:t>
      </w:r>
      <w:hyperlink w:anchor="_4_Bounded_Context" w:history="1">
        <w:r w:rsidR="00C523BC" w:rsidRPr="00340E86">
          <w:rPr>
            <w:rStyle w:val="Hyperlink"/>
            <w:rFonts w:asciiTheme="majorHAnsi" w:hAnsiTheme="majorHAnsi"/>
          </w:rPr>
          <w:t>Go</w:t>
        </w:r>
      </w:hyperlink>
      <w:r w:rsidR="00C523BC">
        <w:rPr>
          <w:rFonts w:asciiTheme="majorHAnsi" w:hAnsiTheme="majorHAnsi"/>
        </w:rPr>
        <w:t>]</w:t>
      </w:r>
    </w:p>
    <w:p w:rsidR="0067676F" w:rsidRPr="00FF6A87" w:rsidRDefault="00653220" w:rsidP="00CA1101">
      <w:pPr>
        <w:pStyle w:val="NoSpacing"/>
        <w:numPr>
          <w:ilvl w:val="0"/>
          <w:numId w:val="42"/>
        </w:numPr>
        <w:rPr>
          <w:rFonts w:asciiTheme="majorHAnsi" w:hAnsiTheme="majorHAnsi"/>
        </w:rPr>
      </w:pPr>
      <w:r>
        <w:rPr>
          <w:rFonts w:asciiTheme="majorHAnsi" w:hAnsiTheme="majorHAnsi"/>
        </w:rPr>
        <w:t xml:space="preserve">API One Platform &amp; </w:t>
      </w:r>
      <w:proofErr w:type="spellStart"/>
      <w:r w:rsidR="00700F06">
        <w:rPr>
          <w:rFonts w:asciiTheme="majorHAnsi" w:hAnsiTheme="majorHAnsi"/>
        </w:rPr>
        <w:t>mS</w:t>
      </w:r>
      <w:proofErr w:type="spellEnd"/>
      <w:r w:rsidR="004871C6">
        <w:rPr>
          <w:rFonts w:asciiTheme="majorHAnsi" w:hAnsiTheme="majorHAnsi"/>
        </w:rPr>
        <w:t xml:space="preserve"> [</w:t>
      </w:r>
      <w:hyperlink w:anchor="_5_API_One" w:history="1">
        <w:r w:rsidR="004871C6" w:rsidRPr="00E85EFE">
          <w:rPr>
            <w:rStyle w:val="Hyperlink"/>
            <w:rFonts w:asciiTheme="majorHAnsi" w:hAnsiTheme="majorHAnsi"/>
          </w:rPr>
          <w:t>Go</w:t>
        </w:r>
      </w:hyperlink>
      <w:r w:rsidR="004871C6">
        <w:rPr>
          <w:rFonts w:asciiTheme="majorHAnsi" w:hAnsiTheme="majorHAnsi"/>
        </w:rPr>
        <w:t>]</w:t>
      </w:r>
    </w:p>
    <w:p w:rsidR="0067676F" w:rsidRPr="00FF6A87" w:rsidRDefault="00700F06" w:rsidP="00CA1101">
      <w:pPr>
        <w:pStyle w:val="NoSpacing"/>
        <w:numPr>
          <w:ilvl w:val="0"/>
          <w:numId w:val="42"/>
        </w:numPr>
        <w:rPr>
          <w:rFonts w:asciiTheme="majorHAnsi" w:hAnsiTheme="majorHAnsi"/>
        </w:rPr>
      </w:pPr>
      <w:proofErr w:type="spellStart"/>
      <w:r>
        <w:rPr>
          <w:rFonts w:asciiTheme="majorHAnsi" w:hAnsiTheme="majorHAnsi"/>
        </w:rPr>
        <w:t>mS</w:t>
      </w:r>
      <w:proofErr w:type="spellEnd"/>
      <w:r w:rsidR="00653220">
        <w:rPr>
          <w:rFonts w:asciiTheme="majorHAnsi" w:hAnsiTheme="majorHAnsi"/>
        </w:rPr>
        <w:t xml:space="preserve"> </w:t>
      </w:r>
      <w:r w:rsidR="008D3DF9">
        <w:rPr>
          <w:rFonts w:asciiTheme="majorHAnsi" w:hAnsiTheme="majorHAnsi"/>
        </w:rPr>
        <w:t xml:space="preserve">Naming, </w:t>
      </w:r>
      <w:r w:rsidR="000300B5">
        <w:rPr>
          <w:rFonts w:asciiTheme="majorHAnsi" w:hAnsiTheme="majorHAnsi"/>
        </w:rPr>
        <w:t xml:space="preserve">implementation </w:t>
      </w:r>
      <w:r w:rsidR="008D3DF9">
        <w:rPr>
          <w:rFonts w:asciiTheme="majorHAnsi" w:hAnsiTheme="majorHAnsi"/>
        </w:rPr>
        <w:t>and</w:t>
      </w:r>
      <w:r w:rsidR="00653220">
        <w:rPr>
          <w:rFonts w:asciiTheme="majorHAnsi" w:hAnsiTheme="majorHAnsi"/>
        </w:rPr>
        <w:t xml:space="preserve"> AJSC6 Platform</w:t>
      </w:r>
      <w:r w:rsidR="004871C6">
        <w:rPr>
          <w:rFonts w:asciiTheme="majorHAnsi" w:hAnsiTheme="majorHAnsi"/>
        </w:rPr>
        <w:t xml:space="preserve"> [</w:t>
      </w:r>
      <w:hyperlink w:anchor="_6.1_AJSC6_and" w:history="1">
        <w:r w:rsidR="004871C6" w:rsidRPr="00E85EFE">
          <w:rPr>
            <w:rStyle w:val="Hyperlink"/>
            <w:rFonts w:asciiTheme="majorHAnsi" w:hAnsiTheme="majorHAnsi"/>
          </w:rPr>
          <w:t>Go</w:t>
        </w:r>
      </w:hyperlink>
      <w:r w:rsidR="004871C6">
        <w:rPr>
          <w:rFonts w:asciiTheme="majorHAnsi" w:hAnsiTheme="majorHAnsi"/>
        </w:rPr>
        <w:t>]</w:t>
      </w:r>
    </w:p>
    <w:p w:rsidR="0067676F" w:rsidRDefault="00700F06" w:rsidP="00CA1101">
      <w:pPr>
        <w:pStyle w:val="NoSpacing"/>
        <w:numPr>
          <w:ilvl w:val="0"/>
          <w:numId w:val="42"/>
        </w:numPr>
        <w:rPr>
          <w:rFonts w:asciiTheme="majorHAnsi" w:hAnsiTheme="majorHAnsi"/>
        </w:rPr>
      </w:pPr>
      <w:proofErr w:type="spellStart"/>
      <w:r>
        <w:rPr>
          <w:rFonts w:asciiTheme="majorHAnsi" w:hAnsiTheme="majorHAnsi" w:cstheme="minorHAnsi"/>
        </w:rPr>
        <w:t>mS</w:t>
      </w:r>
      <w:proofErr w:type="spellEnd"/>
      <w:r w:rsidR="0067676F" w:rsidRPr="00FF6A87">
        <w:rPr>
          <w:rFonts w:asciiTheme="majorHAnsi" w:hAnsiTheme="majorHAnsi"/>
        </w:rPr>
        <w:t xml:space="preserve"> </w:t>
      </w:r>
      <w:r w:rsidR="00844BD5">
        <w:rPr>
          <w:rFonts w:asciiTheme="majorHAnsi" w:hAnsiTheme="majorHAnsi"/>
        </w:rPr>
        <w:t xml:space="preserve">Design </w:t>
      </w:r>
      <w:r w:rsidR="00653220">
        <w:rPr>
          <w:rFonts w:asciiTheme="majorHAnsi" w:hAnsiTheme="majorHAnsi"/>
        </w:rPr>
        <w:t>Principles, Patterns &amp; Anti-patterns</w:t>
      </w:r>
      <w:r w:rsidR="004871C6">
        <w:rPr>
          <w:rFonts w:asciiTheme="majorHAnsi" w:hAnsiTheme="majorHAnsi"/>
        </w:rPr>
        <w:t xml:space="preserve"> [</w:t>
      </w:r>
      <w:hyperlink w:anchor="_7.2__mS" w:history="1">
        <w:r w:rsidR="004871C6" w:rsidRPr="00E85EFE">
          <w:rPr>
            <w:rStyle w:val="Hyperlink"/>
            <w:rFonts w:asciiTheme="majorHAnsi" w:hAnsiTheme="majorHAnsi"/>
          </w:rPr>
          <w:t>Go</w:t>
        </w:r>
      </w:hyperlink>
      <w:r w:rsidR="004871C6">
        <w:rPr>
          <w:rFonts w:asciiTheme="majorHAnsi" w:hAnsiTheme="majorHAnsi"/>
        </w:rPr>
        <w:t>]</w:t>
      </w:r>
    </w:p>
    <w:p w:rsidR="004A742F" w:rsidRPr="00FF6A87" w:rsidRDefault="004A742F" w:rsidP="00CA1101">
      <w:pPr>
        <w:pStyle w:val="NoSpacing"/>
        <w:numPr>
          <w:ilvl w:val="0"/>
          <w:numId w:val="42"/>
        </w:numPr>
        <w:rPr>
          <w:rFonts w:asciiTheme="majorHAnsi" w:hAnsiTheme="majorHAnsi"/>
        </w:rPr>
      </w:pPr>
      <w:r>
        <w:rPr>
          <w:rFonts w:asciiTheme="majorHAnsi" w:hAnsiTheme="majorHAnsi"/>
        </w:rPr>
        <w:t>Resiliency</w:t>
      </w:r>
      <w:r w:rsidR="004871C6">
        <w:rPr>
          <w:rFonts w:asciiTheme="majorHAnsi" w:hAnsiTheme="majorHAnsi"/>
        </w:rPr>
        <w:t xml:space="preserve"> </w:t>
      </w:r>
      <w:r w:rsidR="00844BD5">
        <w:rPr>
          <w:rFonts w:asciiTheme="majorHAnsi" w:hAnsiTheme="majorHAnsi"/>
        </w:rPr>
        <w:t xml:space="preserve">and </w:t>
      </w:r>
      <w:proofErr w:type="spellStart"/>
      <w:r w:rsidR="00844BD5">
        <w:rPr>
          <w:rFonts w:asciiTheme="majorHAnsi" w:hAnsiTheme="majorHAnsi"/>
        </w:rPr>
        <w:t>mS</w:t>
      </w:r>
      <w:proofErr w:type="spellEnd"/>
      <w:r w:rsidR="00844BD5">
        <w:rPr>
          <w:rFonts w:asciiTheme="majorHAnsi" w:hAnsiTheme="majorHAnsi"/>
        </w:rPr>
        <w:t xml:space="preserve"> Architecture</w:t>
      </w:r>
      <w:r w:rsidR="004871C6">
        <w:rPr>
          <w:rFonts w:asciiTheme="majorHAnsi" w:hAnsiTheme="majorHAnsi"/>
        </w:rPr>
        <w:t>[</w:t>
      </w:r>
      <w:hyperlink w:anchor="_8_Resiliency_and" w:history="1">
        <w:r w:rsidR="004871C6" w:rsidRPr="006A1B9C">
          <w:rPr>
            <w:rStyle w:val="Hyperlink"/>
            <w:rFonts w:asciiTheme="majorHAnsi" w:hAnsiTheme="majorHAnsi"/>
          </w:rPr>
          <w:t>Go</w:t>
        </w:r>
      </w:hyperlink>
      <w:r w:rsidR="004871C6">
        <w:rPr>
          <w:rFonts w:asciiTheme="majorHAnsi" w:hAnsiTheme="majorHAnsi"/>
        </w:rPr>
        <w:t>]</w:t>
      </w:r>
    </w:p>
    <w:p w:rsidR="0067676F" w:rsidRDefault="00844BD5" w:rsidP="00CA1101">
      <w:pPr>
        <w:pStyle w:val="NoSpacing"/>
        <w:numPr>
          <w:ilvl w:val="0"/>
          <w:numId w:val="42"/>
        </w:numPr>
        <w:rPr>
          <w:rFonts w:asciiTheme="majorHAnsi" w:hAnsiTheme="majorHAnsi"/>
        </w:rPr>
      </w:pPr>
      <w:r>
        <w:rPr>
          <w:rFonts w:asciiTheme="majorHAnsi" w:hAnsiTheme="majorHAnsi"/>
        </w:rPr>
        <w:t xml:space="preserve">Software </w:t>
      </w:r>
      <w:r w:rsidR="00653220">
        <w:rPr>
          <w:rFonts w:asciiTheme="majorHAnsi" w:hAnsiTheme="majorHAnsi"/>
        </w:rPr>
        <w:t xml:space="preserve">Packaging, Delivery </w:t>
      </w:r>
      <w:r>
        <w:rPr>
          <w:rFonts w:asciiTheme="majorHAnsi" w:hAnsiTheme="majorHAnsi"/>
        </w:rPr>
        <w:t>and Deployment</w:t>
      </w:r>
      <w:r w:rsidR="004871C6">
        <w:rPr>
          <w:rFonts w:asciiTheme="majorHAnsi" w:hAnsiTheme="majorHAnsi"/>
        </w:rPr>
        <w:t xml:space="preserve"> [</w:t>
      </w:r>
      <w:hyperlink w:anchor="_9.1_mS_and" w:history="1">
        <w:r w:rsidR="004871C6" w:rsidRPr="00E85EFE">
          <w:rPr>
            <w:rStyle w:val="Hyperlink"/>
            <w:rFonts w:asciiTheme="majorHAnsi" w:hAnsiTheme="majorHAnsi"/>
          </w:rPr>
          <w:t>Go</w:t>
        </w:r>
      </w:hyperlink>
      <w:r w:rsidR="004871C6">
        <w:rPr>
          <w:rFonts w:asciiTheme="majorHAnsi" w:hAnsiTheme="majorHAnsi"/>
        </w:rPr>
        <w:t>]</w:t>
      </w:r>
    </w:p>
    <w:p w:rsidR="00F138FC" w:rsidRDefault="00F138FC" w:rsidP="00F138FC">
      <w:pPr>
        <w:pStyle w:val="NoSpacing"/>
        <w:rPr>
          <w:rFonts w:asciiTheme="majorHAnsi" w:hAnsiTheme="majorHAnsi"/>
        </w:rPr>
      </w:pPr>
    </w:p>
    <w:p w:rsidR="005F5031" w:rsidRPr="005F5031" w:rsidRDefault="005F5031" w:rsidP="00F138FC">
      <w:pPr>
        <w:pStyle w:val="NoSpacing"/>
        <w:ind w:left="1080"/>
        <w:rPr>
          <w:rFonts w:asciiTheme="majorHAnsi" w:hAnsiTheme="majorHAnsi"/>
          <w:b/>
        </w:rPr>
      </w:pPr>
      <w:r w:rsidRPr="005F5031">
        <w:rPr>
          <w:rFonts w:asciiTheme="majorHAnsi" w:hAnsiTheme="majorHAnsi"/>
          <w:b/>
        </w:rPr>
        <w:t>Appendix</w:t>
      </w:r>
    </w:p>
    <w:p w:rsidR="005F5031" w:rsidRDefault="005F5031" w:rsidP="00CA1101">
      <w:pPr>
        <w:pStyle w:val="NoSpacing"/>
        <w:numPr>
          <w:ilvl w:val="0"/>
          <w:numId w:val="42"/>
        </w:numPr>
        <w:rPr>
          <w:rFonts w:asciiTheme="majorHAnsi" w:hAnsiTheme="majorHAnsi"/>
        </w:rPr>
      </w:pPr>
      <w:proofErr w:type="spellStart"/>
      <w:r>
        <w:rPr>
          <w:rFonts w:asciiTheme="majorHAnsi" w:hAnsiTheme="majorHAnsi"/>
        </w:rPr>
        <w:t>mS</w:t>
      </w:r>
      <w:proofErr w:type="spellEnd"/>
      <w:r>
        <w:rPr>
          <w:rFonts w:asciiTheme="majorHAnsi" w:hAnsiTheme="majorHAnsi"/>
        </w:rPr>
        <w:t xml:space="preserve"> Training Detail</w:t>
      </w:r>
    </w:p>
    <w:p w:rsidR="005F5031" w:rsidRDefault="005F5031" w:rsidP="00CA1101">
      <w:pPr>
        <w:pStyle w:val="NoSpacing"/>
        <w:numPr>
          <w:ilvl w:val="0"/>
          <w:numId w:val="42"/>
        </w:numPr>
        <w:rPr>
          <w:rFonts w:asciiTheme="majorHAnsi" w:hAnsiTheme="majorHAnsi"/>
        </w:rPr>
      </w:pPr>
      <w:proofErr w:type="spellStart"/>
      <w:r>
        <w:rPr>
          <w:rFonts w:asciiTheme="majorHAnsi" w:hAnsiTheme="majorHAnsi"/>
        </w:rPr>
        <w:t>mS</w:t>
      </w:r>
      <w:proofErr w:type="spellEnd"/>
      <w:r>
        <w:rPr>
          <w:rFonts w:asciiTheme="majorHAnsi" w:hAnsiTheme="majorHAnsi"/>
        </w:rPr>
        <w:t xml:space="preserve"> design &amp; development Policy</w:t>
      </w:r>
    </w:p>
    <w:p w:rsidR="00F85CC1" w:rsidRPr="007A6072" w:rsidRDefault="00F85CC1" w:rsidP="007A6072">
      <w:pPr>
        <w:pStyle w:val="ListParagraph"/>
        <w:numPr>
          <w:ilvl w:val="0"/>
          <w:numId w:val="42"/>
        </w:numPr>
        <w:spacing w:after="0"/>
        <w:rPr>
          <w:rFonts w:asciiTheme="majorHAnsi" w:hAnsiTheme="majorHAnsi"/>
          <w:color w:val="auto"/>
        </w:rPr>
      </w:pPr>
      <w:r>
        <w:rPr>
          <w:rFonts w:asciiTheme="majorHAnsi" w:hAnsiTheme="majorHAnsi"/>
          <w:color w:val="auto"/>
        </w:rPr>
        <w:t>S</w:t>
      </w:r>
      <w:r w:rsidR="00D72B1C">
        <w:rPr>
          <w:rFonts w:asciiTheme="majorHAnsi" w:hAnsiTheme="majorHAnsi"/>
          <w:color w:val="auto"/>
        </w:rPr>
        <w:t xml:space="preserve">oftware </w:t>
      </w:r>
      <w:r>
        <w:rPr>
          <w:rFonts w:asciiTheme="majorHAnsi" w:hAnsiTheme="majorHAnsi"/>
          <w:color w:val="auto"/>
        </w:rPr>
        <w:t>R</w:t>
      </w:r>
      <w:r w:rsidR="00D72B1C">
        <w:rPr>
          <w:rFonts w:asciiTheme="majorHAnsi" w:hAnsiTheme="majorHAnsi"/>
          <w:color w:val="auto"/>
        </w:rPr>
        <w:t xml:space="preserve">esiliency </w:t>
      </w:r>
      <w:proofErr w:type="spellStart"/>
      <w:r>
        <w:rPr>
          <w:rFonts w:asciiTheme="majorHAnsi" w:hAnsiTheme="majorHAnsi"/>
          <w:color w:val="auto"/>
        </w:rPr>
        <w:t>E</w:t>
      </w:r>
      <w:r w:rsidR="00D72B1C">
        <w:rPr>
          <w:rFonts w:asciiTheme="majorHAnsi" w:hAnsiTheme="majorHAnsi"/>
          <w:color w:val="auto"/>
        </w:rPr>
        <w:t>ngg</w:t>
      </w:r>
      <w:proofErr w:type="spellEnd"/>
      <w:r w:rsidR="00D72B1C">
        <w:rPr>
          <w:rFonts w:asciiTheme="majorHAnsi" w:hAnsiTheme="majorHAnsi"/>
          <w:color w:val="auto"/>
        </w:rPr>
        <w:t>.</w:t>
      </w:r>
      <w:r>
        <w:rPr>
          <w:rFonts w:asciiTheme="majorHAnsi" w:hAnsiTheme="majorHAnsi"/>
          <w:color w:val="auto"/>
        </w:rPr>
        <w:t xml:space="preserve"> </w:t>
      </w:r>
      <w:proofErr w:type="spellStart"/>
      <w:r>
        <w:rPr>
          <w:rFonts w:asciiTheme="majorHAnsi" w:hAnsiTheme="majorHAnsi"/>
          <w:color w:val="auto"/>
        </w:rPr>
        <w:t>mS</w:t>
      </w:r>
      <w:proofErr w:type="spellEnd"/>
      <w:r>
        <w:rPr>
          <w:rFonts w:asciiTheme="majorHAnsi" w:hAnsiTheme="majorHAnsi"/>
          <w:color w:val="auto"/>
        </w:rPr>
        <w:t xml:space="preserve"> Strategy</w:t>
      </w:r>
      <w:r w:rsidR="007A6072">
        <w:rPr>
          <w:rFonts w:asciiTheme="majorHAnsi" w:hAnsiTheme="majorHAnsi"/>
          <w:color w:val="auto"/>
        </w:rPr>
        <w:t xml:space="preserve"> [</w:t>
      </w:r>
      <w:hyperlink r:id="rId13" w:anchor="fullpageWidgetId=Wbb75fd38cf2f_4f0a_b6f2_a97235fedaa1&amp;file=4e6eb9c6-b740-4374-a20b-adfe6d14c728" w:history="1">
        <w:r w:rsidR="007A6072">
          <w:rPr>
            <w:rStyle w:val="Hyperlink"/>
            <w:rFonts w:asciiTheme="majorHAnsi" w:hAnsiTheme="majorHAnsi"/>
          </w:rPr>
          <w:t>GO</w:t>
        </w:r>
      </w:hyperlink>
      <w:r w:rsidR="007A6072" w:rsidRPr="007A6072">
        <w:rPr>
          <w:rFonts w:asciiTheme="majorHAnsi" w:hAnsiTheme="majorHAnsi"/>
          <w:color w:val="auto"/>
        </w:rPr>
        <w:t>]</w:t>
      </w:r>
    </w:p>
    <w:p w:rsidR="00B7633C" w:rsidRPr="00FF6A87" w:rsidRDefault="00B7633C" w:rsidP="00CA1101">
      <w:pPr>
        <w:pStyle w:val="NoSpacing"/>
        <w:numPr>
          <w:ilvl w:val="0"/>
          <w:numId w:val="42"/>
        </w:numPr>
        <w:rPr>
          <w:rFonts w:asciiTheme="majorHAnsi" w:hAnsiTheme="majorHAnsi"/>
        </w:rPr>
      </w:pPr>
      <w:proofErr w:type="spellStart"/>
      <w:r>
        <w:rPr>
          <w:rFonts w:asciiTheme="majorHAnsi" w:hAnsiTheme="majorHAnsi"/>
        </w:rPr>
        <w:t>mS</w:t>
      </w:r>
      <w:proofErr w:type="spellEnd"/>
      <w:r>
        <w:rPr>
          <w:rFonts w:asciiTheme="majorHAnsi" w:hAnsiTheme="majorHAnsi"/>
        </w:rPr>
        <w:t xml:space="preserve"> Testing, Modelled &amp; Non-modelled </w:t>
      </w:r>
      <w:proofErr w:type="spellStart"/>
      <w:r>
        <w:rPr>
          <w:rFonts w:asciiTheme="majorHAnsi" w:hAnsiTheme="majorHAnsi"/>
        </w:rPr>
        <w:t>mS</w:t>
      </w:r>
      <w:proofErr w:type="spellEnd"/>
      <w:r>
        <w:rPr>
          <w:rFonts w:asciiTheme="majorHAnsi" w:hAnsiTheme="majorHAnsi"/>
        </w:rPr>
        <w:t xml:space="preserve"> AJSC User Guide [</w:t>
      </w:r>
      <w:hyperlink w:anchor="_Appendix-A_(AJSC_6," w:history="1">
        <w:r w:rsidRPr="006A69DB">
          <w:rPr>
            <w:rStyle w:val="Hyperlink"/>
            <w:rFonts w:asciiTheme="majorHAnsi" w:hAnsiTheme="majorHAnsi"/>
          </w:rPr>
          <w:t>Go</w:t>
        </w:r>
      </w:hyperlink>
      <w:r>
        <w:rPr>
          <w:rFonts w:asciiTheme="majorHAnsi" w:hAnsiTheme="majorHAnsi"/>
        </w:rPr>
        <w:t>]</w:t>
      </w:r>
    </w:p>
    <w:p w:rsidR="00C2074E" w:rsidRPr="00C2074E" w:rsidRDefault="00C2074E" w:rsidP="00C2074E">
      <w:pPr>
        <w:ind w:left="720"/>
      </w:pPr>
    </w:p>
    <w:p w:rsidR="005921E9" w:rsidRPr="004146F2" w:rsidRDefault="005921E9" w:rsidP="006322DE">
      <w:pPr>
        <w:spacing w:after="0"/>
        <w:rPr>
          <w:b/>
          <w:sz w:val="16"/>
          <w:szCs w:val="16"/>
        </w:rPr>
      </w:pPr>
    </w:p>
    <w:p w:rsidR="00563389" w:rsidRPr="000363C6" w:rsidRDefault="0004194C" w:rsidP="00D72E92">
      <w:pPr>
        <w:pStyle w:val="ListParagraph"/>
        <w:pBdr>
          <w:top w:val="single" w:sz="12" w:space="0" w:color="ED7D31" w:themeColor="accent2"/>
          <w:left w:val="single" w:sz="12" w:space="4" w:color="ED7D31" w:themeColor="accent2"/>
          <w:bottom w:val="single" w:sz="12" w:space="1" w:color="ED7D31" w:themeColor="accent2"/>
          <w:right w:val="single" w:sz="12" w:space="15" w:color="ED7D31" w:themeColor="accent2"/>
        </w:pBdr>
        <w:shd w:val="clear" w:color="auto" w:fill="5B9BD5" w:themeFill="accent1"/>
        <w:spacing w:after="0" w:line="240" w:lineRule="auto"/>
        <w:ind w:left="0"/>
        <w:outlineLvl w:val="0"/>
        <w:rPr>
          <w:rFonts w:ascii="Tahoma" w:eastAsia="Times New Roman" w:hAnsi="Tahoma" w:cs="Tahoma"/>
          <w:sz w:val="20"/>
          <w:szCs w:val="20"/>
        </w:rPr>
      </w:pPr>
      <w:bookmarkStart w:id="3" w:name="_Toc485897821"/>
      <w:r>
        <w:rPr>
          <w:rFonts w:ascii="Arial" w:eastAsiaTheme="minorEastAsia" w:hAnsi="Arial" w:cs="Arial"/>
          <w:b/>
          <w:iCs/>
          <w:color w:val="FFFFFF"/>
          <w:sz w:val="32"/>
          <w:szCs w:val="32"/>
        </w:rPr>
        <w:t>2</w:t>
      </w:r>
      <w:r w:rsidR="009F7483">
        <w:rPr>
          <w:rFonts w:ascii="Arial" w:eastAsiaTheme="minorEastAsia" w:hAnsi="Arial" w:cs="Arial"/>
          <w:b/>
          <w:iCs/>
          <w:color w:val="FFFFFF"/>
          <w:sz w:val="32"/>
          <w:szCs w:val="32"/>
        </w:rPr>
        <w:tab/>
      </w:r>
      <w:r w:rsidR="00E1080F">
        <w:rPr>
          <w:rFonts w:ascii="Arial" w:eastAsiaTheme="minorEastAsia" w:hAnsi="Arial" w:cs="Arial"/>
          <w:b/>
          <w:iCs/>
          <w:color w:val="FFFFFF"/>
          <w:sz w:val="32"/>
          <w:szCs w:val="32"/>
        </w:rPr>
        <w:t xml:space="preserve">Business </w:t>
      </w:r>
      <w:r w:rsidR="00266E2C">
        <w:rPr>
          <w:rFonts w:ascii="Arial" w:eastAsiaTheme="minorEastAsia" w:hAnsi="Arial" w:cs="Arial"/>
          <w:b/>
          <w:iCs/>
          <w:color w:val="FFFFFF"/>
          <w:sz w:val="32"/>
          <w:szCs w:val="32"/>
        </w:rPr>
        <w:t xml:space="preserve">Domain Knowledge </w:t>
      </w:r>
      <w:r w:rsidR="009F7483">
        <w:rPr>
          <w:rFonts w:ascii="Arial" w:eastAsiaTheme="minorEastAsia" w:hAnsi="Arial" w:cs="Arial"/>
          <w:b/>
          <w:iCs/>
          <w:color w:val="FFFFFF"/>
          <w:sz w:val="32"/>
          <w:szCs w:val="32"/>
        </w:rPr>
        <w:t xml:space="preserve">for </w:t>
      </w:r>
      <w:proofErr w:type="spellStart"/>
      <w:r w:rsidR="009F7483">
        <w:rPr>
          <w:rFonts w:ascii="Arial" w:eastAsiaTheme="minorEastAsia" w:hAnsi="Arial" w:cs="Arial"/>
          <w:b/>
          <w:iCs/>
          <w:color w:val="FFFFFF"/>
          <w:sz w:val="32"/>
          <w:szCs w:val="32"/>
        </w:rPr>
        <w:t>mS</w:t>
      </w:r>
      <w:proofErr w:type="spellEnd"/>
      <w:r w:rsidR="009F7483">
        <w:rPr>
          <w:rFonts w:ascii="Arial" w:eastAsiaTheme="minorEastAsia" w:hAnsi="Arial" w:cs="Arial"/>
          <w:b/>
          <w:iCs/>
          <w:color w:val="FFFFFF"/>
          <w:sz w:val="32"/>
          <w:szCs w:val="32"/>
        </w:rPr>
        <w:t xml:space="preserve"> Development</w:t>
      </w:r>
      <w:bookmarkEnd w:id="3"/>
    </w:p>
    <w:p w:rsidR="00F179F5" w:rsidRPr="003E32C7" w:rsidRDefault="00F179F5" w:rsidP="006322DE">
      <w:pPr>
        <w:spacing w:after="0"/>
        <w:ind w:left="720"/>
        <w:rPr>
          <w:rFonts w:asciiTheme="majorHAnsi" w:hAnsiTheme="majorHAnsi"/>
          <w:sz w:val="16"/>
          <w:szCs w:val="16"/>
        </w:rPr>
      </w:pPr>
      <w:r>
        <w:rPr>
          <w:rFonts w:asciiTheme="majorHAnsi" w:hAnsiTheme="majorHAnsi"/>
          <w:sz w:val="24"/>
          <w:szCs w:val="24"/>
        </w:rPr>
        <w:tab/>
      </w:r>
    </w:p>
    <w:p w:rsidR="000A2753" w:rsidRDefault="000A2753" w:rsidP="006322DE">
      <w:pPr>
        <w:spacing w:after="0"/>
        <w:ind w:left="720"/>
        <w:rPr>
          <w:rFonts w:asciiTheme="majorHAnsi" w:hAnsiTheme="majorHAnsi"/>
          <w:sz w:val="24"/>
          <w:szCs w:val="24"/>
        </w:rPr>
      </w:pPr>
    </w:p>
    <w:p w:rsidR="00C575F7" w:rsidRPr="005F5DA9" w:rsidRDefault="00D72E92" w:rsidP="006322DE">
      <w:pPr>
        <w:pStyle w:val="ListParagraph"/>
        <w:spacing w:after="0"/>
        <w:rPr>
          <w:rFonts w:asciiTheme="majorHAnsi" w:hAnsiTheme="majorHAnsi"/>
          <w:color w:val="auto"/>
        </w:rPr>
      </w:pPr>
      <w:r>
        <w:rPr>
          <w:rFonts w:asciiTheme="majorHAnsi" w:hAnsiTheme="majorHAnsi"/>
          <w:color w:val="auto"/>
        </w:rPr>
        <w:t xml:space="preserve">The </w:t>
      </w:r>
      <w:proofErr w:type="spellStart"/>
      <w:r>
        <w:rPr>
          <w:rFonts w:asciiTheme="majorHAnsi" w:hAnsiTheme="majorHAnsi"/>
          <w:color w:val="auto"/>
        </w:rPr>
        <w:t>mS</w:t>
      </w:r>
      <w:proofErr w:type="spellEnd"/>
      <w:r>
        <w:rPr>
          <w:rFonts w:asciiTheme="majorHAnsi" w:hAnsiTheme="majorHAnsi"/>
          <w:color w:val="auto"/>
        </w:rPr>
        <w:t xml:space="preserve"> design </w:t>
      </w:r>
      <w:r w:rsidR="00C575F7" w:rsidRPr="005F5DA9">
        <w:rPr>
          <w:rFonts w:asciiTheme="majorHAnsi" w:hAnsiTheme="majorHAnsi"/>
          <w:color w:val="auto"/>
        </w:rPr>
        <w:t xml:space="preserve">practice </w:t>
      </w:r>
      <w:r w:rsidR="009D6F12">
        <w:rPr>
          <w:rFonts w:asciiTheme="majorHAnsi" w:hAnsiTheme="majorHAnsi"/>
          <w:color w:val="auto"/>
        </w:rPr>
        <w:t xml:space="preserve">must </w:t>
      </w:r>
      <w:r w:rsidR="0093238D">
        <w:rPr>
          <w:rFonts w:asciiTheme="majorHAnsi" w:hAnsiTheme="majorHAnsi"/>
          <w:color w:val="auto"/>
        </w:rPr>
        <w:t xml:space="preserve">align with the following two principles:  </w:t>
      </w:r>
    </w:p>
    <w:p w:rsidR="005F5DA9" w:rsidRPr="005F5DA9" w:rsidRDefault="005F5DA9" w:rsidP="006322DE">
      <w:pPr>
        <w:pStyle w:val="ListParagraph"/>
        <w:spacing w:after="0"/>
        <w:rPr>
          <w:rFonts w:asciiTheme="majorHAnsi" w:hAnsiTheme="majorHAnsi"/>
          <w:color w:val="auto"/>
        </w:rPr>
      </w:pPr>
    </w:p>
    <w:p w:rsidR="00C575F7" w:rsidRPr="005F5DA9" w:rsidRDefault="00C575F7" w:rsidP="00FF6744">
      <w:pPr>
        <w:pStyle w:val="ListParagraph"/>
        <w:numPr>
          <w:ilvl w:val="0"/>
          <w:numId w:val="8"/>
        </w:numPr>
        <w:spacing w:after="0"/>
        <w:ind w:left="1800"/>
        <w:rPr>
          <w:rFonts w:asciiTheme="majorHAnsi" w:hAnsiTheme="majorHAnsi"/>
          <w:color w:val="auto"/>
        </w:rPr>
      </w:pPr>
      <w:r w:rsidRPr="005F5DA9">
        <w:rPr>
          <w:rFonts w:asciiTheme="majorHAnsi" w:hAnsiTheme="majorHAnsi"/>
          <w:color w:val="auto"/>
        </w:rPr>
        <w:t>Principle 1: Single Capability Focused</w:t>
      </w:r>
      <w:r w:rsidR="00FF6744" w:rsidRPr="005F5DA9">
        <w:rPr>
          <w:rFonts w:asciiTheme="majorHAnsi" w:hAnsiTheme="majorHAnsi"/>
          <w:color w:val="auto"/>
        </w:rPr>
        <w:t>:</w:t>
      </w:r>
      <w:r w:rsidRPr="005F5DA9">
        <w:rPr>
          <w:rFonts w:asciiTheme="majorHAnsi" w:hAnsiTheme="majorHAnsi"/>
          <w:color w:val="auto"/>
        </w:rPr>
        <w:t xml:space="preserve"> Is the scope of the service's business or technical capability of the correct size or focus?</w:t>
      </w:r>
    </w:p>
    <w:p w:rsidR="00C575F7" w:rsidRPr="005F5DA9" w:rsidRDefault="00C575F7" w:rsidP="000A2753">
      <w:pPr>
        <w:spacing w:after="0"/>
        <w:ind w:left="1080" w:firstLine="720"/>
        <w:rPr>
          <w:rFonts w:asciiTheme="majorHAnsi" w:hAnsiTheme="majorHAnsi"/>
        </w:rPr>
      </w:pPr>
      <w:r w:rsidRPr="005F5DA9">
        <w:rPr>
          <w:rFonts w:asciiTheme="majorHAnsi" w:hAnsiTheme="majorHAnsi"/>
        </w:rPr>
        <w:tab/>
      </w:r>
      <w:r w:rsidRPr="005F5DA9">
        <w:rPr>
          <w:rFonts w:asciiTheme="majorHAnsi" w:hAnsiTheme="majorHAnsi"/>
        </w:rPr>
        <w:tab/>
      </w:r>
    </w:p>
    <w:p w:rsidR="00C575F7" w:rsidRPr="005F5DA9" w:rsidRDefault="00C575F7" w:rsidP="00FF6744">
      <w:pPr>
        <w:pStyle w:val="ListParagraph"/>
        <w:numPr>
          <w:ilvl w:val="0"/>
          <w:numId w:val="8"/>
        </w:numPr>
        <w:spacing w:after="0"/>
        <w:ind w:left="1800"/>
        <w:rPr>
          <w:rFonts w:asciiTheme="majorHAnsi" w:hAnsiTheme="majorHAnsi"/>
          <w:color w:val="auto"/>
        </w:rPr>
      </w:pPr>
      <w:r w:rsidRPr="005F5DA9">
        <w:rPr>
          <w:rFonts w:asciiTheme="majorHAnsi" w:hAnsiTheme="majorHAnsi"/>
          <w:color w:val="auto"/>
        </w:rPr>
        <w:t xml:space="preserve">Principle </w:t>
      </w:r>
      <w:r w:rsidR="00D72E92">
        <w:rPr>
          <w:rFonts w:asciiTheme="majorHAnsi" w:hAnsiTheme="majorHAnsi"/>
          <w:color w:val="auto"/>
        </w:rPr>
        <w:t>2</w:t>
      </w:r>
      <w:r w:rsidRPr="005F5DA9">
        <w:rPr>
          <w:rFonts w:asciiTheme="majorHAnsi" w:hAnsiTheme="majorHAnsi"/>
          <w:color w:val="auto"/>
        </w:rPr>
        <w:t>: Encapsulation</w:t>
      </w:r>
      <w:r w:rsidR="00FF6744" w:rsidRPr="005F5DA9">
        <w:rPr>
          <w:rFonts w:asciiTheme="majorHAnsi" w:hAnsiTheme="majorHAnsi"/>
          <w:color w:val="auto"/>
        </w:rPr>
        <w:t xml:space="preserve">: </w:t>
      </w:r>
      <w:r w:rsidRPr="005F5DA9">
        <w:rPr>
          <w:rFonts w:asciiTheme="majorHAnsi" w:hAnsiTheme="majorHAnsi"/>
          <w:color w:val="auto"/>
        </w:rPr>
        <w:t>Does the service hide its implementation details? Is access to the service's persistent data private to the service?</w:t>
      </w:r>
    </w:p>
    <w:p w:rsidR="000A2753" w:rsidRPr="005F5DA9" w:rsidRDefault="000A2753" w:rsidP="000A2753">
      <w:pPr>
        <w:pStyle w:val="ListParagraph"/>
        <w:spacing w:after="0"/>
        <w:ind w:left="2520"/>
        <w:rPr>
          <w:rFonts w:asciiTheme="majorHAnsi" w:hAnsiTheme="majorHAnsi"/>
          <w:color w:val="auto"/>
        </w:rPr>
      </w:pPr>
    </w:p>
    <w:p w:rsidR="002D3958" w:rsidRPr="005F5DA9" w:rsidRDefault="005F5DA9" w:rsidP="006322DE">
      <w:pPr>
        <w:spacing w:after="0"/>
        <w:ind w:firstLine="720"/>
        <w:rPr>
          <w:rFonts w:asciiTheme="majorHAnsi" w:hAnsiTheme="majorHAnsi"/>
        </w:rPr>
      </w:pPr>
      <w:r w:rsidRPr="005F5DA9">
        <w:rPr>
          <w:rFonts w:asciiTheme="majorHAnsi" w:hAnsiTheme="majorHAnsi"/>
        </w:rPr>
        <w:t xml:space="preserve">Below diagram captures the “Single Focus” principle that is at the root of </w:t>
      </w:r>
      <w:proofErr w:type="spellStart"/>
      <w:r w:rsidR="00700F06">
        <w:rPr>
          <w:rFonts w:asciiTheme="majorHAnsi" w:hAnsiTheme="majorHAnsi"/>
        </w:rPr>
        <w:t>mS</w:t>
      </w:r>
      <w:proofErr w:type="spellEnd"/>
      <w:r w:rsidRPr="005F5DA9">
        <w:rPr>
          <w:rFonts w:asciiTheme="majorHAnsi" w:hAnsiTheme="majorHAnsi"/>
        </w:rPr>
        <w:t xml:space="preserve"> architecture:</w:t>
      </w:r>
    </w:p>
    <w:p w:rsidR="005F5DA9" w:rsidRDefault="005F5DA9" w:rsidP="006322DE">
      <w:pPr>
        <w:spacing w:after="0"/>
        <w:ind w:firstLine="720"/>
        <w:rPr>
          <w:rFonts w:asciiTheme="majorHAnsi" w:hAnsiTheme="majorHAnsi"/>
          <w:sz w:val="24"/>
          <w:szCs w:val="24"/>
        </w:rPr>
      </w:pPr>
      <w:r>
        <w:rPr>
          <w:rFonts w:asciiTheme="majorHAnsi" w:hAnsiTheme="majorHAnsi"/>
          <w:sz w:val="24"/>
          <w:szCs w:val="24"/>
        </w:rPr>
        <w:tab/>
      </w:r>
    </w:p>
    <w:p w:rsidR="005F5DA9" w:rsidRPr="005F5DA9" w:rsidRDefault="00D72E92" w:rsidP="00EB30A0">
      <w:pPr>
        <w:spacing w:after="0"/>
        <w:ind w:left="720" w:firstLine="720"/>
        <w:rPr>
          <w:rFonts w:asciiTheme="majorHAnsi" w:hAnsiTheme="majorHAnsi"/>
        </w:rPr>
      </w:pPr>
      <w:r>
        <w:rPr>
          <w:rFonts w:asciiTheme="majorHAnsi" w:hAnsiTheme="majorHAnsi"/>
        </w:rPr>
        <w:t xml:space="preserve">The single focus principle begins </w:t>
      </w:r>
      <w:r w:rsidR="005F5DA9" w:rsidRPr="005F5DA9">
        <w:rPr>
          <w:rFonts w:asciiTheme="majorHAnsi" w:hAnsiTheme="majorHAnsi"/>
        </w:rPr>
        <w:t xml:space="preserve">with </w:t>
      </w:r>
      <w:r w:rsidR="004318C8">
        <w:rPr>
          <w:rFonts w:asciiTheme="majorHAnsi" w:hAnsiTheme="majorHAnsi"/>
        </w:rPr>
        <w:t xml:space="preserve">business’s </w:t>
      </w:r>
      <w:r w:rsidR="005F5DA9" w:rsidRPr="005F5DA9">
        <w:rPr>
          <w:rFonts w:asciiTheme="majorHAnsi" w:hAnsiTheme="majorHAnsi"/>
          <w:i/>
        </w:rPr>
        <w:t>vision statement</w:t>
      </w:r>
      <w:r w:rsidR="004318C8">
        <w:rPr>
          <w:rFonts w:asciiTheme="majorHAnsi" w:hAnsiTheme="majorHAnsi"/>
          <w:i/>
        </w:rPr>
        <w:t xml:space="preserve"> </w:t>
      </w:r>
      <w:r w:rsidR="005F5DA9" w:rsidRPr="005F5DA9">
        <w:rPr>
          <w:rFonts w:asciiTheme="majorHAnsi" w:hAnsiTheme="majorHAnsi"/>
        </w:rPr>
        <w:t>and</w:t>
      </w:r>
      <w:r>
        <w:rPr>
          <w:rFonts w:asciiTheme="majorHAnsi" w:hAnsiTheme="majorHAnsi"/>
        </w:rPr>
        <w:t xml:space="preserve"> is</w:t>
      </w:r>
      <w:r w:rsidR="004318C8">
        <w:rPr>
          <w:rFonts w:asciiTheme="majorHAnsi" w:hAnsiTheme="majorHAnsi"/>
        </w:rPr>
        <w:t xml:space="preserve"> </w:t>
      </w:r>
      <w:r w:rsidR="005F5DA9" w:rsidRPr="005F5DA9">
        <w:rPr>
          <w:rFonts w:asciiTheme="majorHAnsi" w:hAnsiTheme="majorHAnsi"/>
        </w:rPr>
        <w:t>broken</w:t>
      </w:r>
      <w:r w:rsidR="004318C8">
        <w:rPr>
          <w:rFonts w:asciiTheme="majorHAnsi" w:hAnsiTheme="majorHAnsi"/>
        </w:rPr>
        <w:t xml:space="preserve"> down by </w:t>
      </w:r>
      <w:r w:rsidR="005F5DA9" w:rsidRPr="005F5DA9">
        <w:rPr>
          <w:rFonts w:asciiTheme="majorHAnsi" w:hAnsiTheme="majorHAnsi"/>
        </w:rPr>
        <w:t>sub-domain</w:t>
      </w:r>
      <w:r>
        <w:rPr>
          <w:rFonts w:asciiTheme="majorHAnsi" w:hAnsiTheme="majorHAnsi"/>
        </w:rPr>
        <w:t xml:space="preserve">.  </w:t>
      </w:r>
      <w:r w:rsidR="005F5DA9" w:rsidRPr="005F5DA9">
        <w:rPr>
          <w:rFonts w:asciiTheme="majorHAnsi" w:hAnsiTheme="majorHAnsi"/>
        </w:rPr>
        <w:t xml:space="preserve"> </w:t>
      </w:r>
    </w:p>
    <w:p w:rsidR="00F14391" w:rsidRDefault="00F14391" w:rsidP="006322DE">
      <w:pPr>
        <w:spacing w:after="0"/>
        <w:ind w:firstLine="720"/>
        <w:rPr>
          <w:rFonts w:asciiTheme="majorHAnsi" w:hAnsiTheme="majorHAnsi"/>
          <w:sz w:val="24"/>
          <w:szCs w:val="24"/>
        </w:rPr>
      </w:pPr>
    </w:p>
    <w:p w:rsidR="00F14391" w:rsidRDefault="00F14391" w:rsidP="006322DE">
      <w:pPr>
        <w:spacing w:after="0"/>
        <w:ind w:firstLine="720"/>
        <w:rPr>
          <w:rFonts w:asciiTheme="majorHAnsi" w:hAnsiTheme="majorHAnsi"/>
          <w:sz w:val="24"/>
          <w:szCs w:val="24"/>
        </w:rPr>
      </w:pPr>
      <w:r>
        <w:rPr>
          <w:noProof/>
        </w:rPr>
        <w:lastRenderedPageBreak/>
        <w:drawing>
          <wp:inline distT="0" distB="0" distL="0" distR="0" wp14:anchorId="42B15857" wp14:editId="2896D17B">
            <wp:extent cx="5935980" cy="3794760"/>
            <wp:effectExtent l="0" t="0" r="762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980" cy="3794760"/>
                    </a:xfrm>
                    <a:prstGeom prst="rect">
                      <a:avLst/>
                    </a:prstGeom>
                    <a:noFill/>
                    <a:ln>
                      <a:noFill/>
                    </a:ln>
                  </pic:spPr>
                </pic:pic>
              </a:graphicData>
            </a:graphic>
          </wp:inline>
        </w:drawing>
      </w:r>
    </w:p>
    <w:p w:rsidR="00F14391" w:rsidRDefault="00F14391" w:rsidP="006322DE">
      <w:pPr>
        <w:spacing w:after="0"/>
        <w:ind w:firstLine="720"/>
        <w:rPr>
          <w:rFonts w:asciiTheme="majorHAnsi" w:hAnsiTheme="majorHAnsi"/>
          <w:sz w:val="24"/>
          <w:szCs w:val="24"/>
        </w:rPr>
      </w:pPr>
    </w:p>
    <w:p w:rsidR="00A27E87" w:rsidRDefault="00A27E87" w:rsidP="006322DE">
      <w:pPr>
        <w:spacing w:after="0"/>
        <w:ind w:firstLine="720"/>
        <w:rPr>
          <w:rFonts w:asciiTheme="majorHAnsi" w:hAnsiTheme="majorHAnsi"/>
          <w:sz w:val="24"/>
          <w:szCs w:val="24"/>
        </w:rPr>
      </w:pPr>
      <w:r>
        <w:rPr>
          <w:rFonts w:asciiTheme="majorHAnsi" w:hAnsiTheme="majorHAnsi" w:cstheme="minorHAnsi"/>
          <w:noProof/>
          <w:sz w:val="24"/>
          <w:szCs w:val="24"/>
        </w:rPr>
        <w:drawing>
          <wp:inline distT="0" distB="0" distL="0" distR="0" wp14:anchorId="20949AAE" wp14:editId="7FFEBFE1">
            <wp:extent cx="4707255" cy="16859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07255" cy="1685925"/>
                    </a:xfrm>
                    <a:prstGeom prst="rect">
                      <a:avLst/>
                    </a:prstGeom>
                    <a:noFill/>
                    <a:ln>
                      <a:noFill/>
                    </a:ln>
                  </pic:spPr>
                </pic:pic>
              </a:graphicData>
            </a:graphic>
          </wp:inline>
        </w:drawing>
      </w:r>
    </w:p>
    <w:p w:rsidR="00BB73D8" w:rsidRDefault="00BB73D8" w:rsidP="006322DE">
      <w:pPr>
        <w:spacing w:after="0"/>
        <w:ind w:firstLine="720"/>
        <w:rPr>
          <w:rFonts w:asciiTheme="majorHAnsi" w:hAnsiTheme="majorHAnsi"/>
          <w:sz w:val="24"/>
          <w:szCs w:val="24"/>
        </w:rPr>
      </w:pPr>
    </w:p>
    <w:p w:rsidR="00BB73D8" w:rsidRDefault="00B21D23" w:rsidP="006322DE">
      <w:pPr>
        <w:spacing w:after="0"/>
        <w:ind w:firstLine="720"/>
      </w:pPr>
      <w:r>
        <w:t xml:space="preserve">Once identified, where an existing API may support the domain, the </w:t>
      </w:r>
      <w:proofErr w:type="spellStart"/>
      <w:r>
        <w:t>mS</w:t>
      </w:r>
      <w:proofErr w:type="spellEnd"/>
      <w:r>
        <w:t xml:space="preserve"> may require decomposition. </w:t>
      </w:r>
      <w:r w:rsidR="00D72E92">
        <w:t xml:space="preserve">If the </w:t>
      </w:r>
      <w:r>
        <w:t>API violates single domain capability</w:t>
      </w:r>
      <w:r w:rsidR="00D72E92">
        <w:t xml:space="preserve">, it </w:t>
      </w:r>
      <w:r>
        <w:t>requires decomposition</w:t>
      </w:r>
    </w:p>
    <w:p w:rsidR="00B21D23" w:rsidRDefault="00B21D23" w:rsidP="006322DE">
      <w:pPr>
        <w:spacing w:after="0"/>
        <w:ind w:firstLine="720"/>
        <w:rPr>
          <w:rFonts w:asciiTheme="majorHAnsi" w:hAnsiTheme="majorHAnsi"/>
          <w:sz w:val="24"/>
          <w:szCs w:val="24"/>
        </w:rPr>
      </w:pPr>
    </w:p>
    <w:p w:rsidR="00F14391" w:rsidRPr="00D72E92" w:rsidRDefault="004B4329" w:rsidP="006322DE">
      <w:pPr>
        <w:spacing w:after="0"/>
        <w:ind w:firstLine="720"/>
        <w:rPr>
          <w:rFonts w:asciiTheme="majorHAnsi" w:hAnsiTheme="majorHAnsi"/>
          <w:b/>
          <w:sz w:val="24"/>
          <w:szCs w:val="24"/>
        </w:rPr>
      </w:pPr>
      <w:r w:rsidRPr="00D72E92">
        <w:rPr>
          <w:rFonts w:asciiTheme="majorHAnsi" w:hAnsiTheme="majorHAnsi"/>
          <w:b/>
          <w:noProof/>
          <w:sz w:val="24"/>
          <w:szCs w:val="24"/>
        </w:rPr>
        <w:lastRenderedPageBreak/>
        <w:drawing>
          <wp:inline distT="0" distB="0" distL="0" distR="0">
            <wp:extent cx="11148060" cy="27086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268700" cy="2738008"/>
                    </a:xfrm>
                    <a:prstGeom prst="rect">
                      <a:avLst/>
                    </a:prstGeom>
                    <a:noFill/>
                    <a:ln>
                      <a:noFill/>
                    </a:ln>
                  </pic:spPr>
                </pic:pic>
              </a:graphicData>
            </a:graphic>
          </wp:inline>
        </w:drawing>
      </w:r>
    </w:p>
    <w:p w:rsidR="00F14391" w:rsidRPr="00D04D0E" w:rsidRDefault="00F14391" w:rsidP="006322DE">
      <w:pPr>
        <w:spacing w:after="0"/>
        <w:ind w:firstLine="720"/>
        <w:rPr>
          <w:rFonts w:asciiTheme="majorHAnsi" w:hAnsiTheme="majorHAnsi"/>
          <w:sz w:val="24"/>
          <w:szCs w:val="24"/>
        </w:rPr>
      </w:pPr>
    </w:p>
    <w:p w:rsidR="000F1085" w:rsidRPr="00893412" w:rsidRDefault="0004194C" w:rsidP="000F1085">
      <w:pPr>
        <w:pBdr>
          <w:top w:val="single" w:sz="12" w:space="1" w:color="ED7D31" w:themeColor="accent2"/>
          <w:left w:val="single" w:sz="12" w:space="4" w:color="ED7D31" w:themeColor="accent2"/>
          <w:bottom w:val="single" w:sz="12" w:space="1" w:color="ED7D31" w:themeColor="accent2"/>
          <w:right w:val="single" w:sz="12" w:space="4" w:color="ED7D31" w:themeColor="accent2"/>
        </w:pBdr>
        <w:shd w:val="clear" w:color="auto" w:fill="5B9BD5" w:themeFill="accent1"/>
        <w:spacing w:after="0" w:line="240" w:lineRule="auto"/>
        <w:ind w:left="432" w:hanging="432"/>
        <w:outlineLvl w:val="0"/>
        <w:rPr>
          <w:rFonts w:ascii="Arial" w:eastAsiaTheme="minorEastAsia" w:hAnsi="Arial" w:cs="Arial"/>
          <w:b/>
          <w:iCs/>
          <w:color w:val="FFFFFF"/>
          <w:sz w:val="32"/>
          <w:szCs w:val="32"/>
        </w:rPr>
      </w:pPr>
      <w:bookmarkStart w:id="4" w:name="_3.1_Business_Domain"/>
      <w:bookmarkStart w:id="5" w:name="_Toc485897822"/>
      <w:bookmarkEnd w:id="4"/>
      <w:r>
        <w:rPr>
          <w:rFonts w:ascii="Arial" w:eastAsiaTheme="minorEastAsia" w:hAnsi="Arial" w:cs="Arial"/>
          <w:b/>
          <w:iCs/>
          <w:color w:val="FFFFFF"/>
          <w:sz w:val="32"/>
          <w:szCs w:val="32"/>
        </w:rPr>
        <w:t>3</w:t>
      </w:r>
      <w:r w:rsidR="000F1085">
        <w:rPr>
          <w:rFonts w:ascii="Arial" w:eastAsiaTheme="minorEastAsia" w:hAnsi="Arial" w:cs="Arial"/>
          <w:b/>
          <w:iCs/>
          <w:color w:val="FFFFFF"/>
          <w:sz w:val="32"/>
          <w:szCs w:val="32"/>
        </w:rPr>
        <w:tab/>
        <w:t xml:space="preserve">Software Architecture and </w:t>
      </w:r>
      <w:proofErr w:type="spellStart"/>
      <w:r w:rsidR="000F1085">
        <w:rPr>
          <w:rFonts w:ascii="Arial" w:eastAsiaTheme="minorEastAsia" w:hAnsi="Arial" w:cs="Arial"/>
          <w:b/>
          <w:iCs/>
          <w:color w:val="FFFFFF"/>
          <w:sz w:val="32"/>
          <w:szCs w:val="32"/>
        </w:rPr>
        <w:t>mS</w:t>
      </w:r>
      <w:bookmarkEnd w:id="5"/>
      <w:proofErr w:type="spellEnd"/>
    </w:p>
    <w:p w:rsidR="000F1085" w:rsidRDefault="000F1085" w:rsidP="000F1085">
      <w:pPr>
        <w:spacing w:after="0"/>
        <w:ind w:firstLine="432"/>
        <w:contextualSpacing/>
        <w:rPr>
          <w:rFonts w:asciiTheme="majorHAnsi" w:hAnsiTheme="majorHAnsi"/>
          <w:sz w:val="24"/>
          <w:szCs w:val="24"/>
        </w:rPr>
      </w:pPr>
    </w:p>
    <w:p w:rsidR="000F1085" w:rsidRDefault="00D72E92" w:rsidP="000F1085">
      <w:pPr>
        <w:spacing w:after="0"/>
        <w:ind w:firstLine="432"/>
        <w:contextualSpacing/>
        <w:rPr>
          <w:rFonts w:asciiTheme="majorHAnsi" w:hAnsiTheme="majorHAnsi"/>
          <w:sz w:val="24"/>
          <w:szCs w:val="24"/>
        </w:rPr>
      </w:pPr>
      <w:r>
        <w:rPr>
          <w:rFonts w:asciiTheme="majorHAnsi" w:hAnsiTheme="majorHAnsi"/>
          <w:sz w:val="24"/>
          <w:szCs w:val="24"/>
        </w:rPr>
        <w:t xml:space="preserve">The </w:t>
      </w:r>
      <w:hyperlink r:id="rId17" w:history="1">
        <w:r>
          <w:rPr>
            <w:rStyle w:val="Hyperlink"/>
            <w:rFonts w:asciiTheme="majorHAnsi" w:hAnsiTheme="majorHAnsi"/>
            <w:sz w:val="24"/>
            <w:szCs w:val="24"/>
          </w:rPr>
          <w:t xml:space="preserve">10 </w:t>
        </w:r>
        <w:proofErr w:type="spellStart"/>
        <w:r>
          <w:rPr>
            <w:rStyle w:val="Hyperlink"/>
            <w:rFonts w:asciiTheme="majorHAnsi" w:hAnsiTheme="majorHAnsi"/>
            <w:sz w:val="24"/>
            <w:szCs w:val="24"/>
          </w:rPr>
          <w:t>mS</w:t>
        </w:r>
        <w:proofErr w:type="spellEnd"/>
        <w:r>
          <w:rPr>
            <w:rStyle w:val="Hyperlink"/>
            <w:rFonts w:asciiTheme="majorHAnsi" w:hAnsiTheme="majorHAnsi"/>
            <w:sz w:val="24"/>
            <w:szCs w:val="24"/>
          </w:rPr>
          <w:t xml:space="preserve"> Guiding Principles</w:t>
        </w:r>
      </w:hyperlink>
      <w:r>
        <w:rPr>
          <w:rStyle w:val="Hyperlink"/>
          <w:rFonts w:asciiTheme="majorHAnsi" w:hAnsiTheme="majorHAnsi"/>
          <w:sz w:val="24"/>
          <w:szCs w:val="24"/>
        </w:rPr>
        <w:t xml:space="preserve">  </w:t>
      </w:r>
      <w:r w:rsidRPr="00D72E92">
        <w:rPr>
          <w:rStyle w:val="Hyperlink"/>
          <w:rFonts w:asciiTheme="majorHAnsi" w:hAnsiTheme="majorHAnsi"/>
          <w:color w:val="auto"/>
          <w:sz w:val="24"/>
          <w:szCs w:val="24"/>
          <w:u w:val="none"/>
        </w:rPr>
        <w:t>describes the</w:t>
      </w:r>
      <w:r>
        <w:rPr>
          <w:rStyle w:val="Hyperlink"/>
          <w:rFonts w:asciiTheme="majorHAnsi" w:hAnsiTheme="majorHAnsi"/>
          <w:color w:val="auto"/>
          <w:sz w:val="24"/>
          <w:szCs w:val="24"/>
          <w:u w:val="none"/>
        </w:rPr>
        <w:t xml:space="preserve"> </w:t>
      </w:r>
      <w:proofErr w:type="spellStart"/>
      <w:r w:rsidR="000F1085">
        <w:rPr>
          <w:rFonts w:asciiTheme="majorHAnsi" w:hAnsiTheme="majorHAnsi"/>
          <w:sz w:val="24"/>
          <w:szCs w:val="24"/>
        </w:rPr>
        <w:t>mS</w:t>
      </w:r>
      <w:proofErr w:type="spellEnd"/>
      <w:r w:rsidR="000F1085">
        <w:rPr>
          <w:rFonts w:asciiTheme="majorHAnsi" w:hAnsiTheme="majorHAnsi"/>
          <w:sz w:val="24"/>
          <w:szCs w:val="24"/>
        </w:rPr>
        <w:t xml:space="preserve"> architecture </w:t>
      </w:r>
      <w:r>
        <w:rPr>
          <w:rFonts w:asciiTheme="majorHAnsi" w:hAnsiTheme="majorHAnsi"/>
          <w:sz w:val="24"/>
          <w:szCs w:val="24"/>
        </w:rPr>
        <w:t>s</w:t>
      </w:r>
      <w:r w:rsidR="000F1085">
        <w:rPr>
          <w:rFonts w:asciiTheme="majorHAnsi" w:hAnsiTheme="majorHAnsi"/>
          <w:sz w:val="24"/>
          <w:szCs w:val="24"/>
        </w:rPr>
        <w:t>oftware development practices.</w:t>
      </w:r>
      <w:r w:rsidR="001A0048">
        <w:rPr>
          <w:rFonts w:asciiTheme="majorHAnsi" w:hAnsiTheme="majorHAnsi"/>
          <w:sz w:val="24"/>
          <w:szCs w:val="24"/>
        </w:rPr>
        <w:t xml:space="preserve">  Below depicts the 4 c</w:t>
      </w:r>
      <w:r w:rsidR="000F1085">
        <w:rPr>
          <w:rFonts w:asciiTheme="majorHAnsi" w:hAnsiTheme="majorHAnsi"/>
          <w:sz w:val="24"/>
          <w:szCs w:val="24"/>
        </w:rPr>
        <w:t>haracteristics</w:t>
      </w:r>
      <w:r w:rsidR="001A0048">
        <w:rPr>
          <w:rFonts w:asciiTheme="majorHAnsi" w:hAnsiTheme="majorHAnsi"/>
          <w:sz w:val="24"/>
          <w:szCs w:val="24"/>
        </w:rPr>
        <w:t xml:space="preserve"> aligning with the 10 principles</w:t>
      </w:r>
    </w:p>
    <w:p w:rsidR="00D72E92" w:rsidRPr="00D04D0E" w:rsidRDefault="00D72E92" w:rsidP="000F1085">
      <w:pPr>
        <w:spacing w:after="0"/>
        <w:ind w:firstLine="432"/>
        <w:contextualSpacing/>
        <w:rPr>
          <w:rFonts w:asciiTheme="majorHAnsi" w:hAnsiTheme="majorHAnsi"/>
          <w:sz w:val="24"/>
          <w:szCs w:val="24"/>
        </w:rPr>
      </w:pPr>
    </w:p>
    <w:p w:rsidR="000F1085" w:rsidRDefault="000F1085" w:rsidP="000F1085">
      <w:pPr>
        <w:spacing w:after="0"/>
        <w:ind w:left="432"/>
        <w:contextualSpacing/>
        <w:rPr>
          <w:sz w:val="24"/>
          <w:szCs w:val="24"/>
        </w:rPr>
      </w:pPr>
      <w:r>
        <w:rPr>
          <w:noProof/>
          <w:sz w:val="24"/>
          <w:szCs w:val="24"/>
        </w:rPr>
        <w:drawing>
          <wp:inline distT="0" distB="0" distL="0" distR="0" wp14:anchorId="3FED0353" wp14:editId="02A55143">
            <wp:extent cx="5564222" cy="2684834"/>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69922" cy="2687584"/>
                    </a:xfrm>
                    <a:prstGeom prst="rect">
                      <a:avLst/>
                    </a:prstGeom>
                    <a:noFill/>
                    <a:ln>
                      <a:noFill/>
                    </a:ln>
                  </pic:spPr>
                </pic:pic>
              </a:graphicData>
            </a:graphic>
          </wp:inline>
        </w:drawing>
      </w:r>
    </w:p>
    <w:p w:rsidR="000F1085" w:rsidRDefault="000F1085" w:rsidP="000F1085">
      <w:pPr>
        <w:spacing w:after="0"/>
        <w:ind w:left="1080"/>
        <w:contextualSpacing/>
        <w:rPr>
          <w:sz w:val="24"/>
          <w:szCs w:val="24"/>
        </w:rPr>
      </w:pPr>
    </w:p>
    <w:p w:rsidR="000F1085" w:rsidRPr="00D04D0E" w:rsidRDefault="000F1085" w:rsidP="000F1085">
      <w:pPr>
        <w:spacing w:after="0"/>
        <w:ind w:firstLine="432"/>
        <w:contextualSpacing/>
        <w:rPr>
          <w:rFonts w:asciiTheme="majorHAnsi" w:hAnsiTheme="majorHAnsi"/>
          <w:sz w:val="24"/>
          <w:szCs w:val="24"/>
        </w:rPr>
      </w:pPr>
      <w:r w:rsidRPr="00AF7B11">
        <w:rPr>
          <w:rFonts w:asciiTheme="majorHAnsi" w:hAnsiTheme="majorHAnsi"/>
          <w:sz w:val="24"/>
          <w:szCs w:val="24"/>
        </w:rPr>
        <w:lastRenderedPageBreak/>
        <w:t xml:space="preserve">From a design perspective, </w:t>
      </w:r>
      <w:proofErr w:type="spellStart"/>
      <w:r w:rsidRPr="00AF7B11">
        <w:rPr>
          <w:rFonts w:asciiTheme="majorHAnsi" w:hAnsiTheme="majorHAnsi"/>
          <w:sz w:val="24"/>
          <w:szCs w:val="24"/>
        </w:rPr>
        <w:t>mS</w:t>
      </w:r>
      <w:proofErr w:type="spellEnd"/>
      <w:r w:rsidRPr="00AF7B11">
        <w:rPr>
          <w:rFonts w:asciiTheme="majorHAnsi" w:hAnsiTheme="majorHAnsi"/>
          <w:sz w:val="24"/>
          <w:szCs w:val="24"/>
        </w:rPr>
        <w:t xml:space="preserve"> focus on the business capabilities</w:t>
      </w:r>
      <w:r w:rsidR="002325D5" w:rsidRPr="00AF7B11">
        <w:rPr>
          <w:rFonts w:asciiTheme="majorHAnsi" w:hAnsiTheme="majorHAnsi"/>
          <w:sz w:val="24"/>
          <w:szCs w:val="24"/>
        </w:rPr>
        <w:t xml:space="preserve">. </w:t>
      </w:r>
      <w:r w:rsidR="00AF7B11" w:rsidRPr="00AF7B11">
        <w:rPr>
          <w:rFonts w:asciiTheme="majorHAnsi" w:hAnsiTheme="majorHAnsi"/>
          <w:sz w:val="24"/>
          <w:szCs w:val="24"/>
        </w:rPr>
        <w:t>E</w:t>
      </w:r>
      <w:r w:rsidRPr="00AF7B11">
        <w:rPr>
          <w:rFonts w:asciiTheme="majorHAnsi" w:hAnsiTheme="majorHAnsi"/>
          <w:sz w:val="24"/>
          <w:szCs w:val="24"/>
        </w:rPr>
        <w:t>xecute or perform around a domain of operations. For example, following is picture showing the interaction for Account, Merchant and Payment domain:</w:t>
      </w:r>
      <w:r w:rsidR="002325D5">
        <w:rPr>
          <w:rFonts w:asciiTheme="majorHAnsi" w:hAnsiTheme="majorHAnsi"/>
          <w:sz w:val="24"/>
          <w:szCs w:val="24"/>
        </w:rPr>
        <w:t xml:space="preserve"> </w:t>
      </w:r>
      <w:r w:rsidR="00AF7B11">
        <w:rPr>
          <w:rFonts w:asciiTheme="majorHAnsi" w:hAnsiTheme="majorHAnsi"/>
          <w:sz w:val="24"/>
          <w:szCs w:val="24"/>
        </w:rPr>
        <w:t xml:space="preserve"> </w:t>
      </w:r>
    </w:p>
    <w:p w:rsidR="000F1085" w:rsidRDefault="000F1085" w:rsidP="000F1085">
      <w:pPr>
        <w:spacing w:after="0"/>
        <w:ind w:left="1080"/>
        <w:contextualSpacing/>
        <w:rPr>
          <w:sz w:val="24"/>
          <w:szCs w:val="24"/>
        </w:rPr>
      </w:pPr>
    </w:p>
    <w:p w:rsidR="000F1085" w:rsidRDefault="000F1085" w:rsidP="000F1085">
      <w:pPr>
        <w:spacing w:after="0"/>
        <w:contextualSpacing/>
        <w:rPr>
          <w:rFonts w:ascii="EYInterstate Light" w:hAnsi="EYInterstate Light" w:cs="EYInterstate Light"/>
          <w:color w:val="211D1E"/>
          <w:sz w:val="18"/>
          <w:szCs w:val="18"/>
        </w:rPr>
      </w:pPr>
      <w:r>
        <w:rPr>
          <w:noProof/>
          <w:sz w:val="24"/>
          <w:szCs w:val="24"/>
        </w:rPr>
        <w:drawing>
          <wp:inline distT="0" distB="0" distL="0" distR="0" wp14:anchorId="1B2B1D1B" wp14:editId="60085D44">
            <wp:extent cx="5943600" cy="304800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r>
        <w:rPr>
          <w:sz w:val="24"/>
          <w:szCs w:val="24"/>
        </w:rPr>
        <w:t xml:space="preserve"> </w:t>
      </w:r>
    </w:p>
    <w:p w:rsidR="000F1085" w:rsidRDefault="000F1085" w:rsidP="000F1085">
      <w:pPr>
        <w:spacing w:after="0"/>
        <w:rPr>
          <w:rFonts w:ascii="EYInterstate Light" w:hAnsi="EYInterstate Light" w:cs="EYInterstate Light"/>
          <w:color w:val="211D1E"/>
          <w:sz w:val="18"/>
          <w:szCs w:val="18"/>
        </w:rPr>
      </w:pPr>
    </w:p>
    <w:p w:rsidR="00B21D23" w:rsidRPr="00D04D0E" w:rsidRDefault="00B21D23" w:rsidP="000F1085">
      <w:pPr>
        <w:spacing w:after="0"/>
        <w:rPr>
          <w:rFonts w:asciiTheme="majorHAnsi" w:hAnsiTheme="majorHAnsi"/>
          <w:sz w:val="24"/>
          <w:szCs w:val="24"/>
        </w:rPr>
      </w:pPr>
    </w:p>
    <w:p w:rsidR="000F1085" w:rsidRPr="007D34CF" w:rsidRDefault="000F1085" w:rsidP="007D34CF">
      <w:pPr>
        <w:ind w:firstLine="720"/>
        <w:rPr>
          <w:b/>
        </w:rPr>
      </w:pPr>
      <w:bookmarkStart w:id="6" w:name="_2.1_mS_architecture"/>
      <w:bookmarkStart w:id="7" w:name="_Ref482602038"/>
      <w:bookmarkStart w:id="8" w:name="_Ref482602132"/>
      <w:bookmarkEnd w:id="6"/>
      <w:proofErr w:type="spellStart"/>
      <w:proofErr w:type="gramStart"/>
      <w:r w:rsidRPr="007D34CF">
        <w:rPr>
          <w:b/>
        </w:rPr>
        <w:t>mS</w:t>
      </w:r>
      <w:proofErr w:type="spellEnd"/>
      <w:proofErr w:type="gramEnd"/>
      <w:r w:rsidRPr="007D34CF">
        <w:rPr>
          <w:b/>
        </w:rPr>
        <w:t xml:space="preserve"> architecture and </w:t>
      </w:r>
      <w:bookmarkEnd w:id="7"/>
      <w:bookmarkEnd w:id="8"/>
      <w:r w:rsidR="00D51607" w:rsidRPr="007D34CF">
        <w:rPr>
          <w:b/>
        </w:rPr>
        <w:t>taxonomy around it</w:t>
      </w:r>
    </w:p>
    <w:p w:rsidR="000F1085" w:rsidRDefault="000F1085" w:rsidP="000F1085">
      <w:pPr>
        <w:spacing w:after="0"/>
        <w:ind w:firstLine="720"/>
        <w:rPr>
          <w:sz w:val="24"/>
          <w:szCs w:val="24"/>
        </w:rPr>
      </w:pPr>
    </w:p>
    <w:p w:rsidR="000F1085" w:rsidRDefault="00B24010" w:rsidP="000F1085">
      <w:pPr>
        <w:spacing w:after="0"/>
        <w:ind w:firstLine="720"/>
        <w:rPr>
          <w:rFonts w:asciiTheme="majorHAnsi" w:hAnsiTheme="majorHAnsi"/>
        </w:rPr>
      </w:pPr>
      <w:r>
        <w:rPr>
          <w:rFonts w:asciiTheme="majorHAnsi" w:hAnsiTheme="majorHAnsi"/>
        </w:rPr>
        <w:t xml:space="preserve">Since </w:t>
      </w:r>
      <w:proofErr w:type="spellStart"/>
      <w:r w:rsidR="000F1085">
        <w:rPr>
          <w:rFonts w:asciiTheme="majorHAnsi" w:hAnsiTheme="majorHAnsi"/>
        </w:rPr>
        <w:t>mS</w:t>
      </w:r>
      <w:proofErr w:type="spellEnd"/>
      <w:r w:rsidR="000F1085" w:rsidRPr="005A7DC8">
        <w:rPr>
          <w:rFonts w:asciiTheme="majorHAnsi" w:hAnsiTheme="majorHAnsi"/>
        </w:rPr>
        <w:t xml:space="preserve"> is an architectural practice, </w:t>
      </w:r>
      <w:r w:rsidR="00F56548">
        <w:rPr>
          <w:rFonts w:asciiTheme="majorHAnsi" w:hAnsiTheme="majorHAnsi"/>
        </w:rPr>
        <w:t xml:space="preserve">projects </w:t>
      </w:r>
      <w:r w:rsidR="009219F9">
        <w:rPr>
          <w:rFonts w:asciiTheme="majorHAnsi" w:hAnsiTheme="majorHAnsi"/>
        </w:rPr>
        <w:t>must use</w:t>
      </w:r>
      <w:r w:rsidR="00F56548">
        <w:rPr>
          <w:rFonts w:asciiTheme="majorHAnsi" w:hAnsiTheme="majorHAnsi"/>
        </w:rPr>
        <w:t xml:space="preserve"> the </w:t>
      </w:r>
      <w:proofErr w:type="spellStart"/>
      <w:r w:rsidR="00F56548">
        <w:rPr>
          <w:rFonts w:asciiTheme="majorHAnsi" w:hAnsiTheme="majorHAnsi"/>
        </w:rPr>
        <w:t>mS</w:t>
      </w:r>
      <w:proofErr w:type="spellEnd"/>
      <w:r w:rsidR="00F56548">
        <w:rPr>
          <w:rFonts w:asciiTheme="majorHAnsi" w:hAnsiTheme="majorHAnsi"/>
        </w:rPr>
        <w:t xml:space="preserve"> </w:t>
      </w:r>
      <w:r w:rsidR="000F1085" w:rsidRPr="005A7DC8">
        <w:rPr>
          <w:rFonts w:asciiTheme="majorHAnsi" w:hAnsiTheme="majorHAnsi"/>
        </w:rPr>
        <w:t xml:space="preserve">framework to manage the </w:t>
      </w:r>
      <w:proofErr w:type="spellStart"/>
      <w:r w:rsidR="000F1085">
        <w:rPr>
          <w:rFonts w:asciiTheme="majorHAnsi" w:hAnsiTheme="majorHAnsi"/>
        </w:rPr>
        <w:t>mS</w:t>
      </w:r>
      <w:proofErr w:type="spellEnd"/>
      <w:r w:rsidR="000F1085" w:rsidRPr="005A7DC8">
        <w:rPr>
          <w:rFonts w:asciiTheme="majorHAnsi" w:hAnsiTheme="majorHAnsi"/>
        </w:rPr>
        <w:t xml:space="preserve"> development life cycle.</w:t>
      </w:r>
    </w:p>
    <w:p w:rsidR="000F1085" w:rsidRDefault="000F1085" w:rsidP="000F1085">
      <w:pPr>
        <w:spacing w:after="0"/>
        <w:ind w:firstLine="720"/>
        <w:rPr>
          <w:rFonts w:asciiTheme="majorHAnsi" w:hAnsiTheme="majorHAnsi"/>
        </w:rPr>
      </w:pPr>
    </w:p>
    <w:p w:rsidR="000F1085" w:rsidRPr="005A7DC8" w:rsidRDefault="000F1085" w:rsidP="000F1085">
      <w:pPr>
        <w:spacing w:after="0"/>
        <w:ind w:firstLine="720"/>
        <w:rPr>
          <w:rFonts w:asciiTheme="majorHAnsi" w:hAnsiTheme="majorHAnsi"/>
        </w:rPr>
      </w:pPr>
      <w:r w:rsidRPr="005A7DC8">
        <w:rPr>
          <w:rFonts w:asciiTheme="majorHAnsi" w:hAnsiTheme="majorHAnsi"/>
        </w:rPr>
        <w:t xml:space="preserve"> </w:t>
      </w:r>
      <w:proofErr w:type="spellStart"/>
      <w:r w:rsidRPr="005A7DC8">
        <w:rPr>
          <w:rFonts w:asciiTheme="majorHAnsi" w:hAnsiTheme="majorHAnsi" w:cstheme="minorHAnsi"/>
        </w:rPr>
        <w:t>Janakiram</w:t>
      </w:r>
      <w:proofErr w:type="spellEnd"/>
      <w:r w:rsidRPr="005A7DC8">
        <w:rPr>
          <w:rFonts w:asciiTheme="majorHAnsi" w:hAnsiTheme="majorHAnsi" w:cstheme="minorHAnsi"/>
        </w:rPr>
        <w:t xml:space="preserve"> defines </w:t>
      </w:r>
      <w:proofErr w:type="spellStart"/>
      <w:r>
        <w:rPr>
          <w:rFonts w:asciiTheme="majorHAnsi" w:hAnsiTheme="majorHAnsi" w:cstheme="minorHAnsi"/>
        </w:rPr>
        <w:t>mS</w:t>
      </w:r>
      <w:r w:rsidRPr="005A7DC8">
        <w:rPr>
          <w:rFonts w:asciiTheme="majorHAnsi" w:hAnsiTheme="majorHAnsi" w:cstheme="minorHAnsi"/>
        </w:rPr>
        <w:t>s</w:t>
      </w:r>
      <w:proofErr w:type="spellEnd"/>
      <w:r w:rsidRPr="005A7DC8">
        <w:rPr>
          <w:rFonts w:asciiTheme="majorHAnsi" w:hAnsiTheme="majorHAnsi" w:cstheme="minorHAnsi"/>
        </w:rPr>
        <w:t xml:space="preserve"> as “fine-grained units of execution.” </w:t>
      </w:r>
      <w:r>
        <w:rPr>
          <w:rFonts w:asciiTheme="majorHAnsi" w:hAnsiTheme="majorHAnsi" w:cstheme="minorHAnsi"/>
        </w:rPr>
        <w:t xml:space="preserve"> </w:t>
      </w:r>
      <w:r w:rsidRPr="005A7DC8">
        <w:rPr>
          <w:rFonts w:asciiTheme="majorHAnsi" w:hAnsiTheme="majorHAnsi" w:cstheme="minorHAnsi"/>
        </w:rPr>
        <w:t>He continues:</w:t>
      </w:r>
    </w:p>
    <w:p w:rsidR="000F1085" w:rsidRPr="005A7DC8" w:rsidRDefault="000F1085" w:rsidP="000F1085">
      <w:pPr>
        <w:spacing w:after="0"/>
        <w:rPr>
          <w:rFonts w:asciiTheme="majorHAnsi" w:hAnsiTheme="majorHAnsi"/>
          <w:color w:val="000000" w:themeColor="text1"/>
        </w:rPr>
      </w:pPr>
      <w:r w:rsidRPr="005A7DC8">
        <w:rPr>
          <w:rFonts w:asciiTheme="majorHAnsi" w:hAnsiTheme="majorHAnsi"/>
          <w:color w:val="000000" w:themeColor="text1"/>
        </w:rPr>
        <w:t xml:space="preserve">“They are designed to do one thing very well. Each </w:t>
      </w:r>
      <w:proofErr w:type="spellStart"/>
      <w:r>
        <w:rPr>
          <w:rFonts w:asciiTheme="majorHAnsi" w:hAnsiTheme="majorHAnsi"/>
          <w:color w:val="000000" w:themeColor="text1"/>
        </w:rPr>
        <w:t>mS</w:t>
      </w:r>
      <w:proofErr w:type="spellEnd"/>
      <w:r w:rsidRPr="005A7DC8">
        <w:rPr>
          <w:rFonts w:asciiTheme="majorHAnsi" w:hAnsiTheme="majorHAnsi"/>
          <w:color w:val="000000" w:themeColor="text1"/>
        </w:rPr>
        <w:t xml:space="preserve"> has exactly one well-known entry point. While this may sound like an attribute of a component, the difference is in the way they are packaged. </w:t>
      </w:r>
      <w:proofErr w:type="spellStart"/>
      <w:proofErr w:type="gramStart"/>
      <w:r>
        <w:rPr>
          <w:rFonts w:asciiTheme="majorHAnsi" w:hAnsiTheme="majorHAnsi"/>
          <w:color w:val="000000" w:themeColor="text1"/>
        </w:rPr>
        <w:t>mS</w:t>
      </w:r>
      <w:r w:rsidRPr="005A7DC8">
        <w:rPr>
          <w:rFonts w:asciiTheme="majorHAnsi" w:hAnsiTheme="majorHAnsi"/>
          <w:color w:val="000000" w:themeColor="text1"/>
        </w:rPr>
        <w:t>s</w:t>
      </w:r>
      <w:proofErr w:type="spellEnd"/>
      <w:proofErr w:type="gramEnd"/>
      <w:r w:rsidRPr="005A7DC8">
        <w:rPr>
          <w:rFonts w:asciiTheme="majorHAnsi" w:hAnsiTheme="majorHAnsi"/>
          <w:color w:val="000000" w:themeColor="text1"/>
        </w:rPr>
        <w:t xml:space="preserve"> are not just code modules or libraries – they contain everything from the operating system, platform, framework, runtime and dependencies, packaged as one unit of execution.</w:t>
      </w:r>
    </w:p>
    <w:p w:rsidR="000F1085" w:rsidRDefault="000F1085" w:rsidP="000F1085">
      <w:pPr>
        <w:spacing w:after="0"/>
        <w:rPr>
          <w:rFonts w:asciiTheme="majorHAnsi" w:hAnsiTheme="majorHAnsi"/>
          <w:color w:val="000000" w:themeColor="text1"/>
        </w:rPr>
      </w:pPr>
      <w:r w:rsidRPr="005A7DC8">
        <w:rPr>
          <w:rFonts w:asciiTheme="majorHAnsi" w:hAnsiTheme="majorHAnsi"/>
          <w:color w:val="000000" w:themeColor="text1"/>
        </w:rPr>
        <w:t xml:space="preserve">Each </w:t>
      </w:r>
      <w:proofErr w:type="spellStart"/>
      <w:r>
        <w:rPr>
          <w:rFonts w:asciiTheme="majorHAnsi" w:hAnsiTheme="majorHAnsi"/>
          <w:color w:val="000000" w:themeColor="text1"/>
        </w:rPr>
        <w:t>mS</w:t>
      </w:r>
      <w:proofErr w:type="spellEnd"/>
      <w:r w:rsidRPr="005A7DC8">
        <w:rPr>
          <w:rFonts w:asciiTheme="majorHAnsi" w:hAnsiTheme="majorHAnsi"/>
          <w:color w:val="000000" w:themeColor="text1"/>
        </w:rPr>
        <w:t xml:space="preserve"> is an independent, autonomous process with no dependency on other </w:t>
      </w:r>
      <w:proofErr w:type="spellStart"/>
      <w:r>
        <w:rPr>
          <w:rFonts w:asciiTheme="majorHAnsi" w:hAnsiTheme="majorHAnsi"/>
          <w:color w:val="000000" w:themeColor="text1"/>
        </w:rPr>
        <w:t>mS</w:t>
      </w:r>
      <w:r w:rsidRPr="005A7DC8">
        <w:rPr>
          <w:rFonts w:asciiTheme="majorHAnsi" w:hAnsiTheme="majorHAnsi"/>
          <w:color w:val="000000" w:themeColor="text1"/>
        </w:rPr>
        <w:t>s.</w:t>
      </w:r>
      <w:proofErr w:type="spellEnd"/>
      <w:r w:rsidRPr="005A7DC8">
        <w:rPr>
          <w:rFonts w:asciiTheme="majorHAnsi" w:hAnsiTheme="majorHAnsi"/>
          <w:color w:val="000000" w:themeColor="text1"/>
        </w:rPr>
        <w:t xml:space="preserve"> It doesn’t even know or acknowledge the existence of other </w:t>
      </w:r>
      <w:proofErr w:type="spellStart"/>
      <w:r>
        <w:rPr>
          <w:rFonts w:asciiTheme="majorHAnsi" w:hAnsiTheme="majorHAnsi"/>
          <w:color w:val="000000" w:themeColor="text1"/>
        </w:rPr>
        <w:t>mS</w:t>
      </w:r>
      <w:r w:rsidRPr="005A7DC8">
        <w:rPr>
          <w:rFonts w:asciiTheme="majorHAnsi" w:hAnsiTheme="majorHAnsi"/>
          <w:color w:val="000000" w:themeColor="text1"/>
        </w:rPr>
        <w:t>s.</w:t>
      </w:r>
      <w:proofErr w:type="spellEnd"/>
      <w:r w:rsidRPr="005A7DC8">
        <w:rPr>
          <w:rFonts w:asciiTheme="majorHAnsi" w:hAnsiTheme="majorHAnsi"/>
          <w:color w:val="000000" w:themeColor="text1"/>
        </w:rPr>
        <w:t xml:space="preserve"> </w:t>
      </w:r>
      <w:proofErr w:type="spellStart"/>
      <w:proofErr w:type="gramStart"/>
      <w:r>
        <w:rPr>
          <w:rFonts w:asciiTheme="majorHAnsi" w:hAnsiTheme="majorHAnsi"/>
          <w:color w:val="000000" w:themeColor="text1"/>
        </w:rPr>
        <w:t>mS</w:t>
      </w:r>
      <w:r w:rsidRPr="005A7DC8">
        <w:rPr>
          <w:rFonts w:asciiTheme="majorHAnsi" w:hAnsiTheme="majorHAnsi"/>
          <w:color w:val="000000" w:themeColor="text1"/>
        </w:rPr>
        <w:t>s</w:t>
      </w:r>
      <w:proofErr w:type="spellEnd"/>
      <w:proofErr w:type="gramEnd"/>
      <w:r w:rsidRPr="005A7DC8">
        <w:rPr>
          <w:rFonts w:asciiTheme="majorHAnsi" w:hAnsiTheme="majorHAnsi"/>
          <w:color w:val="000000" w:themeColor="text1"/>
        </w:rPr>
        <w:t xml:space="preserve"> communicate with each other through language and platform-agnostic application programming interfaces (APIs). These APIs are typically exposed as Rest endpoints or can be invoked via lightweight messaging protocols such as </w:t>
      </w:r>
      <w:proofErr w:type="spellStart"/>
      <w:r w:rsidRPr="005A7DC8">
        <w:rPr>
          <w:rFonts w:asciiTheme="majorHAnsi" w:hAnsiTheme="majorHAnsi"/>
          <w:color w:val="000000" w:themeColor="text1"/>
        </w:rPr>
        <w:t>RabbitMQ</w:t>
      </w:r>
      <w:proofErr w:type="spellEnd"/>
      <w:r w:rsidRPr="005A7DC8">
        <w:rPr>
          <w:rFonts w:asciiTheme="majorHAnsi" w:hAnsiTheme="majorHAnsi"/>
          <w:color w:val="000000" w:themeColor="text1"/>
        </w:rPr>
        <w:t>. They are loosely coupled with each other avoiding synchronous and blocking-calls whenever possible.”</w:t>
      </w:r>
    </w:p>
    <w:p w:rsidR="009219F9" w:rsidRPr="005A7DC8" w:rsidRDefault="009219F9" w:rsidP="000F1085">
      <w:pPr>
        <w:spacing w:after="0"/>
        <w:rPr>
          <w:rFonts w:asciiTheme="majorHAnsi" w:hAnsiTheme="majorHAnsi"/>
          <w:color w:val="000000" w:themeColor="text1"/>
        </w:rPr>
      </w:pPr>
    </w:p>
    <w:p w:rsidR="000F1085" w:rsidRPr="005A7DC8" w:rsidRDefault="000F1085" w:rsidP="000F1085">
      <w:pPr>
        <w:spacing w:after="0"/>
        <w:rPr>
          <w:rFonts w:asciiTheme="majorHAnsi" w:hAnsiTheme="majorHAnsi"/>
        </w:rPr>
      </w:pPr>
    </w:p>
    <w:p w:rsidR="000F1085" w:rsidRPr="00B46630" w:rsidRDefault="000F1085" w:rsidP="000F1085">
      <w:pPr>
        <w:spacing w:after="0"/>
        <w:rPr>
          <w:sz w:val="12"/>
          <w:szCs w:val="12"/>
        </w:rPr>
      </w:pPr>
    </w:p>
    <w:p w:rsidR="000F1085" w:rsidRDefault="000F1085" w:rsidP="000F1085">
      <w:pPr>
        <w:spacing w:after="0"/>
        <w:rPr>
          <w:sz w:val="24"/>
          <w:szCs w:val="24"/>
        </w:rPr>
      </w:pPr>
      <w:r>
        <w:rPr>
          <w:noProof/>
          <w:sz w:val="24"/>
          <w:szCs w:val="24"/>
        </w:rPr>
        <w:drawing>
          <wp:inline distT="0" distB="0" distL="0" distR="0" wp14:anchorId="3BEEDCFC" wp14:editId="55A07CDF">
            <wp:extent cx="5943600" cy="2293620"/>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293620"/>
                    </a:xfrm>
                    <a:prstGeom prst="rect">
                      <a:avLst/>
                    </a:prstGeom>
                    <a:noFill/>
                    <a:ln>
                      <a:noFill/>
                    </a:ln>
                  </pic:spPr>
                </pic:pic>
              </a:graphicData>
            </a:graphic>
          </wp:inline>
        </w:drawing>
      </w:r>
    </w:p>
    <w:p w:rsidR="009219F9" w:rsidRPr="009219F9" w:rsidRDefault="009219F9" w:rsidP="009219F9">
      <w:pPr>
        <w:spacing w:after="0"/>
        <w:ind w:left="360"/>
        <w:rPr>
          <w:rFonts w:asciiTheme="majorHAnsi" w:eastAsia="Times New Roman" w:hAnsiTheme="majorHAnsi" w:cstheme="minorHAnsi"/>
          <w:color w:val="000000" w:themeColor="text1"/>
        </w:rPr>
      </w:pPr>
      <w:r w:rsidRPr="009219F9">
        <w:rPr>
          <w:rFonts w:asciiTheme="majorHAnsi" w:hAnsiTheme="majorHAnsi"/>
        </w:rPr>
        <w:t>Below are terms that will be used in this document:</w:t>
      </w:r>
    </w:p>
    <w:p w:rsidR="000F1085" w:rsidRPr="00FF6744" w:rsidRDefault="000F1085" w:rsidP="000F1085">
      <w:pPr>
        <w:pStyle w:val="ListParagraph"/>
        <w:numPr>
          <w:ilvl w:val="0"/>
          <w:numId w:val="17"/>
        </w:numPr>
        <w:spacing w:after="0" w:line="240" w:lineRule="auto"/>
        <w:rPr>
          <w:rFonts w:asciiTheme="majorHAnsi" w:eastAsia="Times New Roman" w:hAnsiTheme="majorHAnsi" w:cstheme="minorHAnsi"/>
          <w:color w:val="000000" w:themeColor="text1"/>
        </w:rPr>
      </w:pPr>
      <w:r w:rsidRPr="00FF6744">
        <w:rPr>
          <w:rFonts w:asciiTheme="majorHAnsi" w:eastAsia="Times New Roman" w:hAnsiTheme="majorHAnsi" w:cstheme="minorHAnsi"/>
          <w:b/>
          <w:bCs/>
          <w:color w:val="000000" w:themeColor="text1"/>
        </w:rPr>
        <w:t>Entity</w:t>
      </w:r>
      <w:r w:rsidRPr="00FF6744">
        <w:rPr>
          <w:rFonts w:asciiTheme="majorHAnsi" w:eastAsia="Times New Roman" w:hAnsiTheme="majorHAnsi" w:cstheme="minorHAnsi"/>
          <w:color w:val="000000" w:themeColor="text1"/>
        </w:rPr>
        <w:t xml:space="preserve"> </w:t>
      </w:r>
      <w:r w:rsidR="00F56548" w:rsidRPr="00FF6744">
        <w:rPr>
          <w:rFonts w:asciiTheme="majorHAnsi" w:eastAsia="Times New Roman" w:hAnsiTheme="majorHAnsi" w:cstheme="minorHAnsi"/>
          <w:color w:val="000000" w:themeColor="text1"/>
        </w:rPr>
        <w:t xml:space="preserve">– </w:t>
      </w:r>
      <w:r w:rsidR="00291439">
        <w:rPr>
          <w:rFonts w:asciiTheme="majorHAnsi" w:eastAsia="Times New Roman" w:hAnsiTheme="majorHAnsi" w:cstheme="minorHAnsi"/>
          <w:color w:val="000000" w:themeColor="text1"/>
        </w:rPr>
        <w:t>U</w:t>
      </w:r>
      <w:r w:rsidRPr="00FF6744">
        <w:rPr>
          <w:rFonts w:asciiTheme="majorHAnsi" w:eastAsia="Times New Roman" w:hAnsiTheme="majorHAnsi" w:cstheme="minorHAnsi"/>
          <w:color w:val="000000" w:themeColor="text1"/>
        </w:rPr>
        <w:t>nique identifier</w:t>
      </w:r>
      <w:r w:rsidR="00291439">
        <w:rPr>
          <w:rFonts w:asciiTheme="majorHAnsi" w:eastAsia="Times New Roman" w:hAnsiTheme="majorHAnsi" w:cstheme="minorHAnsi"/>
          <w:color w:val="000000" w:themeColor="text1"/>
        </w:rPr>
        <w:t xml:space="preserve"> associated with a</w:t>
      </w:r>
      <w:r w:rsidRPr="00FF6744">
        <w:rPr>
          <w:rFonts w:asciiTheme="majorHAnsi" w:eastAsia="Times New Roman" w:hAnsiTheme="majorHAnsi" w:cstheme="minorHAnsi"/>
          <w:color w:val="000000" w:themeColor="text1"/>
        </w:rPr>
        <w:t>n entity. E.g., Each record in a table with primary key. Primary Key will be the unique identifier to differentiate between records.</w:t>
      </w:r>
    </w:p>
    <w:p w:rsidR="00F56548" w:rsidRPr="009219F9" w:rsidRDefault="000F1085" w:rsidP="00C15CF3">
      <w:pPr>
        <w:pStyle w:val="ListParagraph"/>
        <w:numPr>
          <w:ilvl w:val="0"/>
          <w:numId w:val="17"/>
        </w:numPr>
        <w:spacing w:after="0" w:line="240" w:lineRule="auto"/>
        <w:rPr>
          <w:rFonts w:asciiTheme="majorHAnsi" w:eastAsia="Times New Roman" w:hAnsiTheme="majorHAnsi" w:cstheme="minorHAnsi"/>
          <w:color w:val="000000" w:themeColor="text1"/>
        </w:rPr>
      </w:pPr>
      <w:r w:rsidRPr="009219F9">
        <w:rPr>
          <w:rFonts w:asciiTheme="majorHAnsi" w:eastAsia="Times New Roman" w:hAnsiTheme="majorHAnsi" w:cstheme="minorHAnsi"/>
          <w:b/>
          <w:bCs/>
          <w:color w:val="000000" w:themeColor="text1"/>
        </w:rPr>
        <w:t>Value Object</w:t>
      </w:r>
      <w:r w:rsidRPr="009219F9">
        <w:rPr>
          <w:rFonts w:asciiTheme="majorHAnsi" w:eastAsia="Times New Roman" w:hAnsiTheme="majorHAnsi" w:cstheme="minorHAnsi"/>
          <w:color w:val="000000" w:themeColor="text1"/>
        </w:rPr>
        <w:t xml:space="preserve"> –</w:t>
      </w:r>
      <w:r w:rsidR="00291439">
        <w:rPr>
          <w:rFonts w:asciiTheme="majorHAnsi" w:eastAsia="Times New Roman" w:hAnsiTheme="majorHAnsi" w:cstheme="minorHAnsi"/>
          <w:color w:val="000000" w:themeColor="text1"/>
        </w:rPr>
        <w:t>V</w:t>
      </w:r>
      <w:r w:rsidRPr="009219F9">
        <w:rPr>
          <w:rFonts w:asciiTheme="majorHAnsi" w:eastAsia="Times New Roman" w:hAnsiTheme="majorHAnsi" w:cstheme="minorHAnsi"/>
          <w:color w:val="000000" w:themeColor="text1"/>
        </w:rPr>
        <w:t xml:space="preserve">alue Object represented by its data. It does not have </w:t>
      </w:r>
      <w:r w:rsidR="00291439">
        <w:rPr>
          <w:rFonts w:asciiTheme="majorHAnsi" w:eastAsia="Times New Roman" w:hAnsiTheme="majorHAnsi" w:cstheme="minorHAnsi"/>
          <w:color w:val="000000" w:themeColor="text1"/>
        </w:rPr>
        <w:t>a</w:t>
      </w:r>
      <w:r w:rsidRPr="009219F9">
        <w:rPr>
          <w:rFonts w:asciiTheme="majorHAnsi" w:eastAsia="Times New Roman" w:hAnsiTheme="majorHAnsi" w:cstheme="minorHAnsi"/>
          <w:color w:val="000000" w:themeColor="text1"/>
        </w:rPr>
        <w:t xml:space="preserve"> unique id, e.g., Address. However, based upon </w:t>
      </w:r>
      <w:r w:rsidR="00F56548" w:rsidRPr="009219F9">
        <w:rPr>
          <w:rFonts w:asciiTheme="majorHAnsi" w:eastAsia="Times New Roman" w:hAnsiTheme="majorHAnsi" w:cstheme="minorHAnsi"/>
          <w:color w:val="000000" w:themeColor="text1"/>
        </w:rPr>
        <w:t xml:space="preserve">context, a </w:t>
      </w:r>
      <w:r w:rsidRPr="009219F9">
        <w:rPr>
          <w:rFonts w:asciiTheme="majorHAnsi" w:eastAsia="Times New Roman" w:hAnsiTheme="majorHAnsi" w:cstheme="minorHAnsi"/>
          <w:color w:val="000000" w:themeColor="text1"/>
        </w:rPr>
        <w:t xml:space="preserve">designer </w:t>
      </w:r>
      <w:r w:rsidR="00F56548" w:rsidRPr="009219F9">
        <w:rPr>
          <w:rFonts w:asciiTheme="majorHAnsi" w:eastAsia="Times New Roman" w:hAnsiTheme="majorHAnsi" w:cstheme="minorHAnsi"/>
          <w:color w:val="000000" w:themeColor="text1"/>
        </w:rPr>
        <w:t xml:space="preserve">must decide </w:t>
      </w:r>
      <w:r w:rsidRPr="009219F9">
        <w:rPr>
          <w:rFonts w:asciiTheme="majorHAnsi" w:eastAsia="Times New Roman" w:hAnsiTheme="majorHAnsi" w:cstheme="minorHAnsi"/>
          <w:color w:val="000000" w:themeColor="text1"/>
        </w:rPr>
        <w:t xml:space="preserve">if an Object should be used as Value Object or an Entity. </w:t>
      </w:r>
    </w:p>
    <w:p w:rsidR="000F1085" w:rsidRPr="00FF6744" w:rsidRDefault="000F1085" w:rsidP="000F1085">
      <w:pPr>
        <w:pStyle w:val="ListParagraph"/>
        <w:numPr>
          <w:ilvl w:val="0"/>
          <w:numId w:val="17"/>
        </w:numPr>
        <w:spacing w:after="0" w:line="240" w:lineRule="auto"/>
        <w:rPr>
          <w:rFonts w:asciiTheme="majorHAnsi" w:eastAsia="Times New Roman" w:hAnsiTheme="majorHAnsi" w:cstheme="minorHAnsi"/>
          <w:color w:val="000000" w:themeColor="text1"/>
        </w:rPr>
      </w:pPr>
      <w:r w:rsidRPr="00FF6744">
        <w:rPr>
          <w:rFonts w:asciiTheme="majorHAnsi" w:eastAsia="Times New Roman" w:hAnsiTheme="majorHAnsi" w:cstheme="minorHAnsi"/>
          <w:b/>
          <w:bCs/>
          <w:color w:val="000000" w:themeColor="text1"/>
        </w:rPr>
        <w:t>Aggregate</w:t>
      </w:r>
      <w:r w:rsidRPr="00FF6744">
        <w:rPr>
          <w:rFonts w:asciiTheme="majorHAnsi" w:eastAsia="Times New Roman" w:hAnsiTheme="majorHAnsi" w:cstheme="minorHAnsi"/>
          <w:color w:val="000000" w:themeColor="text1"/>
        </w:rPr>
        <w:t xml:space="preserve"> – Aggregate is a cluster of coherent objects with complex associations. </w:t>
      </w:r>
      <w:r w:rsidR="00F56548">
        <w:rPr>
          <w:rFonts w:asciiTheme="majorHAnsi" w:eastAsia="Times New Roman" w:hAnsiTheme="majorHAnsi" w:cstheme="minorHAnsi"/>
          <w:color w:val="000000" w:themeColor="text1"/>
        </w:rPr>
        <w:t>A</w:t>
      </w:r>
      <w:r w:rsidRPr="00FF6744">
        <w:rPr>
          <w:rFonts w:asciiTheme="majorHAnsi" w:eastAsia="Times New Roman" w:hAnsiTheme="majorHAnsi" w:cstheme="minorHAnsi"/>
          <w:color w:val="000000" w:themeColor="text1"/>
        </w:rPr>
        <w:t xml:space="preserve">ggregate is used to ensure invariants and guarantee the consistency of the relationship between these objects. Aggregate </w:t>
      </w:r>
      <w:r w:rsidR="00291439">
        <w:rPr>
          <w:rFonts w:asciiTheme="majorHAnsi" w:eastAsia="Times New Roman" w:hAnsiTheme="majorHAnsi" w:cstheme="minorHAnsi"/>
          <w:color w:val="000000" w:themeColor="text1"/>
        </w:rPr>
        <w:t xml:space="preserve">is </w:t>
      </w:r>
      <w:r w:rsidRPr="00FF6744">
        <w:rPr>
          <w:rFonts w:asciiTheme="majorHAnsi" w:eastAsia="Times New Roman" w:hAnsiTheme="majorHAnsi" w:cstheme="minorHAnsi"/>
          <w:color w:val="000000" w:themeColor="text1"/>
        </w:rPr>
        <w:t>used to control locking and guarantee transactional consistency in the context of distributed systems.</w:t>
      </w:r>
    </w:p>
    <w:p w:rsidR="000F1085" w:rsidRPr="00FF6744" w:rsidRDefault="000F1085" w:rsidP="000F1085">
      <w:pPr>
        <w:pStyle w:val="ListParagraph"/>
        <w:numPr>
          <w:ilvl w:val="1"/>
          <w:numId w:val="17"/>
        </w:numPr>
        <w:spacing w:after="0" w:line="240" w:lineRule="auto"/>
        <w:rPr>
          <w:rFonts w:asciiTheme="majorHAnsi" w:eastAsia="Times New Roman" w:hAnsiTheme="majorHAnsi" w:cstheme="minorHAnsi"/>
          <w:color w:val="000000" w:themeColor="text1"/>
        </w:rPr>
      </w:pPr>
      <w:r w:rsidRPr="00FF6744">
        <w:rPr>
          <w:rFonts w:asciiTheme="majorHAnsi" w:eastAsia="Times New Roman" w:hAnsiTheme="majorHAnsi" w:cstheme="minorHAnsi"/>
          <w:color w:val="000000" w:themeColor="text1"/>
        </w:rPr>
        <w:t xml:space="preserve">An Aggregate chooses an Entity to be the root and control access to objects within Aggregate through this root. The root is called the </w:t>
      </w:r>
      <w:r w:rsidRPr="00FF6744">
        <w:rPr>
          <w:rFonts w:asciiTheme="majorHAnsi" w:eastAsia="Times New Roman" w:hAnsiTheme="majorHAnsi" w:cstheme="minorHAnsi"/>
          <w:b/>
          <w:bCs/>
          <w:color w:val="000000" w:themeColor="text1"/>
        </w:rPr>
        <w:t>Aggregate Root</w:t>
      </w:r>
      <w:r w:rsidRPr="00FF6744">
        <w:rPr>
          <w:rFonts w:asciiTheme="majorHAnsi" w:eastAsia="Times New Roman" w:hAnsiTheme="majorHAnsi" w:cstheme="minorHAnsi"/>
          <w:color w:val="000000" w:themeColor="text1"/>
        </w:rPr>
        <w:t>.</w:t>
      </w:r>
    </w:p>
    <w:p w:rsidR="000F1085" w:rsidRPr="00FF6744" w:rsidRDefault="000F1085" w:rsidP="000F1085">
      <w:pPr>
        <w:pStyle w:val="ListParagraph"/>
        <w:numPr>
          <w:ilvl w:val="1"/>
          <w:numId w:val="17"/>
        </w:numPr>
        <w:spacing w:after="0" w:line="240" w:lineRule="auto"/>
        <w:rPr>
          <w:rFonts w:asciiTheme="majorHAnsi" w:eastAsia="Times New Roman" w:hAnsiTheme="majorHAnsi" w:cstheme="minorHAnsi"/>
          <w:color w:val="000000" w:themeColor="text1"/>
        </w:rPr>
      </w:pPr>
      <w:r w:rsidRPr="00FF6744">
        <w:rPr>
          <w:rFonts w:asciiTheme="majorHAnsi" w:eastAsia="Times New Roman" w:hAnsiTheme="majorHAnsi" w:cstheme="minorHAnsi"/>
          <w:color w:val="000000" w:themeColor="text1"/>
        </w:rPr>
        <w:t xml:space="preserve">An Aggregate is a unique identifiable by its </w:t>
      </w:r>
      <w:r w:rsidRPr="00FF6744">
        <w:rPr>
          <w:rFonts w:asciiTheme="majorHAnsi" w:eastAsia="Times New Roman" w:hAnsiTheme="majorHAnsi" w:cstheme="minorHAnsi"/>
          <w:b/>
          <w:bCs/>
          <w:color w:val="000000" w:themeColor="text1"/>
        </w:rPr>
        <w:t>ID</w:t>
      </w:r>
      <w:r w:rsidRPr="00FF6744">
        <w:rPr>
          <w:rFonts w:asciiTheme="majorHAnsi" w:eastAsia="Times New Roman" w:hAnsiTheme="majorHAnsi" w:cstheme="minorHAnsi"/>
          <w:color w:val="000000" w:themeColor="text1"/>
        </w:rPr>
        <w:t xml:space="preserve"> (usually a UUID/GUID).</w:t>
      </w:r>
    </w:p>
    <w:p w:rsidR="000F1085" w:rsidRPr="00FF6744" w:rsidRDefault="000F1085" w:rsidP="000F1085">
      <w:pPr>
        <w:pStyle w:val="ListParagraph"/>
        <w:numPr>
          <w:ilvl w:val="1"/>
          <w:numId w:val="17"/>
        </w:numPr>
        <w:spacing w:after="0" w:line="240" w:lineRule="auto"/>
        <w:rPr>
          <w:rFonts w:asciiTheme="majorHAnsi" w:eastAsia="Times New Roman" w:hAnsiTheme="majorHAnsi" w:cstheme="minorHAnsi"/>
          <w:color w:val="000000" w:themeColor="text1"/>
        </w:rPr>
      </w:pPr>
      <w:r w:rsidRPr="00FF6744">
        <w:rPr>
          <w:rFonts w:asciiTheme="majorHAnsi" w:eastAsia="Times New Roman" w:hAnsiTheme="majorHAnsi" w:cstheme="minorHAnsi"/>
          <w:color w:val="000000" w:themeColor="text1"/>
        </w:rPr>
        <w:t>Aggregates refer to each other by their ID – they NEVER use memory pointers or Join tables</w:t>
      </w:r>
    </w:p>
    <w:p w:rsidR="000F1085" w:rsidRPr="00FF6744" w:rsidRDefault="000F1085" w:rsidP="000F1085">
      <w:pPr>
        <w:spacing w:after="0"/>
        <w:rPr>
          <w:rFonts w:asciiTheme="majorHAnsi" w:hAnsiTheme="majorHAnsi" w:cstheme="minorHAnsi"/>
        </w:rPr>
      </w:pPr>
    </w:p>
    <w:p w:rsidR="000F1085" w:rsidRPr="00D04D0E" w:rsidRDefault="000F1085" w:rsidP="000F1085">
      <w:pPr>
        <w:spacing w:after="0"/>
        <w:ind w:firstLine="720"/>
        <w:rPr>
          <w:rFonts w:cstheme="minorHAnsi"/>
          <w:sz w:val="24"/>
          <w:szCs w:val="24"/>
        </w:rPr>
      </w:pPr>
      <w:r w:rsidRPr="00FF6744">
        <w:rPr>
          <w:rFonts w:asciiTheme="majorHAnsi" w:hAnsiTheme="majorHAnsi" w:cstheme="minorHAnsi"/>
        </w:rPr>
        <w:t>As a</w:t>
      </w:r>
      <w:r w:rsidR="00F56548">
        <w:rPr>
          <w:rFonts w:asciiTheme="majorHAnsi" w:hAnsiTheme="majorHAnsi" w:cstheme="minorHAnsi"/>
        </w:rPr>
        <w:t>n</w:t>
      </w:r>
      <w:r w:rsidRPr="00FF6744">
        <w:rPr>
          <w:rFonts w:asciiTheme="majorHAnsi" w:hAnsiTheme="majorHAnsi" w:cstheme="minorHAnsi"/>
        </w:rPr>
        <w:t xml:space="preserve"> implementation practice, </w:t>
      </w:r>
      <w:r w:rsidRPr="00FF6744">
        <w:rPr>
          <w:rFonts w:asciiTheme="majorHAnsi" w:hAnsiTheme="majorHAnsi" w:cstheme="minorHAnsi"/>
          <w:iCs/>
        </w:rPr>
        <w:t xml:space="preserve">entire </w:t>
      </w:r>
      <w:r w:rsidR="00F56548">
        <w:rPr>
          <w:rFonts w:asciiTheme="majorHAnsi" w:hAnsiTheme="majorHAnsi" w:cstheme="minorHAnsi"/>
          <w:iCs/>
        </w:rPr>
        <w:t>aggregated should be used</w:t>
      </w:r>
      <w:r w:rsidRPr="00FF6744">
        <w:rPr>
          <w:rFonts w:asciiTheme="majorHAnsi" w:hAnsiTheme="majorHAnsi" w:cstheme="minorHAnsi"/>
          <w:iCs/>
        </w:rPr>
        <w:t xml:space="preserve"> to avoid latency</w:t>
      </w:r>
      <w:r w:rsidRPr="00FF6744">
        <w:rPr>
          <w:rFonts w:asciiTheme="majorHAnsi" w:hAnsiTheme="majorHAnsi" w:cstheme="minorHAnsi"/>
        </w:rPr>
        <w:t xml:space="preserve">. </w:t>
      </w:r>
      <w:r w:rsidR="00F56548" w:rsidRPr="00FF6744">
        <w:rPr>
          <w:rFonts w:asciiTheme="majorHAnsi" w:hAnsiTheme="majorHAnsi" w:cstheme="minorHAnsi"/>
          <w:iCs/>
        </w:rPr>
        <w:t xml:space="preserve">If </w:t>
      </w:r>
      <w:r w:rsidR="00F56548">
        <w:rPr>
          <w:rFonts w:asciiTheme="majorHAnsi" w:hAnsiTheme="majorHAnsi" w:cstheme="minorHAnsi"/>
          <w:iCs/>
        </w:rPr>
        <w:t>the</w:t>
      </w:r>
      <w:r w:rsidR="008B6DCF">
        <w:rPr>
          <w:rFonts w:asciiTheme="majorHAnsi" w:hAnsiTheme="majorHAnsi" w:cstheme="minorHAnsi"/>
          <w:iCs/>
        </w:rPr>
        <w:t xml:space="preserve"> entire</w:t>
      </w:r>
      <w:r w:rsidR="00F56548">
        <w:rPr>
          <w:rFonts w:asciiTheme="majorHAnsi" w:hAnsiTheme="majorHAnsi" w:cstheme="minorHAnsi"/>
          <w:iCs/>
        </w:rPr>
        <w:t xml:space="preserve"> </w:t>
      </w:r>
      <w:r w:rsidR="009219F9">
        <w:rPr>
          <w:rFonts w:asciiTheme="majorHAnsi" w:hAnsiTheme="majorHAnsi" w:cstheme="minorHAnsi"/>
          <w:iCs/>
        </w:rPr>
        <w:t>a</w:t>
      </w:r>
      <w:r w:rsidR="00F56548">
        <w:rPr>
          <w:rFonts w:asciiTheme="majorHAnsi" w:hAnsiTheme="majorHAnsi" w:cstheme="minorHAnsi"/>
          <w:iCs/>
        </w:rPr>
        <w:t>ggregate is not used</w:t>
      </w:r>
      <w:r w:rsidRPr="00FF6744">
        <w:rPr>
          <w:rFonts w:asciiTheme="majorHAnsi" w:hAnsiTheme="majorHAnsi" w:cstheme="minorHAnsi"/>
          <w:iCs/>
        </w:rPr>
        <w:t xml:space="preserve">, it </w:t>
      </w:r>
      <w:r w:rsidR="00F56548">
        <w:rPr>
          <w:rFonts w:asciiTheme="majorHAnsi" w:hAnsiTheme="majorHAnsi" w:cstheme="minorHAnsi"/>
          <w:iCs/>
        </w:rPr>
        <w:t xml:space="preserve">was </w:t>
      </w:r>
      <w:r w:rsidRPr="00FF6744">
        <w:rPr>
          <w:rFonts w:asciiTheme="majorHAnsi" w:hAnsiTheme="majorHAnsi" w:cstheme="minorHAnsi"/>
          <w:iCs/>
        </w:rPr>
        <w:t xml:space="preserve">probably not an aggregate </w:t>
      </w:r>
      <w:r w:rsidR="00F56548" w:rsidRPr="00FF6744">
        <w:rPr>
          <w:rFonts w:asciiTheme="majorHAnsi" w:hAnsiTheme="majorHAnsi" w:cstheme="minorHAnsi"/>
          <w:iCs/>
        </w:rPr>
        <w:t xml:space="preserve">and </w:t>
      </w:r>
      <w:r w:rsidR="00F56548">
        <w:rPr>
          <w:rFonts w:asciiTheme="majorHAnsi" w:hAnsiTheme="majorHAnsi" w:cstheme="minorHAnsi"/>
          <w:iCs/>
        </w:rPr>
        <w:t xml:space="preserve">performance can be </w:t>
      </w:r>
      <w:r w:rsidRPr="00FF6744">
        <w:rPr>
          <w:rFonts w:asciiTheme="majorHAnsi" w:hAnsiTheme="majorHAnsi" w:cstheme="minorHAnsi"/>
          <w:iCs/>
        </w:rPr>
        <w:t>improve</w:t>
      </w:r>
      <w:r w:rsidR="00F56548">
        <w:rPr>
          <w:rFonts w:asciiTheme="majorHAnsi" w:hAnsiTheme="majorHAnsi" w:cstheme="minorHAnsi"/>
          <w:iCs/>
        </w:rPr>
        <w:t>d</w:t>
      </w:r>
      <w:r w:rsidRPr="00FF6744">
        <w:rPr>
          <w:rFonts w:asciiTheme="majorHAnsi" w:hAnsiTheme="majorHAnsi" w:cstheme="minorHAnsi"/>
          <w:iCs/>
        </w:rPr>
        <w:t xml:space="preserve"> with asynchronous updates.</w:t>
      </w:r>
      <w:r w:rsidRPr="00FF6744">
        <w:rPr>
          <w:rFonts w:asciiTheme="majorHAnsi" w:hAnsiTheme="majorHAnsi" w:cstheme="minorHAnsi"/>
        </w:rPr>
        <w:t xml:space="preserve"> </w:t>
      </w:r>
      <w:r w:rsidR="003A6B9D">
        <w:rPr>
          <w:rFonts w:asciiTheme="majorHAnsi" w:hAnsiTheme="majorHAnsi" w:cstheme="minorHAnsi"/>
        </w:rPr>
        <w:t xml:space="preserve">Transaction should be </w:t>
      </w:r>
      <w:r w:rsidRPr="00FF6744">
        <w:rPr>
          <w:rFonts w:asciiTheme="majorHAnsi" w:hAnsiTheme="majorHAnsi" w:cstheme="minorHAnsi"/>
          <w:iCs/>
        </w:rPr>
        <w:t>form</w:t>
      </w:r>
      <w:r w:rsidR="003A6B9D">
        <w:rPr>
          <w:rFonts w:asciiTheme="majorHAnsi" w:hAnsiTheme="majorHAnsi" w:cstheme="minorHAnsi"/>
          <w:iCs/>
        </w:rPr>
        <w:t xml:space="preserve">ed </w:t>
      </w:r>
      <w:r w:rsidRPr="00FF6744">
        <w:rPr>
          <w:rFonts w:asciiTheme="majorHAnsi" w:hAnsiTheme="majorHAnsi" w:cstheme="minorHAnsi"/>
          <w:iCs/>
        </w:rPr>
        <w:t>around business units of consistency rather than technical requests to avoid data corruption and simplify processing.</w:t>
      </w:r>
      <w:r w:rsidRPr="00FF6744">
        <w:rPr>
          <w:rFonts w:asciiTheme="majorHAnsi" w:hAnsiTheme="majorHAnsi" w:cstheme="minorHAnsi"/>
        </w:rPr>
        <w:t xml:space="preserve"> The entire aggregate should be processed synchronously within a transaction.</w:t>
      </w:r>
    </w:p>
    <w:p w:rsidR="000F1085" w:rsidRDefault="000F1085" w:rsidP="000F1085">
      <w:pPr>
        <w:spacing w:after="0"/>
        <w:rPr>
          <w:rFonts w:cstheme="minorHAnsi"/>
          <w:i/>
          <w:iCs/>
          <w:sz w:val="24"/>
          <w:szCs w:val="24"/>
        </w:rPr>
      </w:pPr>
    </w:p>
    <w:p w:rsidR="00355F86" w:rsidRDefault="00355F86" w:rsidP="000F1085">
      <w:pPr>
        <w:spacing w:after="0"/>
        <w:rPr>
          <w:rFonts w:cstheme="minorHAnsi"/>
          <w:i/>
          <w:iCs/>
          <w:sz w:val="24"/>
          <w:szCs w:val="24"/>
        </w:rPr>
      </w:pPr>
    </w:p>
    <w:p w:rsidR="00355F86" w:rsidRDefault="00355F86" w:rsidP="000F1085">
      <w:pPr>
        <w:spacing w:after="0"/>
        <w:rPr>
          <w:rFonts w:cstheme="minorHAnsi"/>
          <w:i/>
          <w:iCs/>
          <w:sz w:val="24"/>
          <w:szCs w:val="24"/>
        </w:rPr>
      </w:pPr>
    </w:p>
    <w:p w:rsidR="00355F86" w:rsidRDefault="00355F86" w:rsidP="000F1085">
      <w:pPr>
        <w:spacing w:after="0"/>
        <w:rPr>
          <w:rFonts w:cstheme="minorHAnsi"/>
          <w:i/>
          <w:iCs/>
          <w:sz w:val="24"/>
          <w:szCs w:val="24"/>
        </w:rPr>
      </w:pPr>
    </w:p>
    <w:p w:rsidR="00355F86" w:rsidRDefault="00355F86" w:rsidP="000F1085">
      <w:pPr>
        <w:spacing w:after="0"/>
        <w:rPr>
          <w:rFonts w:cstheme="minorHAnsi"/>
          <w:i/>
          <w:iCs/>
          <w:sz w:val="24"/>
          <w:szCs w:val="24"/>
        </w:rPr>
      </w:pPr>
    </w:p>
    <w:p w:rsidR="00355F86" w:rsidRDefault="00355F86" w:rsidP="000F1085">
      <w:pPr>
        <w:spacing w:after="0"/>
        <w:rPr>
          <w:rFonts w:cstheme="minorHAnsi"/>
          <w:i/>
          <w:iCs/>
          <w:sz w:val="24"/>
          <w:szCs w:val="24"/>
        </w:rPr>
      </w:pPr>
    </w:p>
    <w:p w:rsidR="000F1085" w:rsidRPr="00FF6744" w:rsidRDefault="00355F86" w:rsidP="000F1085">
      <w:pPr>
        <w:spacing w:after="0"/>
        <w:rPr>
          <w:rFonts w:asciiTheme="majorHAnsi" w:hAnsiTheme="majorHAnsi"/>
        </w:rPr>
      </w:pPr>
      <w:r>
        <w:rPr>
          <w:rFonts w:asciiTheme="majorHAnsi" w:hAnsiTheme="majorHAnsi"/>
        </w:rPr>
        <w:lastRenderedPageBreak/>
        <w:t>M</w:t>
      </w:r>
      <w:r w:rsidR="000F1085" w:rsidRPr="00FF6744">
        <w:rPr>
          <w:rFonts w:asciiTheme="majorHAnsi" w:hAnsiTheme="majorHAnsi"/>
        </w:rPr>
        <w:t xml:space="preserve">ajor architectural component for the </w:t>
      </w:r>
      <w:proofErr w:type="spellStart"/>
      <w:r w:rsidR="000F1085">
        <w:rPr>
          <w:rFonts w:asciiTheme="majorHAnsi" w:hAnsiTheme="majorHAnsi"/>
        </w:rPr>
        <w:t>mS</w:t>
      </w:r>
      <w:proofErr w:type="spellEnd"/>
      <w:r w:rsidR="000F1085">
        <w:rPr>
          <w:rFonts w:asciiTheme="majorHAnsi" w:hAnsiTheme="majorHAnsi"/>
        </w:rPr>
        <w:t xml:space="preserve"> architecture:</w:t>
      </w:r>
    </w:p>
    <w:p w:rsidR="000F1085" w:rsidRDefault="000F1085" w:rsidP="000F1085">
      <w:pPr>
        <w:spacing w:after="0"/>
        <w:rPr>
          <w:sz w:val="24"/>
          <w:szCs w:val="24"/>
        </w:rPr>
      </w:pPr>
    </w:p>
    <w:p w:rsidR="000F1085" w:rsidRDefault="00355F86" w:rsidP="000F1085">
      <w:pPr>
        <w:spacing w:after="0"/>
        <w:rPr>
          <w:rFonts w:cstheme="minorHAnsi"/>
          <w:sz w:val="24"/>
          <w:szCs w:val="24"/>
        </w:rPr>
      </w:pPr>
      <w:r>
        <w:rPr>
          <w:noProof/>
        </w:rPr>
        <w:drawing>
          <wp:inline distT="0" distB="0" distL="0" distR="0" wp14:anchorId="57F1B828" wp14:editId="6F32AB46">
            <wp:extent cx="4861560" cy="2717320"/>
            <wp:effectExtent l="0" t="0" r="0" b="698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61837" cy="2717475"/>
                    </a:xfrm>
                    <a:prstGeom prst="rect">
                      <a:avLst/>
                    </a:prstGeom>
                    <a:noFill/>
                    <a:ln>
                      <a:noFill/>
                    </a:ln>
                  </pic:spPr>
                </pic:pic>
              </a:graphicData>
            </a:graphic>
          </wp:inline>
        </w:drawing>
      </w:r>
    </w:p>
    <w:p w:rsidR="00355F86" w:rsidRDefault="00355F86" w:rsidP="000F1085">
      <w:pPr>
        <w:spacing w:after="0"/>
        <w:rPr>
          <w:rFonts w:asciiTheme="majorHAnsi" w:hAnsiTheme="majorHAnsi"/>
        </w:rPr>
      </w:pPr>
    </w:p>
    <w:p w:rsidR="00355F86" w:rsidRDefault="000F1085" w:rsidP="000F1085">
      <w:pPr>
        <w:spacing w:after="0"/>
        <w:rPr>
          <w:rFonts w:asciiTheme="majorHAnsi" w:hAnsiTheme="majorHAnsi"/>
        </w:rPr>
      </w:pPr>
      <w:r w:rsidRPr="00FF6744">
        <w:rPr>
          <w:rFonts w:asciiTheme="majorHAnsi" w:hAnsiTheme="majorHAnsi"/>
        </w:rPr>
        <w:t>T</w:t>
      </w:r>
      <w:r w:rsidR="00B21D23">
        <w:rPr>
          <w:rFonts w:asciiTheme="majorHAnsi" w:hAnsiTheme="majorHAnsi"/>
        </w:rPr>
        <w:t xml:space="preserve">his </w:t>
      </w:r>
      <w:r w:rsidRPr="00FF6744">
        <w:rPr>
          <w:rFonts w:asciiTheme="majorHAnsi" w:hAnsiTheme="majorHAnsi"/>
        </w:rPr>
        <w:t xml:space="preserve">diagram </w:t>
      </w:r>
      <w:r w:rsidR="008D51C1">
        <w:rPr>
          <w:rFonts w:asciiTheme="majorHAnsi" w:hAnsiTheme="majorHAnsi"/>
        </w:rPr>
        <w:t xml:space="preserve">depicts the </w:t>
      </w:r>
      <w:proofErr w:type="spellStart"/>
      <w:r>
        <w:rPr>
          <w:rFonts w:asciiTheme="majorHAnsi" w:hAnsiTheme="majorHAnsi"/>
        </w:rPr>
        <w:t>mS</w:t>
      </w:r>
      <w:proofErr w:type="spellEnd"/>
      <w:r w:rsidR="008D51C1">
        <w:rPr>
          <w:rFonts w:asciiTheme="majorHAnsi" w:hAnsiTheme="majorHAnsi"/>
        </w:rPr>
        <w:t>,</w:t>
      </w:r>
      <w:r w:rsidR="00AF7B11">
        <w:rPr>
          <w:rFonts w:asciiTheme="majorHAnsi" w:hAnsiTheme="majorHAnsi"/>
        </w:rPr>
        <w:t xml:space="preserve"> </w:t>
      </w:r>
      <w:r w:rsidRPr="00FF6744">
        <w:rPr>
          <w:rFonts w:asciiTheme="majorHAnsi" w:hAnsiTheme="majorHAnsi"/>
        </w:rPr>
        <w:t>communicat</w:t>
      </w:r>
      <w:r w:rsidR="00AF7B11">
        <w:rPr>
          <w:rFonts w:asciiTheme="majorHAnsi" w:hAnsiTheme="majorHAnsi"/>
        </w:rPr>
        <w:t>ion</w:t>
      </w:r>
      <w:r w:rsidR="00B21D23">
        <w:rPr>
          <w:rFonts w:asciiTheme="majorHAnsi" w:hAnsiTheme="majorHAnsi"/>
        </w:rPr>
        <w:t xml:space="preserve"> which will </w:t>
      </w:r>
      <w:r w:rsidRPr="00FF6744">
        <w:rPr>
          <w:rFonts w:asciiTheme="majorHAnsi" w:hAnsiTheme="majorHAnsi"/>
        </w:rPr>
        <w:t>create a business process.</w:t>
      </w:r>
    </w:p>
    <w:p w:rsidR="000F1085" w:rsidRPr="00472547" w:rsidRDefault="000F1085" w:rsidP="000F1085">
      <w:pPr>
        <w:spacing w:after="0"/>
      </w:pPr>
      <w:r>
        <w:rPr>
          <w:noProof/>
        </w:rPr>
        <w:drawing>
          <wp:inline distT="0" distB="0" distL="0" distR="0" wp14:anchorId="2775F0AC" wp14:editId="729ECEE6">
            <wp:extent cx="5492774" cy="3807595"/>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95100" cy="3809207"/>
                    </a:xfrm>
                    <a:prstGeom prst="rect">
                      <a:avLst/>
                    </a:prstGeom>
                    <a:noFill/>
                    <a:ln>
                      <a:noFill/>
                    </a:ln>
                  </pic:spPr>
                </pic:pic>
              </a:graphicData>
            </a:graphic>
          </wp:inline>
        </w:drawing>
      </w:r>
    </w:p>
    <w:p w:rsidR="000F1085" w:rsidRPr="00C15CF3" w:rsidRDefault="008D51C1" w:rsidP="000F1085">
      <w:pPr>
        <w:spacing w:after="0"/>
        <w:ind w:left="360"/>
        <w:rPr>
          <w:rFonts w:asciiTheme="majorHAnsi" w:hAnsiTheme="majorHAnsi"/>
        </w:rPr>
      </w:pPr>
      <w:r w:rsidRPr="00C15CF3">
        <w:rPr>
          <w:rFonts w:asciiTheme="majorHAnsi" w:hAnsiTheme="majorHAnsi"/>
        </w:rPr>
        <w:lastRenderedPageBreak/>
        <w:t>D</w:t>
      </w:r>
      <w:r w:rsidR="000F1085" w:rsidRPr="00C15CF3">
        <w:rPr>
          <w:rFonts w:asciiTheme="majorHAnsi" w:hAnsiTheme="majorHAnsi"/>
        </w:rPr>
        <w:t xml:space="preserve">eveloping </w:t>
      </w:r>
      <w:r w:rsidRPr="00C15CF3">
        <w:rPr>
          <w:rFonts w:asciiTheme="majorHAnsi" w:hAnsiTheme="majorHAnsi"/>
        </w:rPr>
        <w:t xml:space="preserve">a </w:t>
      </w:r>
      <w:r w:rsidR="000F1085" w:rsidRPr="00C15CF3">
        <w:rPr>
          <w:rFonts w:asciiTheme="majorHAnsi" w:hAnsiTheme="majorHAnsi"/>
        </w:rPr>
        <w:t xml:space="preserve">new or migrating from </w:t>
      </w:r>
      <w:proofErr w:type="spellStart"/>
      <w:r w:rsidRPr="00C15CF3">
        <w:rPr>
          <w:rFonts w:asciiTheme="majorHAnsi" w:hAnsiTheme="majorHAnsi"/>
        </w:rPr>
        <w:t>mS</w:t>
      </w:r>
      <w:proofErr w:type="spellEnd"/>
      <w:r w:rsidRPr="00C15CF3">
        <w:rPr>
          <w:rFonts w:asciiTheme="majorHAnsi" w:hAnsiTheme="majorHAnsi"/>
        </w:rPr>
        <w:t xml:space="preserve"> </w:t>
      </w:r>
      <w:r w:rsidR="000F1085" w:rsidRPr="00C15CF3">
        <w:rPr>
          <w:rFonts w:asciiTheme="majorHAnsi" w:hAnsiTheme="majorHAnsi"/>
        </w:rPr>
        <w:t xml:space="preserve">bundle </w:t>
      </w:r>
      <w:r w:rsidRPr="00C15CF3">
        <w:rPr>
          <w:rFonts w:asciiTheme="majorHAnsi" w:hAnsiTheme="majorHAnsi"/>
        </w:rPr>
        <w:t xml:space="preserve">requires </w:t>
      </w:r>
      <w:r w:rsidR="000F1085" w:rsidRPr="00C15CF3">
        <w:rPr>
          <w:rFonts w:asciiTheme="majorHAnsi" w:hAnsiTheme="majorHAnsi"/>
        </w:rPr>
        <w:t>the following:</w:t>
      </w:r>
    </w:p>
    <w:p w:rsidR="000F1085" w:rsidRPr="00C15CF3" w:rsidRDefault="00B21D23" w:rsidP="000F1085">
      <w:pPr>
        <w:numPr>
          <w:ilvl w:val="0"/>
          <w:numId w:val="26"/>
        </w:numPr>
        <w:spacing w:after="0"/>
        <w:rPr>
          <w:rFonts w:asciiTheme="majorHAnsi" w:hAnsiTheme="majorHAnsi"/>
        </w:rPr>
      </w:pPr>
      <w:r w:rsidRPr="00C15CF3">
        <w:rPr>
          <w:rFonts w:asciiTheme="majorHAnsi" w:hAnsiTheme="majorHAnsi"/>
        </w:rPr>
        <w:t>G</w:t>
      </w:r>
      <w:r w:rsidR="000F1085" w:rsidRPr="00C15CF3">
        <w:rPr>
          <w:rFonts w:asciiTheme="majorHAnsi" w:hAnsiTheme="majorHAnsi"/>
        </w:rPr>
        <w:t>ranular capability driven design</w:t>
      </w:r>
    </w:p>
    <w:p w:rsidR="000F1085" w:rsidRPr="00C15CF3" w:rsidRDefault="000F1085" w:rsidP="000F1085">
      <w:pPr>
        <w:numPr>
          <w:ilvl w:val="0"/>
          <w:numId w:val="26"/>
        </w:numPr>
        <w:spacing w:after="0"/>
        <w:rPr>
          <w:rFonts w:asciiTheme="majorHAnsi" w:hAnsiTheme="majorHAnsi"/>
        </w:rPr>
      </w:pPr>
      <w:r w:rsidRPr="00C15CF3">
        <w:rPr>
          <w:rFonts w:asciiTheme="majorHAnsi" w:hAnsiTheme="majorHAnsi"/>
        </w:rPr>
        <w:t>Lightweight Communication (</w:t>
      </w:r>
      <w:proofErr w:type="spellStart"/>
      <w:r w:rsidRPr="00C15CF3">
        <w:rPr>
          <w:rFonts w:asciiTheme="majorHAnsi" w:hAnsiTheme="majorHAnsi"/>
        </w:rPr>
        <w:t>RESTFul</w:t>
      </w:r>
      <w:proofErr w:type="spellEnd"/>
      <w:r w:rsidRPr="00C15CF3">
        <w:rPr>
          <w:rFonts w:asciiTheme="majorHAnsi" w:hAnsiTheme="majorHAnsi"/>
        </w:rPr>
        <w:t xml:space="preserve">/JSON) [NOTE: SOAP </w:t>
      </w:r>
      <w:r w:rsidR="00B21D23" w:rsidRPr="00C15CF3">
        <w:rPr>
          <w:rFonts w:asciiTheme="majorHAnsi" w:hAnsiTheme="majorHAnsi"/>
        </w:rPr>
        <w:t xml:space="preserve">can be used by it is not </w:t>
      </w:r>
      <w:r w:rsidRPr="00C15CF3">
        <w:rPr>
          <w:rFonts w:asciiTheme="majorHAnsi" w:hAnsiTheme="majorHAnsi"/>
        </w:rPr>
        <w:t>light]</w:t>
      </w:r>
    </w:p>
    <w:p w:rsidR="000F1085" w:rsidRPr="00C15CF3" w:rsidRDefault="000F1085" w:rsidP="000F1085">
      <w:pPr>
        <w:numPr>
          <w:ilvl w:val="0"/>
          <w:numId w:val="26"/>
        </w:numPr>
        <w:spacing w:after="0"/>
        <w:rPr>
          <w:rFonts w:asciiTheme="majorHAnsi" w:hAnsiTheme="majorHAnsi"/>
        </w:rPr>
      </w:pPr>
      <w:r w:rsidRPr="00C15CF3">
        <w:rPr>
          <w:rFonts w:asciiTheme="majorHAnsi" w:hAnsiTheme="majorHAnsi"/>
        </w:rPr>
        <w:t>Standard portable container (Docker) after package</w:t>
      </w:r>
    </w:p>
    <w:p w:rsidR="000F1085" w:rsidRPr="00C15CF3" w:rsidRDefault="000F1085" w:rsidP="000F1085">
      <w:pPr>
        <w:numPr>
          <w:ilvl w:val="0"/>
          <w:numId w:val="26"/>
        </w:numPr>
        <w:spacing w:after="0"/>
        <w:rPr>
          <w:rFonts w:asciiTheme="majorHAnsi" w:hAnsiTheme="majorHAnsi"/>
        </w:rPr>
      </w:pPr>
      <w:r w:rsidRPr="00C15CF3">
        <w:rPr>
          <w:rFonts w:asciiTheme="majorHAnsi" w:hAnsiTheme="majorHAnsi"/>
        </w:rPr>
        <w:t xml:space="preserve">Runtime automation including scaling, configuration and </w:t>
      </w:r>
      <w:proofErr w:type="gramStart"/>
      <w:r w:rsidRPr="00C15CF3">
        <w:rPr>
          <w:rFonts w:asciiTheme="majorHAnsi" w:hAnsiTheme="majorHAnsi"/>
        </w:rPr>
        <w:t>upgrade(</w:t>
      </w:r>
      <w:proofErr w:type="gramEnd"/>
      <w:r w:rsidRPr="00C15CF3">
        <w:rPr>
          <w:rFonts w:asciiTheme="majorHAnsi" w:hAnsiTheme="majorHAnsi"/>
        </w:rPr>
        <w:t xml:space="preserve">K8). </w:t>
      </w:r>
    </w:p>
    <w:p w:rsidR="000F1085" w:rsidRPr="00C15CF3" w:rsidRDefault="000F1085" w:rsidP="000F1085">
      <w:pPr>
        <w:numPr>
          <w:ilvl w:val="0"/>
          <w:numId w:val="26"/>
        </w:numPr>
        <w:spacing w:after="0"/>
        <w:rPr>
          <w:rFonts w:asciiTheme="majorHAnsi" w:hAnsiTheme="majorHAnsi"/>
        </w:rPr>
      </w:pPr>
      <w:r w:rsidRPr="00C15CF3">
        <w:rPr>
          <w:rFonts w:asciiTheme="majorHAnsi" w:hAnsiTheme="majorHAnsi"/>
        </w:rPr>
        <w:t>One-click deployment (including configuration and properties)</w:t>
      </w:r>
    </w:p>
    <w:p w:rsidR="007D34CF" w:rsidRPr="00C15CF3" w:rsidRDefault="000F1085" w:rsidP="00C15CF3">
      <w:pPr>
        <w:numPr>
          <w:ilvl w:val="0"/>
          <w:numId w:val="26"/>
        </w:numPr>
        <w:spacing w:after="0"/>
      </w:pPr>
      <w:r w:rsidRPr="00C15CF3">
        <w:rPr>
          <w:rFonts w:asciiTheme="majorHAnsi" w:hAnsiTheme="majorHAnsi"/>
        </w:rPr>
        <w:t xml:space="preserve">Automatic </w:t>
      </w:r>
      <w:proofErr w:type="spellStart"/>
      <w:r w:rsidRPr="00C15CF3">
        <w:rPr>
          <w:rFonts w:asciiTheme="majorHAnsi" w:hAnsiTheme="majorHAnsi"/>
        </w:rPr>
        <w:t>jUnit</w:t>
      </w:r>
      <w:proofErr w:type="spellEnd"/>
      <w:r w:rsidRPr="00C15CF3">
        <w:rPr>
          <w:rFonts w:asciiTheme="majorHAnsi" w:hAnsiTheme="majorHAnsi"/>
        </w:rPr>
        <w:t xml:space="preserve"> testing and </w:t>
      </w:r>
      <w:proofErr w:type="spellStart"/>
      <w:r w:rsidRPr="00C15CF3">
        <w:rPr>
          <w:rFonts w:asciiTheme="majorHAnsi" w:hAnsiTheme="majorHAnsi"/>
        </w:rPr>
        <w:t>SonarQube</w:t>
      </w:r>
      <w:proofErr w:type="spellEnd"/>
      <w:r w:rsidRPr="00C15CF3">
        <w:rPr>
          <w:rFonts w:asciiTheme="majorHAnsi" w:hAnsiTheme="majorHAnsi"/>
        </w:rPr>
        <w:t xml:space="preserve"> scan</w:t>
      </w:r>
    </w:p>
    <w:p w:rsidR="007D34CF" w:rsidRPr="00C15CF3" w:rsidRDefault="007D34CF" w:rsidP="000F1085">
      <w:pPr>
        <w:spacing w:after="0"/>
      </w:pPr>
    </w:p>
    <w:p w:rsidR="004029EB" w:rsidRDefault="00ED1135" w:rsidP="006322DE">
      <w:pPr>
        <w:pStyle w:val="Heading2"/>
      </w:pPr>
      <w:bookmarkStart w:id="9" w:name="_Toc485897823"/>
      <w:r>
        <w:t>3.1</w:t>
      </w:r>
      <w:r>
        <w:tab/>
      </w:r>
      <w:proofErr w:type="spellStart"/>
      <w:r w:rsidR="006B62EF" w:rsidRPr="006B62EF">
        <w:rPr>
          <w:rFonts w:asciiTheme="minorHAnsi" w:hAnsiTheme="minorHAnsi" w:cstheme="minorHAnsi"/>
          <w:sz w:val="32"/>
          <w:szCs w:val="32"/>
        </w:rPr>
        <w:t>SoR</w:t>
      </w:r>
      <w:proofErr w:type="spellEnd"/>
      <w:r w:rsidR="006B62EF" w:rsidRPr="006B62EF">
        <w:rPr>
          <w:rFonts w:asciiTheme="minorHAnsi" w:hAnsiTheme="minorHAnsi" w:cstheme="minorHAnsi"/>
          <w:sz w:val="32"/>
          <w:szCs w:val="32"/>
        </w:rPr>
        <w:t xml:space="preserve"> and </w:t>
      </w:r>
      <w:r w:rsidR="00FF0281" w:rsidRPr="006B62EF">
        <w:rPr>
          <w:rFonts w:asciiTheme="minorHAnsi" w:hAnsiTheme="minorHAnsi" w:cstheme="minorHAnsi"/>
          <w:sz w:val="32"/>
          <w:szCs w:val="32"/>
        </w:rPr>
        <w:t>Business Domain Capability</w:t>
      </w:r>
      <w:bookmarkEnd w:id="9"/>
    </w:p>
    <w:p w:rsidR="0088636D" w:rsidRDefault="0088636D" w:rsidP="006322DE">
      <w:pPr>
        <w:spacing w:after="0"/>
        <w:ind w:firstLine="720"/>
      </w:pPr>
    </w:p>
    <w:p w:rsidR="00FA5FF4" w:rsidRPr="00D57A39" w:rsidRDefault="00FA5FF4" w:rsidP="006322DE">
      <w:pPr>
        <w:spacing w:after="0"/>
        <w:ind w:firstLine="720"/>
        <w:rPr>
          <w:rFonts w:asciiTheme="majorHAnsi" w:hAnsiTheme="majorHAnsi"/>
        </w:rPr>
      </w:pPr>
      <w:r w:rsidRPr="00D57A39">
        <w:rPr>
          <w:rFonts w:asciiTheme="majorHAnsi" w:hAnsiTheme="majorHAnsi"/>
        </w:rPr>
        <w:t>A m</w:t>
      </w:r>
      <w:r w:rsidR="004029EB" w:rsidRPr="00D57A39">
        <w:rPr>
          <w:rFonts w:asciiTheme="majorHAnsi" w:hAnsiTheme="majorHAnsi"/>
        </w:rPr>
        <w:t xml:space="preserve">icro service design </w:t>
      </w:r>
      <w:r w:rsidRPr="00D57A39">
        <w:rPr>
          <w:rFonts w:asciiTheme="majorHAnsi" w:hAnsiTheme="majorHAnsi"/>
        </w:rPr>
        <w:t>intends to capture a focused operation.</w:t>
      </w:r>
      <w:r w:rsidR="003E4D67">
        <w:rPr>
          <w:rFonts w:asciiTheme="majorHAnsi" w:hAnsiTheme="majorHAnsi"/>
        </w:rPr>
        <w:t xml:space="preserve"> A service</w:t>
      </w:r>
      <w:r w:rsidRPr="00D57A39">
        <w:rPr>
          <w:rFonts w:asciiTheme="majorHAnsi" w:hAnsiTheme="majorHAnsi"/>
        </w:rPr>
        <w:t xml:space="preserve"> design</w:t>
      </w:r>
      <w:r w:rsidR="003E4D67">
        <w:rPr>
          <w:rFonts w:asciiTheme="majorHAnsi" w:hAnsiTheme="majorHAnsi"/>
        </w:rPr>
        <w:t xml:space="preserve"> is developed</w:t>
      </w:r>
      <w:r w:rsidRPr="00D57A39">
        <w:rPr>
          <w:rFonts w:asciiTheme="majorHAnsi" w:hAnsiTheme="majorHAnsi"/>
        </w:rPr>
        <w:t xml:space="preserve"> around a business domain or sub-domain operations and follow</w:t>
      </w:r>
      <w:r w:rsidR="003E4D67">
        <w:rPr>
          <w:rFonts w:asciiTheme="majorHAnsi" w:hAnsiTheme="majorHAnsi"/>
        </w:rPr>
        <w:t>s</w:t>
      </w:r>
      <w:r w:rsidRPr="00D57A39">
        <w:rPr>
          <w:rFonts w:asciiTheme="majorHAnsi" w:hAnsiTheme="majorHAnsi"/>
        </w:rPr>
        <w:t xml:space="preserve"> domain driven design.</w:t>
      </w:r>
    </w:p>
    <w:p w:rsidR="00D51607" w:rsidRPr="00D51607" w:rsidRDefault="007E51BA" w:rsidP="00D51607">
      <w:pPr>
        <w:spacing w:after="0"/>
        <w:ind w:firstLine="720"/>
        <w:rPr>
          <w:rFonts w:asciiTheme="majorHAnsi" w:hAnsiTheme="majorHAnsi"/>
        </w:rPr>
      </w:pPr>
      <w:r w:rsidRPr="00D57A39">
        <w:rPr>
          <w:rFonts w:asciiTheme="majorHAnsi" w:hAnsiTheme="majorHAnsi"/>
        </w:rPr>
        <w:t>F</w:t>
      </w:r>
      <w:r w:rsidR="00FA5FF4" w:rsidRPr="00D57A39">
        <w:rPr>
          <w:rFonts w:asciiTheme="majorHAnsi" w:hAnsiTheme="majorHAnsi"/>
        </w:rPr>
        <w:t xml:space="preserve">or ‘single capability’, </w:t>
      </w:r>
      <w:r w:rsidR="003E4D67">
        <w:rPr>
          <w:rFonts w:asciiTheme="majorHAnsi" w:hAnsiTheme="majorHAnsi"/>
        </w:rPr>
        <w:t xml:space="preserve">the </w:t>
      </w:r>
      <w:r w:rsidR="00FA5FF4" w:rsidRPr="00D57A39">
        <w:rPr>
          <w:rFonts w:asciiTheme="majorHAnsi" w:hAnsiTheme="majorHAnsi"/>
        </w:rPr>
        <w:t xml:space="preserve">operations </w:t>
      </w:r>
      <w:r w:rsidR="003E4D67">
        <w:rPr>
          <w:rFonts w:asciiTheme="majorHAnsi" w:hAnsiTheme="majorHAnsi"/>
        </w:rPr>
        <w:t xml:space="preserve">are </w:t>
      </w:r>
      <w:r w:rsidR="00FA5FF4" w:rsidRPr="00D57A39">
        <w:rPr>
          <w:rFonts w:asciiTheme="majorHAnsi" w:hAnsiTheme="majorHAnsi"/>
        </w:rPr>
        <w:t>deliver</w:t>
      </w:r>
      <w:r w:rsidR="003E4D67">
        <w:rPr>
          <w:rFonts w:asciiTheme="majorHAnsi" w:hAnsiTheme="majorHAnsi"/>
        </w:rPr>
        <w:t>ed</w:t>
      </w:r>
      <w:r w:rsidR="00FA5FF4" w:rsidRPr="00D57A39">
        <w:rPr>
          <w:rFonts w:asciiTheme="majorHAnsi" w:hAnsiTheme="majorHAnsi"/>
        </w:rPr>
        <w:t xml:space="preserve"> </w:t>
      </w:r>
      <w:r w:rsidRPr="00D57A39">
        <w:rPr>
          <w:rFonts w:asciiTheme="majorHAnsi" w:hAnsiTheme="majorHAnsi"/>
        </w:rPr>
        <w:t>u</w:t>
      </w:r>
      <w:r w:rsidR="00FA5FF4" w:rsidRPr="00D57A39">
        <w:rPr>
          <w:rFonts w:asciiTheme="majorHAnsi" w:hAnsiTheme="majorHAnsi"/>
        </w:rPr>
        <w:t>sing Domain Driven Design principles</w:t>
      </w:r>
      <w:r w:rsidR="0037604C" w:rsidRPr="00D57A39">
        <w:rPr>
          <w:rFonts w:asciiTheme="majorHAnsi" w:hAnsiTheme="majorHAnsi"/>
        </w:rPr>
        <w:t xml:space="preserve">. </w:t>
      </w:r>
      <w:r w:rsidR="00FA5FF4" w:rsidRPr="00D57A39">
        <w:rPr>
          <w:rFonts w:asciiTheme="majorHAnsi" w:hAnsiTheme="majorHAnsi"/>
        </w:rPr>
        <w:t xml:space="preserve"> </w:t>
      </w:r>
      <w:r w:rsidR="007262BC">
        <w:rPr>
          <w:rFonts w:asciiTheme="majorHAnsi" w:hAnsiTheme="majorHAnsi"/>
        </w:rPr>
        <w:t>Ser</w:t>
      </w:r>
      <w:r w:rsidR="00FA5FF4" w:rsidRPr="00D57A39">
        <w:rPr>
          <w:rFonts w:asciiTheme="majorHAnsi" w:hAnsiTheme="majorHAnsi"/>
        </w:rPr>
        <w:t xml:space="preserve">vice's capability </w:t>
      </w:r>
      <w:r w:rsidR="007262BC">
        <w:rPr>
          <w:rFonts w:asciiTheme="majorHAnsi" w:hAnsiTheme="majorHAnsi"/>
        </w:rPr>
        <w:t>should not be</w:t>
      </w:r>
      <w:r w:rsidR="003E4D67">
        <w:rPr>
          <w:rFonts w:asciiTheme="majorHAnsi" w:hAnsiTheme="majorHAnsi"/>
        </w:rPr>
        <w:t xml:space="preserve"> </w:t>
      </w:r>
      <w:r w:rsidR="00FA5FF4" w:rsidRPr="00D57A39">
        <w:rPr>
          <w:rFonts w:asciiTheme="majorHAnsi" w:hAnsiTheme="majorHAnsi"/>
        </w:rPr>
        <w:t>larger than a bounded context and not smaller than an aggregate</w:t>
      </w:r>
      <w:r w:rsidR="005A6D3A" w:rsidRPr="00D57A39">
        <w:rPr>
          <w:rFonts w:asciiTheme="majorHAnsi" w:hAnsiTheme="majorHAnsi"/>
        </w:rPr>
        <w:t xml:space="preserve"> root</w:t>
      </w:r>
      <w:r w:rsidR="0037604C" w:rsidRPr="00D57A39">
        <w:rPr>
          <w:rFonts w:asciiTheme="majorHAnsi" w:hAnsiTheme="majorHAnsi"/>
        </w:rPr>
        <w:t>.</w:t>
      </w:r>
      <w:r w:rsidR="007732C2" w:rsidRPr="00D57A39">
        <w:rPr>
          <w:rFonts w:asciiTheme="majorHAnsi" w:hAnsiTheme="majorHAnsi"/>
        </w:rPr>
        <w:t xml:space="preserve"> </w:t>
      </w:r>
      <w:r w:rsidR="0037604C" w:rsidRPr="00D57A39">
        <w:rPr>
          <w:rFonts w:asciiTheme="majorHAnsi" w:hAnsiTheme="majorHAnsi"/>
        </w:rPr>
        <w:t xml:space="preserve">Following depicts the necessary </w:t>
      </w:r>
      <w:proofErr w:type="spellStart"/>
      <w:r w:rsidR="00700F06">
        <w:rPr>
          <w:rFonts w:asciiTheme="majorHAnsi" w:hAnsiTheme="majorHAnsi"/>
        </w:rPr>
        <w:t>mS</w:t>
      </w:r>
      <w:proofErr w:type="spellEnd"/>
      <w:r w:rsidR="00B4572A" w:rsidRPr="00D57A39">
        <w:rPr>
          <w:rFonts w:asciiTheme="majorHAnsi" w:hAnsiTheme="majorHAnsi"/>
        </w:rPr>
        <w:t xml:space="preserve"> </w:t>
      </w:r>
      <w:r w:rsidR="00D51607">
        <w:rPr>
          <w:rFonts w:asciiTheme="majorHAnsi" w:hAnsiTheme="majorHAnsi"/>
        </w:rPr>
        <w:t xml:space="preserve">that supports a business e.g. </w:t>
      </w:r>
    </w:p>
    <w:p w:rsidR="00D51607" w:rsidRDefault="00D51607" w:rsidP="00D51607">
      <w:pPr>
        <w:spacing w:after="0"/>
        <w:rPr>
          <w:rFonts w:asciiTheme="majorHAnsi" w:hAnsiTheme="majorHAnsi"/>
          <w:sz w:val="24"/>
          <w:szCs w:val="24"/>
        </w:rPr>
      </w:pPr>
    </w:p>
    <w:p w:rsidR="00D51607" w:rsidRPr="00D51607" w:rsidRDefault="003E4D67" w:rsidP="00D51607">
      <w:pPr>
        <w:spacing w:after="0"/>
        <w:ind w:firstLine="720"/>
        <w:rPr>
          <w:rFonts w:asciiTheme="majorHAnsi" w:hAnsiTheme="majorHAnsi"/>
          <w:b/>
        </w:rPr>
      </w:pPr>
      <w:proofErr w:type="spellStart"/>
      <w:r>
        <w:rPr>
          <w:rFonts w:asciiTheme="majorHAnsi" w:hAnsiTheme="majorHAnsi"/>
        </w:rPr>
        <w:t>SoR</w:t>
      </w:r>
      <w:proofErr w:type="spellEnd"/>
      <w:r>
        <w:rPr>
          <w:rFonts w:asciiTheme="majorHAnsi" w:hAnsiTheme="majorHAnsi"/>
        </w:rPr>
        <w:t xml:space="preserve"> </w:t>
      </w:r>
      <w:proofErr w:type="spellStart"/>
      <w:r>
        <w:rPr>
          <w:rFonts w:asciiTheme="majorHAnsi" w:hAnsiTheme="majorHAnsi"/>
        </w:rPr>
        <w:t>mS</w:t>
      </w:r>
      <w:proofErr w:type="spellEnd"/>
      <w:r w:rsidR="00D51607" w:rsidRPr="00D51607">
        <w:rPr>
          <w:rFonts w:asciiTheme="majorHAnsi" w:hAnsiTheme="majorHAnsi"/>
        </w:rPr>
        <w:t xml:space="preserve"> read</w:t>
      </w:r>
      <w:r>
        <w:rPr>
          <w:rFonts w:asciiTheme="majorHAnsi" w:hAnsiTheme="majorHAnsi"/>
        </w:rPr>
        <w:t>s</w:t>
      </w:r>
      <w:r w:rsidR="00D51607" w:rsidRPr="00D51607">
        <w:rPr>
          <w:rFonts w:asciiTheme="majorHAnsi" w:hAnsiTheme="majorHAnsi"/>
        </w:rPr>
        <w:t xml:space="preserve"> and write</w:t>
      </w:r>
      <w:r>
        <w:rPr>
          <w:rFonts w:asciiTheme="majorHAnsi" w:hAnsiTheme="majorHAnsi"/>
        </w:rPr>
        <w:t>s</w:t>
      </w:r>
      <w:r w:rsidR="00D51607" w:rsidRPr="00D51607">
        <w:rPr>
          <w:rFonts w:asciiTheme="majorHAnsi" w:hAnsiTheme="majorHAnsi"/>
        </w:rPr>
        <w:t xml:space="preserve"> the data</w:t>
      </w:r>
      <w:r w:rsidR="00C15CF3">
        <w:rPr>
          <w:rFonts w:asciiTheme="majorHAnsi" w:hAnsiTheme="majorHAnsi"/>
        </w:rPr>
        <w:t xml:space="preserve"> directly </w:t>
      </w:r>
      <w:r>
        <w:rPr>
          <w:rFonts w:asciiTheme="majorHAnsi" w:hAnsiTheme="majorHAnsi"/>
        </w:rPr>
        <w:t xml:space="preserve">from </w:t>
      </w:r>
      <w:r w:rsidR="00D51607" w:rsidRPr="00D51607">
        <w:rPr>
          <w:rFonts w:asciiTheme="majorHAnsi" w:hAnsiTheme="majorHAnsi"/>
        </w:rPr>
        <w:t xml:space="preserve">a database. This encapsulates the data domain operation for a logical entity that is reflected in physical database design. </w:t>
      </w:r>
      <w:r w:rsidR="00EB63FC">
        <w:rPr>
          <w:rFonts w:asciiTheme="majorHAnsi" w:hAnsiTheme="majorHAnsi"/>
        </w:rPr>
        <w:t xml:space="preserve"> A </w:t>
      </w:r>
      <w:r w:rsidR="00D51607" w:rsidRPr="00D51607">
        <w:rPr>
          <w:rFonts w:asciiTheme="majorHAnsi" w:hAnsiTheme="majorHAnsi"/>
        </w:rPr>
        <w:t>fundamental principle of a micro service</w:t>
      </w:r>
      <w:r w:rsidR="00C15CF3">
        <w:rPr>
          <w:rFonts w:asciiTheme="majorHAnsi" w:hAnsiTheme="majorHAnsi"/>
        </w:rPr>
        <w:t xml:space="preserve"> keep the data private </w:t>
      </w:r>
      <w:r w:rsidR="00D51607" w:rsidRPr="00D51607">
        <w:rPr>
          <w:rFonts w:asciiTheme="majorHAnsi" w:hAnsiTheme="majorHAnsi"/>
        </w:rPr>
        <w:t>to that service</w:t>
      </w:r>
      <w:r w:rsidR="00EB63FC">
        <w:rPr>
          <w:rFonts w:asciiTheme="majorHAnsi" w:hAnsiTheme="majorHAnsi"/>
        </w:rPr>
        <w:t>; not shared with other service</w:t>
      </w:r>
      <w:r w:rsidR="00D51607" w:rsidRPr="00D51607">
        <w:rPr>
          <w:rFonts w:asciiTheme="majorHAnsi" w:hAnsiTheme="majorHAnsi"/>
        </w:rPr>
        <w:t>.</w:t>
      </w:r>
    </w:p>
    <w:p w:rsidR="00D51607" w:rsidRPr="00D51607" w:rsidRDefault="00D51607" w:rsidP="00D51607">
      <w:pPr>
        <w:spacing w:after="0"/>
        <w:ind w:firstLine="720"/>
        <w:rPr>
          <w:rFonts w:asciiTheme="majorHAnsi" w:hAnsiTheme="majorHAnsi"/>
        </w:rPr>
      </w:pPr>
      <w:r w:rsidRPr="00D51607">
        <w:rPr>
          <w:rFonts w:asciiTheme="majorHAnsi" w:hAnsiTheme="majorHAnsi"/>
        </w:rPr>
        <w:t xml:space="preserve">The below picture captures all </w:t>
      </w:r>
      <w:proofErr w:type="spellStart"/>
      <w:r w:rsidRPr="00D51607">
        <w:rPr>
          <w:rFonts w:asciiTheme="majorHAnsi" w:hAnsiTheme="majorHAnsi"/>
        </w:rPr>
        <w:t>SoR</w:t>
      </w:r>
      <w:proofErr w:type="spellEnd"/>
      <w:r w:rsidRPr="00D51607">
        <w:rPr>
          <w:rFonts w:asciiTheme="majorHAnsi" w:hAnsiTheme="majorHAnsi"/>
        </w:rPr>
        <w:t xml:space="preserve"> services:</w:t>
      </w:r>
    </w:p>
    <w:p w:rsidR="00D51607" w:rsidRDefault="00D51607" w:rsidP="00D51607">
      <w:pPr>
        <w:spacing w:after="0"/>
      </w:pPr>
    </w:p>
    <w:p w:rsidR="00D51607" w:rsidRPr="00866CBE" w:rsidRDefault="00D51607" w:rsidP="00D51607">
      <w:pPr>
        <w:spacing w:after="0"/>
      </w:pPr>
      <w:r>
        <w:rPr>
          <w:noProof/>
        </w:rPr>
        <w:drawing>
          <wp:inline distT="0" distB="0" distL="0" distR="0" wp14:anchorId="70FEB2F7" wp14:editId="7624A5C3">
            <wp:extent cx="5930900" cy="272415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0900" cy="2724150"/>
                    </a:xfrm>
                    <a:prstGeom prst="rect">
                      <a:avLst/>
                    </a:prstGeom>
                    <a:noFill/>
                    <a:ln>
                      <a:noFill/>
                    </a:ln>
                  </pic:spPr>
                </pic:pic>
              </a:graphicData>
            </a:graphic>
          </wp:inline>
        </w:drawing>
      </w:r>
    </w:p>
    <w:p w:rsidR="00D51607" w:rsidRPr="00C21079" w:rsidRDefault="00D51607" w:rsidP="00D51607"/>
    <w:p w:rsidR="00D51607" w:rsidRPr="00D51607" w:rsidRDefault="00D51607" w:rsidP="00D51607">
      <w:pPr>
        <w:spacing w:after="0"/>
        <w:rPr>
          <w:rFonts w:asciiTheme="majorHAnsi" w:hAnsiTheme="majorHAnsi" w:cs="EYInterstate Light"/>
          <w:color w:val="211D1E"/>
        </w:rPr>
      </w:pPr>
      <w:r w:rsidRPr="00D51607">
        <w:rPr>
          <w:rFonts w:asciiTheme="majorHAnsi" w:hAnsiTheme="majorHAnsi" w:cs="EYInterstate Light"/>
          <w:color w:val="211D1E"/>
        </w:rPr>
        <w:t>However, an enterprise software solution has multiple tiers or layers in it. Following is a description of the different categories of micro service t</w:t>
      </w:r>
      <w:r w:rsidR="00196392">
        <w:rPr>
          <w:rFonts w:asciiTheme="majorHAnsi" w:hAnsiTheme="majorHAnsi" w:cs="EYInterstate Light"/>
          <w:color w:val="211D1E"/>
        </w:rPr>
        <w:t xml:space="preserve">o be </w:t>
      </w:r>
      <w:r w:rsidRPr="00D51607">
        <w:rPr>
          <w:rFonts w:asciiTheme="majorHAnsi" w:hAnsiTheme="majorHAnsi" w:cs="EYInterstate Light"/>
          <w:color w:val="211D1E"/>
        </w:rPr>
        <w:t>scor</w:t>
      </w:r>
      <w:r w:rsidR="00196392">
        <w:rPr>
          <w:rFonts w:asciiTheme="majorHAnsi" w:hAnsiTheme="majorHAnsi" w:cs="EYInterstate Light"/>
          <w:color w:val="211D1E"/>
        </w:rPr>
        <w:t>ed</w:t>
      </w:r>
      <w:r w:rsidRPr="00D51607">
        <w:rPr>
          <w:rFonts w:asciiTheme="majorHAnsi" w:hAnsiTheme="majorHAnsi" w:cs="EYInterstate Light"/>
          <w:color w:val="211D1E"/>
        </w:rPr>
        <w:t>.</w:t>
      </w:r>
    </w:p>
    <w:p w:rsidR="00D51607" w:rsidRDefault="00D51607" w:rsidP="006322DE">
      <w:pPr>
        <w:spacing w:after="0"/>
      </w:pPr>
    </w:p>
    <w:p w:rsidR="004665A7" w:rsidRDefault="004665A7" w:rsidP="006322DE">
      <w:pPr>
        <w:spacing w:after="0"/>
      </w:pPr>
      <w:r>
        <w:rPr>
          <w:noProof/>
        </w:rPr>
        <w:drawing>
          <wp:inline distT="0" distB="0" distL="0" distR="0" wp14:anchorId="75F9CCE0" wp14:editId="0B35B1A1">
            <wp:extent cx="5286975" cy="2665562"/>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14688" cy="2679534"/>
                    </a:xfrm>
                    <a:prstGeom prst="rect">
                      <a:avLst/>
                    </a:prstGeom>
                    <a:noFill/>
                    <a:ln>
                      <a:noFill/>
                    </a:ln>
                  </pic:spPr>
                </pic:pic>
              </a:graphicData>
            </a:graphic>
          </wp:inline>
        </w:drawing>
      </w:r>
    </w:p>
    <w:p w:rsidR="009C40C4" w:rsidRDefault="007E51BA" w:rsidP="001B2287">
      <w:pPr>
        <w:spacing w:after="0"/>
        <w:ind w:left="720" w:firstLine="720"/>
        <w:rPr>
          <w:rFonts w:asciiTheme="majorHAnsi" w:hAnsiTheme="majorHAnsi" w:cstheme="minorHAnsi"/>
          <w:sz w:val="24"/>
          <w:szCs w:val="24"/>
        </w:rPr>
      </w:pPr>
      <w:r w:rsidRPr="00D57A39">
        <w:rPr>
          <w:rFonts w:asciiTheme="majorHAnsi" w:hAnsiTheme="majorHAnsi" w:cstheme="minorHAnsi"/>
        </w:rPr>
        <w:t xml:space="preserve">Domain Driven Design starts with </w:t>
      </w:r>
      <w:r w:rsidR="00441DD1" w:rsidRPr="00D57A39">
        <w:rPr>
          <w:rFonts w:asciiTheme="majorHAnsi" w:hAnsiTheme="majorHAnsi" w:cstheme="minorHAnsi"/>
        </w:rPr>
        <w:t>Business Domain</w:t>
      </w:r>
      <w:r w:rsidR="0000473A" w:rsidRPr="00D57A39">
        <w:rPr>
          <w:rFonts w:asciiTheme="majorHAnsi" w:hAnsiTheme="majorHAnsi" w:cstheme="minorHAnsi"/>
        </w:rPr>
        <w:t xml:space="preserve"> Analysis</w:t>
      </w:r>
      <w:r w:rsidR="00C15CF3">
        <w:rPr>
          <w:rFonts w:asciiTheme="majorHAnsi" w:hAnsiTheme="majorHAnsi" w:cstheme="minorHAnsi"/>
        </w:rPr>
        <w:t>;</w:t>
      </w:r>
      <w:r w:rsidR="006145A7" w:rsidRPr="00D57A39">
        <w:rPr>
          <w:rFonts w:asciiTheme="majorHAnsi" w:hAnsiTheme="majorHAnsi" w:cstheme="minorHAnsi"/>
        </w:rPr>
        <w:t xml:space="preserve"> relevant business concepts and processes.  Modelling domain is not the same as modelling persistence. It is a mindset</w:t>
      </w:r>
      <w:r w:rsidR="00EB63FC">
        <w:rPr>
          <w:rFonts w:asciiTheme="majorHAnsi" w:hAnsiTheme="majorHAnsi" w:cstheme="minorHAnsi"/>
        </w:rPr>
        <w:t xml:space="preserve">. The </w:t>
      </w:r>
      <w:r w:rsidR="006145A7" w:rsidRPr="00D57A39">
        <w:rPr>
          <w:rFonts w:asciiTheme="majorHAnsi" w:hAnsiTheme="majorHAnsi" w:cstheme="minorHAnsi"/>
        </w:rPr>
        <w:t xml:space="preserve">application </w:t>
      </w:r>
      <w:r w:rsidR="006145A7" w:rsidRPr="00D57A39">
        <w:rPr>
          <w:rFonts w:asciiTheme="majorHAnsi" w:hAnsiTheme="majorHAnsi" w:cstheme="minorHAnsi"/>
          <w:b/>
          <w:i/>
        </w:rPr>
        <w:t>D</w:t>
      </w:r>
      <w:r w:rsidR="006145A7" w:rsidRPr="00D57A39">
        <w:rPr>
          <w:rFonts w:asciiTheme="majorHAnsi" w:hAnsiTheme="majorHAnsi" w:cstheme="minorHAnsi"/>
        </w:rPr>
        <w:t xml:space="preserve">esign is </w:t>
      </w:r>
      <w:r w:rsidR="006145A7" w:rsidRPr="00D57A39">
        <w:rPr>
          <w:rFonts w:asciiTheme="majorHAnsi" w:hAnsiTheme="majorHAnsi" w:cstheme="minorHAnsi"/>
          <w:b/>
          <w:i/>
        </w:rPr>
        <w:t>D</w:t>
      </w:r>
      <w:r w:rsidR="006145A7" w:rsidRPr="00D57A39">
        <w:rPr>
          <w:rFonts w:asciiTheme="majorHAnsi" w:hAnsiTheme="majorHAnsi" w:cstheme="minorHAnsi"/>
        </w:rPr>
        <w:t xml:space="preserve">riven by the business </w:t>
      </w:r>
      <w:r w:rsidR="00355F86">
        <w:rPr>
          <w:rFonts w:asciiTheme="majorHAnsi" w:hAnsiTheme="majorHAnsi" w:cstheme="minorHAnsi"/>
          <w:b/>
          <w:i/>
        </w:rPr>
        <w:t xml:space="preserve"> </w:t>
      </w:r>
    </w:p>
    <w:p w:rsidR="001C4EFC" w:rsidRDefault="00355F86" w:rsidP="006322DE">
      <w:pPr>
        <w:spacing w:after="0"/>
        <w:ind w:firstLine="720"/>
        <w:rPr>
          <w:rFonts w:asciiTheme="majorHAnsi" w:hAnsiTheme="majorHAnsi" w:cstheme="minorHAnsi"/>
          <w:sz w:val="24"/>
          <w:szCs w:val="24"/>
        </w:rPr>
      </w:pPr>
      <w:r>
        <w:rPr>
          <w:rFonts w:asciiTheme="majorHAnsi" w:hAnsiTheme="majorHAnsi" w:cstheme="minorHAnsi"/>
          <w:noProof/>
          <w:sz w:val="24"/>
          <w:szCs w:val="24"/>
        </w:rPr>
        <w:drawing>
          <wp:anchor distT="0" distB="0" distL="114300" distR="114300" simplePos="0" relativeHeight="251660800" behindDoc="0" locked="0" layoutInCell="1" allowOverlap="1">
            <wp:simplePos x="0" y="0"/>
            <wp:positionH relativeFrom="margin">
              <wp:align>center</wp:align>
            </wp:positionH>
            <wp:positionV relativeFrom="paragraph">
              <wp:posOffset>81388</wp:posOffset>
            </wp:positionV>
            <wp:extent cx="4114165" cy="3217257"/>
            <wp:effectExtent l="19050" t="19050" r="19685" b="215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14165" cy="3217257"/>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rsidR="004A65E2" w:rsidRDefault="004A65E2" w:rsidP="00A27E87">
      <w:pPr>
        <w:spacing w:after="0"/>
        <w:rPr>
          <w:rFonts w:asciiTheme="majorHAnsi" w:hAnsiTheme="majorHAnsi" w:cstheme="minorHAnsi"/>
          <w:sz w:val="24"/>
          <w:szCs w:val="24"/>
        </w:rPr>
      </w:pPr>
    </w:p>
    <w:p w:rsidR="007D34CF" w:rsidRDefault="007D34CF" w:rsidP="00A27E87">
      <w:pPr>
        <w:spacing w:after="0"/>
        <w:rPr>
          <w:rFonts w:asciiTheme="majorHAnsi" w:hAnsiTheme="majorHAnsi" w:cstheme="minorHAnsi"/>
          <w:sz w:val="24"/>
          <w:szCs w:val="24"/>
        </w:rPr>
      </w:pPr>
    </w:p>
    <w:p w:rsidR="007D34CF" w:rsidRDefault="007D34CF" w:rsidP="00A27E87">
      <w:pPr>
        <w:spacing w:after="0"/>
        <w:rPr>
          <w:rFonts w:asciiTheme="majorHAnsi" w:hAnsiTheme="majorHAnsi" w:cstheme="minorHAnsi"/>
          <w:sz w:val="24"/>
          <w:szCs w:val="24"/>
        </w:rPr>
      </w:pPr>
    </w:p>
    <w:p w:rsidR="007D34CF" w:rsidRDefault="007D34CF" w:rsidP="00A27E87">
      <w:pPr>
        <w:spacing w:after="0"/>
        <w:rPr>
          <w:rFonts w:asciiTheme="majorHAnsi" w:hAnsiTheme="majorHAnsi" w:cstheme="minorHAnsi"/>
          <w:sz w:val="24"/>
          <w:szCs w:val="24"/>
        </w:rPr>
      </w:pPr>
    </w:p>
    <w:p w:rsidR="007D34CF" w:rsidRPr="00A27E87" w:rsidRDefault="007D34CF" w:rsidP="00A27E87">
      <w:pPr>
        <w:spacing w:after="0"/>
        <w:rPr>
          <w:rFonts w:asciiTheme="majorHAnsi" w:hAnsiTheme="majorHAnsi" w:cstheme="minorHAnsi"/>
          <w:sz w:val="24"/>
          <w:szCs w:val="24"/>
        </w:rPr>
      </w:pPr>
    </w:p>
    <w:p w:rsidR="00A27E87" w:rsidRDefault="00F41303" w:rsidP="00355F86">
      <w:pPr>
        <w:pStyle w:val="Heading3"/>
      </w:pPr>
      <w:bookmarkStart w:id="10" w:name="_Toc485897824"/>
      <w:r>
        <w:t>3.1.1</w:t>
      </w:r>
      <w:r w:rsidR="00A27E87">
        <w:tab/>
      </w:r>
      <w:r w:rsidR="009F22BA">
        <w:t>Decomposition of a D</w:t>
      </w:r>
      <w:r w:rsidR="00A27E87">
        <w:t>omain</w:t>
      </w:r>
      <w:bookmarkEnd w:id="10"/>
    </w:p>
    <w:p w:rsidR="00A27E87" w:rsidRDefault="00A27E87" w:rsidP="00A27E87">
      <w:pPr>
        <w:spacing w:after="0"/>
        <w:ind w:firstLine="720"/>
      </w:pPr>
      <w:r>
        <w:tab/>
      </w:r>
    </w:p>
    <w:p w:rsidR="00C15CF3" w:rsidRDefault="00C15CF3" w:rsidP="00A27E87">
      <w:pPr>
        <w:spacing w:after="0"/>
        <w:ind w:firstLine="720"/>
        <w:rPr>
          <w:rFonts w:asciiTheme="majorHAnsi" w:hAnsiTheme="majorHAnsi" w:cstheme="minorHAnsi"/>
          <w:sz w:val="24"/>
          <w:szCs w:val="24"/>
        </w:rPr>
      </w:pPr>
    </w:p>
    <w:p w:rsidR="00A27E87" w:rsidRDefault="00355F86" w:rsidP="00A27E87">
      <w:pPr>
        <w:spacing w:after="0"/>
        <w:ind w:firstLine="720"/>
      </w:pPr>
      <w:r>
        <w:lastRenderedPageBreak/>
        <w:t xml:space="preserve">The </w:t>
      </w:r>
      <w:r w:rsidR="00C15CF3">
        <w:t xml:space="preserve">following </w:t>
      </w:r>
      <w:r w:rsidR="00A27E87">
        <w:t>practices</w:t>
      </w:r>
      <w:r>
        <w:t xml:space="preserve"> should be </w:t>
      </w:r>
      <w:r w:rsidR="00C15CF3">
        <w:t>used</w:t>
      </w:r>
      <w:r>
        <w:t xml:space="preserve"> when creating the domain model</w:t>
      </w:r>
      <w:r w:rsidR="00A27E87">
        <w:t xml:space="preserve">: </w:t>
      </w:r>
    </w:p>
    <w:p w:rsidR="00A27E87" w:rsidRPr="00496BAD" w:rsidRDefault="00A27E87" w:rsidP="00A27E87">
      <w:pPr>
        <w:pStyle w:val="ListParagraph"/>
        <w:numPr>
          <w:ilvl w:val="0"/>
          <w:numId w:val="39"/>
        </w:numPr>
        <w:spacing w:after="0"/>
        <w:rPr>
          <w:rFonts w:asciiTheme="majorHAnsi" w:hAnsiTheme="majorHAnsi"/>
          <w:color w:val="auto"/>
        </w:rPr>
      </w:pPr>
      <w:r w:rsidRPr="00496BAD">
        <w:rPr>
          <w:rFonts w:asciiTheme="majorHAnsi" w:hAnsiTheme="majorHAnsi"/>
          <w:color w:val="auto"/>
        </w:rPr>
        <w:t xml:space="preserve">Do the linguistic analysis and avoid ambiguity and </w:t>
      </w:r>
      <w:r w:rsidR="00EB63FC" w:rsidRPr="00496BAD">
        <w:rPr>
          <w:rFonts w:asciiTheme="majorHAnsi" w:hAnsiTheme="majorHAnsi"/>
          <w:color w:val="auto"/>
        </w:rPr>
        <w:t>synonymy</w:t>
      </w:r>
    </w:p>
    <w:p w:rsidR="00A27E87" w:rsidRPr="00496BAD" w:rsidRDefault="00A27E87" w:rsidP="00A27E87">
      <w:pPr>
        <w:pStyle w:val="ListParagraph"/>
        <w:numPr>
          <w:ilvl w:val="0"/>
          <w:numId w:val="39"/>
        </w:numPr>
        <w:spacing w:after="0"/>
        <w:rPr>
          <w:rFonts w:asciiTheme="majorHAnsi" w:hAnsiTheme="majorHAnsi"/>
          <w:color w:val="auto"/>
        </w:rPr>
      </w:pPr>
      <w:r w:rsidRPr="00496BAD">
        <w:rPr>
          <w:rFonts w:asciiTheme="majorHAnsi" w:hAnsiTheme="majorHAnsi"/>
          <w:color w:val="auto"/>
        </w:rPr>
        <w:t>Identify the noun phrases from the discussion above for figuring out the concepts/conceptual classes</w:t>
      </w:r>
    </w:p>
    <w:p w:rsidR="00A27E87" w:rsidRPr="00496BAD" w:rsidRDefault="00A27E87" w:rsidP="00A27E87">
      <w:pPr>
        <w:pStyle w:val="ListParagraph"/>
        <w:numPr>
          <w:ilvl w:val="0"/>
          <w:numId w:val="39"/>
        </w:numPr>
        <w:spacing w:after="0"/>
        <w:rPr>
          <w:rFonts w:asciiTheme="majorHAnsi" w:hAnsiTheme="majorHAnsi"/>
          <w:color w:val="auto"/>
        </w:rPr>
      </w:pPr>
      <w:r w:rsidRPr="00496BAD">
        <w:rPr>
          <w:rFonts w:asciiTheme="majorHAnsi" w:hAnsiTheme="majorHAnsi"/>
          <w:color w:val="auto"/>
        </w:rPr>
        <w:t>Pay attention when noun phrase may represent attributes---when the concept represent just a number or a string.</w:t>
      </w:r>
    </w:p>
    <w:p w:rsidR="00A27E87" w:rsidRPr="00496BAD" w:rsidRDefault="00A27E87" w:rsidP="00A27E87">
      <w:pPr>
        <w:pStyle w:val="ListParagraph"/>
        <w:numPr>
          <w:ilvl w:val="0"/>
          <w:numId w:val="39"/>
        </w:numPr>
        <w:spacing w:after="0"/>
        <w:rPr>
          <w:rFonts w:asciiTheme="majorHAnsi" w:hAnsiTheme="majorHAnsi"/>
          <w:color w:val="auto"/>
        </w:rPr>
      </w:pPr>
      <w:r w:rsidRPr="00496BAD">
        <w:rPr>
          <w:rFonts w:asciiTheme="majorHAnsi" w:hAnsiTheme="majorHAnsi"/>
          <w:color w:val="auto"/>
        </w:rPr>
        <w:t>Pay attention when noun phrase may represent conceptual classes---when the concept may represent multiple behavior or stores state information.</w:t>
      </w:r>
    </w:p>
    <w:p w:rsidR="00A27E87" w:rsidRDefault="00A27E87" w:rsidP="00A27E87">
      <w:pPr>
        <w:pStyle w:val="ListParagraph"/>
        <w:numPr>
          <w:ilvl w:val="0"/>
          <w:numId w:val="39"/>
        </w:numPr>
        <w:spacing w:after="0"/>
        <w:rPr>
          <w:rFonts w:asciiTheme="majorHAnsi" w:hAnsiTheme="majorHAnsi"/>
          <w:color w:val="auto"/>
        </w:rPr>
      </w:pPr>
      <w:r w:rsidRPr="00496BAD">
        <w:rPr>
          <w:rFonts w:asciiTheme="majorHAnsi" w:hAnsiTheme="majorHAnsi"/>
          <w:color w:val="auto"/>
        </w:rPr>
        <w:t>Verbs can also be class when it stores state.</w:t>
      </w:r>
    </w:p>
    <w:p w:rsidR="00EB30A0" w:rsidRDefault="00EB30A0" w:rsidP="005238BB">
      <w:pPr>
        <w:spacing w:after="0"/>
        <w:rPr>
          <w:rFonts w:asciiTheme="majorHAnsi" w:hAnsiTheme="majorHAnsi"/>
        </w:rPr>
      </w:pPr>
    </w:p>
    <w:p w:rsidR="005238BB" w:rsidRPr="005238BB" w:rsidRDefault="005238BB" w:rsidP="005238BB">
      <w:pPr>
        <w:spacing w:after="0"/>
        <w:ind w:left="1080"/>
        <w:rPr>
          <w:rFonts w:asciiTheme="majorHAnsi" w:hAnsiTheme="majorHAnsi"/>
        </w:rPr>
      </w:pPr>
      <w:r w:rsidRPr="005238BB">
        <w:rPr>
          <w:rFonts w:asciiTheme="majorHAnsi" w:hAnsiTheme="majorHAnsi"/>
        </w:rPr>
        <w:t xml:space="preserve">The model domain drawing and bounded context adjustment takes place once the concepts and purpose is determined. Once the Aggregate Root is known, the communication starts between the Aggregate and Entity value object  </w:t>
      </w:r>
    </w:p>
    <w:p w:rsidR="00355F86" w:rsidRDefault="00355F86" w:rsidP="00EB30A0">
      <w:pPr>
        <w:spacing w:after="0"/>
        <w:rPr>
          <w:rFonts w:asciiTheme="majorHAnsi" w:hAnsiTheme="majorHAnsi"/>
        </w:rPr>
      </w:pPr>
    </w:p>
    <w:p w:rsidR="005238BB" w:rsidRDefault="00EB30A0" w:rsidP="00355F86">
      <w:pPr>
        <w:spacing w:after="0"/>
        <w:rPr>
          <w:rFonts w:asciiTheme="majorHAnsi" w:hAnsiTheme="majorHAnsi"/>
        </w:rPr>
      </w:pPr>
      <w:r>
        <w:rPr>
          <w:rFonts w:asciiTheme="majorHAnsi" w:hAnsiTheme="majorHAnsi"/>
        </w:rPr>
        <w:t>Below two diagram</w:t>
      </w:r>
      <w:r w:rsidR="00295C22">
        <w:rPr>
          <w:rFonts w:asciiTheme="majorHAnsi" w:hAnsiTheme="majorHAnsi"/>
        </w:rPr>
        <w:t xml:space="preserve"> depicts </w:t>
      </w:r>
      <w:r>
        <w:rPr>
          <w:rFonts w:asciiTheme="majorHAnsi" w:hAnsiTheme="majorHAnsi"/>
        </w:rPr>
        <w:t>objects interact</w:t>
      </w:r>
      <w:r w:rsidR="00355F86">
        <w:rPr>
          <w:rFonts w:asciiTheme="majorHAnsi" w:hAnsiTheme="majorHAnsi"/>
        </w:rPr>
        <w:t>ion</w:t>
      </w:r>
      <w:r>
        <w:rPr>
          <w:rFonts w:asciiTheme="majorHAnsi" w:hAnsiTheme="majorHAnsi"/>
        </w:rPr>
        <w:t xml:space="preserve"> in the software context to support the business</w:t>
      </w:r>
      <w:r w:rsidR="00355F86">
        <w:rPr>
          <w:rFonts w:asciiTheme="majorHAnsi" w:hAnsiTheme="majorHAnsi"/>
        </w:rPr>
        <w:t xml:space="preserve"> operation. </w:t>
      </w:r>
    </w:p>
    <w:p w:rsidR="00355F86" w:rsidRDefault="00EB30A0" w:rsidP="00355F86">
      <w:pPr>
        <w:spacing w:after="0"/>
        <w:rPr>
          <w:rFonts w:asciiTheme="majorHAnsi" w:hAnsiTheme="majorHAnsi"/>
        </w:rPr>
      </w:pPr>
      <w:r>
        <w:rPr>
          <w:rFonts w:asciiTheme="majorHAnsi" w:hAnsiTheme="majorHAnsi"/>
        </w:rPr>
        <w:t xml:space="preserve"> </w:t>
      </w:r>
    </w:p>
    <w:p w:rsidR="00A27E87" w:rsidRDefault="00295C22" w:rsidP="00355F86">
      <w:pPr>
        <w:spacing w:after="0"/>
      </w:pPr>
      <w:r>
        <w:rPr>
          <w:rFonts w:asciiTheme="majorHAnsi" w:hAnsiTheme="majorHAnsi"/>
        </w:rPr>
        <w:t>.</w:t>
      </w:r>
      <w:r w:rsidR="00355F86">
        <w:rPr>
          <w:rFonts w:asciiTheme="majorHAnsi" w:hAnsiTheme="majorHAnsi"/>
        </w:rPr>
        <w:t xml:space="preserve">    </w:t>
      </w:r>
      <w:r w:rsidR="00A27E87">
        <w:tab/>
      </w:r>
      <w:r w:rsidR="00A27E87">
        <w:rPr>
          <w:rFonts w:asciiTheme="majorHAnsi" w:hAnsiTheme="majorHAnsi" w:cstheme="minorHAnsi"/>
          <w:noProof/>
          <w:sz w:val="24"/>
          <w:szCs w:val="24"/>
        </w:rPr>
        <w:drawing>
          <wp:inline distT="0" distB="0" distL="0" distR="0" wp14:anchorId="427B4F4D" wp14:editId="0F9E0A87">
            <wp:extent cx="3049270" cy="3633530"/>
            <wp:effectExtent l="0" t="0" r="0" b="508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51786" cy="3636528"/>
                    </a:xfrm>
                    <a:prstGeom prst="rect">
                      <a:avLst/>
                    </a:prstGeom>
                    <a:noFill/>
                    <a:ln>
                      <a:noFill/>
                    </a:ln>
                  </pic:spPr>
                </pic:pic>
              </a:graphicData>
            </a:graphic>
          </wp:inline>
        </w:drawing>
      </w:r>
    </w:p>
    <w:p w:rsidR="00A27E87" w:rsidRDefault="00A27E87" w:rsidP="00A27E87"/>
    <w:p w:rsidR="00394D40" w:rsidRDefault="00394D40" w:rsidP="00A27E87"/>
    <w:p w:rsidR="00394D40" w:rsidRDefault="00394D40" w:rsidP="00A27E87"/>
    <w:p w:rsidR="0059556F" w:rsidRDefault="0059556F" w:rsidP="00A27E87">
      <w:r>
        <w:lastRenderedPageBreak/>
        <w:t>Sequence Diagram:</w:t>
      </w:r>
    </w:p>
    <w:p w:rsidR="00A27E87" w:rsidRDefault="00A27E87" w:rsidP="00A27E87">
      <w:r>
        <w:rPr>
          <w:noProof/>
        </w:rPr>
        <w:drawing>
          <wp:inline distT="0" distB="0" distL="0" distR="0" wp14:anchorId="4A9246E2" wp14:editId="68B621E4">
            <wp:extent cx="4278702" cy="2518410"/>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90784" cy="2525521"/>
                    </a:xfrm>
                    <a:prstGeom prst="rect">
                      <a:avLst/>
                    </a:prstGeom>
                    <a:noFill/>
                    <a:ln>
                      <a:noFill/>
                    </a:ln>
                  </pic:spPr>
                </pic:pic>
              </a:graphicData>
            </a:graphic>
          </wp:inline>
        </w:drawing>
      </w:r>
    </w:p>
    <w:p w:rsidR="00087C93" w:rsidRDefault="00087C93" w:rsidP="00A27E87"/>
    <w:p w:rsidR="00C454A6" w:rsidRPr="00087C93" w:rsidRDefault="001D6DCC" w:rsidP="00A27E87">
      <w:pPr>
        <w:rPr>
          <w:rFonts w:asciiTheme="majorHAnsi" w:hAnsiTheme="majorHAnsi"/>
        </w:rPr>
      </w:pPr>
      <w:r>
        <w:rPr>
          <w:rFonts w:asciiTheme="majorHAnsi" w:hAnsiTheme="majorHAnsi"/>
        </w:rPr>
        <w:t xml:space="preserve">The Bounded Context </w:t>
      </w:r>
      <w:r w:rsidR="00C454A6">
        <w:rPr>
          <w:rFonts w:asciiTheme="majorHAnsi" w:hAnsiTheme="majorHAnsi"/>
        </w:rPr>
        <w:t>capability</w:t>
      </w:r>
      <w:r>
        <w:rPr>
          <w:rFonts w:asciiTheme="majorHAnsi" w:hAnsiTheme="majorHAnsi"/>
        </w:rPr>
        <w:t xml:space="preserve"> </w:t>
      </w:r>
      <w:proofErr w:type="spellStart"/>
      <w:r w:rsidR="00700F06">
        <w:rPr>
          <w:rFonts w:asciiTheme="majorHAnsi" w:hAnsiTheme="majorHAnsi"/>
        </w:rPr>
        <w:t>mS</w:t>
      </w:r>
      <w:proofErr w:type="spellEnd"/>
      <w:r>
        <w:rPr>
          <w:rFonts w:asciiTheme="majorHAnsi" w:hAnsiTheme="majorHAnsi"/>
        </w:rPr>
        <w:t xml:space="preserve"> discussion below</w:t>
      </w:r>
      <w:r w:rsidR="00C454A6">
        <w:rPr>
          <w:rFonts w:asciiTheme="majorHAnsi" w:hAnsiTheme="majorHAnsi"/>
        </w:rPr>
        <w:t>.</w:t>
      </w:r>
    </w:p>
    <w:p w:rsidR="0000473A" w:rsidRDefault="00F41303" w:rsidP="00F41303">
      <w:pPr>
        <w:pStyle w:val="Heading4"/>
      </w:pPr>
      <w:r>
        <w:t>3.1</w:t>
      </w:r>
      <w:r w:rsidR="00B3700A">
        <w:t>.1</w:t>
      </w:r>
      <w:r>
        <w:t>.1</w:t>
      </w:r>
      <w:r w:rsidR="00B3700A">
        <w:tab/>
      </w:r>
      <w:proofErr w:type="gramStart"/>
      <w:r w:rsidR="0000473A">
        <w:t>“</w:t>
      </w:r>
      <w:r w:rsidR="00FF7027">
        <w:t xml:space="preserve"> Catalog</w:t>
      </w:r>
      <w:proofErr w:type="gramEnd"/>
      <w:r w:rsidR="00FF7027">
        <w:t xml:space="preserve"> (</w:t>
      </w:r>
      <w:r w:rsidR="0000473A">
        <w:t>Service/Product</w:t>
      </w:r>
      <w:r w:rsidR="00FF7027">
        <w:t>)</w:t>
      </w:r>
      <w:r w:rsidR="0000473A">
        <w:t xml:space="preserve"> Management”</w:t>
      </w:r>
      <w:r w:rsidR="0023715C">
        <w:t xml:space="preserve"> Business Capability &amp; </w:t>
      </w:r>
      <w:proofErr w:type="spellStart"/>
      <w:r w:rsidR="0023715C">
        <w:t>SoR</w:t>
      </w:r>
      <w:proofErr w:type="spellEnd"/>
      <w:r>
        <w:t xml:space="preserve"> implementation</w:t>
      </w:r>
    </w:p>
    <w:p w:rsidR="00C211AF" w:rsidRDefault="00C211AF" w:rsidP="00C211AF"/>
    <w:p w:rsidR="00111771" w:rsidRPr="00394D40" w:rsidRDefault="00C211AF" w:rsidP="006B1D0C">
      <w:pPr>
        <w:pStyle w:val="Default"/>
        <w:rPr>
          <w:rFonts w:asciiTheme="majorHAnsi" w:hAnsiTheme="majorHAnsi"/>
          <w:b/>
          <w:u w:val="single"/>
        </w:rPr>
      </w:pPr>
      <w:r>
        <w:tab/>
      </w:r>
      <w:r w:rsidR="00394D40" w:rsidRPr="00394D40">
        <w:rPr>
          <w:rFonts w:asciiTheme="majorHAnsi" w:eastAsia="MinionPro-Regular" w:hAnsiTheme="majorHAnsi" w:cs="MinionPro-Regular"/>
          <w:b/>
          <w:u w:val="single"/>
        </w:rPr>
        <w:t xml:space="preserve">Function: </w:t>
      </w:r>
    </w:p>
    <w:p w:rsidR="00C67E6D" w:rsidRDefault="00C67E6D" w:rsidP="00C67E6D">
      <w:pPr>
        <w:autoSpaceDE w:val="0"/>
        <w:autoSpaceDN w:val="0"/>
        <w:adjustRightInd w:val="0"/>
        <w:spacing w:after="0" w:line="240" w:lineRule="auto"/>
        <w:ind w:left="720"/>
      </w:pPr>
    </w:p>
    <w:p w:rsidR="00C211AF" w:rsidRPr="00CB2E30" w:rsidRDefault="00C211AF" w:rsidP="00C211AF">
      <w:pPr>
        <w:rPr>
          <w:rFonts w:asciiTheme="majorHAnsi" w:hAnsiTheme="majorHAnsi"/>
        </w:rPr>
      </w:pPr>
      <w:r w:rsidRPr="00CB2E30">
        <w:rPr>
          <w:rFonts w:asciiTheme="majorHAnsi" w:hAnsiTheme="majorHAnsi"/>
        </w:rPr>
        <w:tab/>
        <w:t xml:space="preserve">Developer: What </w:t>
      </w:r>
      <w:r w:rsidR="00394D40">
        <w:rPr>
          <w:rFonts w:asciiTheme="majorHAnsi" w:hAnsiTheme="majorHAnsi"/>
        </w:rPr>
        <w:t xml:space="preserve">is a </w:t>
      </w:r>
      <w:r w:rsidRPr="00CB2E30">
        <w:rPr>
          <w:rFonts w:asciiTheme="majorHAnsi" w:hAnsiTheme="majorHAnsi"/>
        </w:rPr>
        <w:t>Service or Product?</w:t>
      </w:r>
    </w:p>
    <w:p w:rsidR="00C211AF" w:rsidRPr="00CB2E30" w:rsidRDefault="00C211AF" w:rsidP="00FF7027">
      <w:pPr>
        <w:spacing w:after="0"/>
        <w:ind w:left="720"/>
        <w:rPr>
          <w:rFonts w:asciiTheme="majorHAnsi" w:hAnsiTheme="majorHAnsi"/>
        </w:rPr>
      </w:pPr>
      <w:r w:rsidRPr="00CB2E30">
        <w:rPr>
          <w:rFonts w:asciiTheme="majorHAnsi" w:hAnsiTheme="majorHAnsi"/>
        </w:rPr>
        <w:t>Domain Expert</w:t>
      </w:r>
      <w:r w:rsidR="00317F71" w:rsidRPr="00CB2E30">
        <w:rPr>
          <w:rFonts w:asciiTheme="majorHAnsi" w:hAnsiTheme="majorHAnsi"/>
          <w:b/>
        </w:rPr>
        <w:t xml:space="preserve">: </w:t>
      </w:r>
      <w:r w:rsidRPr="00CB2E30">
        <w:rPr>
          <w:rFonts w:asciiTheme="majorHAnsi" w:hAnsiTheme="majorHAnsi"/>
          <w:b/>
        </w:rPr>
        <w:t>Service or Product</w:t>
      </w:r>
      <w:r w:rsidR="00394D40">
        <w:rPr>
          <w:rFonts w:asciiTheme="majorHAnsi" w:hAnsiTheme="majorHAnsi"/>
          <w:b/>
        </w:rPr>
        <w:t xml:space="preserve"> </w:t>
      </w:r>
      <w:r w:rsidR="00394D40">
        <w:rPr>
          <w:rFonts w:asciiTheme="majorHAnsi" w:hAnsiTheme="majorHAnsi"/>
        </w:rPr>
        <w:t>is</w:t>
      </w:r>
      <w:r w:rsidRPr="00CB2E30">
        <w:rPr>
          <w:rFonts w:asciiTheme="majorHAnsi" w:hAnsiTheme="majorHAnsi"/>
        </w:rPr>
        <w:t xml:space="preserve"> </w:t>
      </w:r>
      <w:r w:rsidR="00394D40">
        <w:rPr>
          <w:rFonts w:asciiTheme="majorHAnsi" w:hAnsiTheme="majorHAnsi"/>
        </w:rPr>
        <w:t>offering by the company</w:t>
      </w:r>
      <w:r w:rsidRPr="00CB2E30">
        <w:rPr>
          <w:rFonts w:asciiTheme="majorHAnsi" w:hAnsiTheme="majorHAnsi"/>
        </w:rPr>
        <w:t xml:space="preserve">, e.g., high </w:t>
      </w:r>
      <w:r w:rsidR="0011250A" w:rsidRPr="00CB2E30">
        <w:rPr>
          <w:rFonts w:asciiTheme="majorHAnsi" w:hAnsiTheme="majorHAnsi"/>
        </w:rPr>
        <w:t>speed internet</w:t>
      </w:r>
      <w:r w:rsidRPr="00CB2E30">
        <w:rPr>
          <w:rFonts w:asciiTheme="majorHAnsi" w:hAnsiTheme="majorHAnsi"/>
        </w:rPr>
        <w:t xml:space="preserve"> connectivity</w:t>
      </w:r>
      <w:r w:rsidR="00FF7027" w:rsidRPr="00CB2E30">
        <w:rPr>
          <w:rFonts w:asciiTheme="majorHAnsi" w:hAnsiTheme="majorHAnsi"/>
        </w:rPr>
        <w:t>, pre/post-</w:t>
      </w:r>
      <w:r w:rsidRPr="00CB2E30">
        <w:rPr>
          <w:rFonts w:asciiTheme="majorHAnsi" w:hAnsiTheme="majorHAnsi"/>
        </w:rPr>
        <w:t xml:space="preserve">paid mobility services etc. </w:t>
      </w:r>
    </w:p>
    <w:p w:rsidR="00FF7027" w:rsidRPr="00CB2E30" w:rsidRDefault="00FF7027" w:rsidP="00FF7027">
      <w:pPr>
        <w:spacing w:after="0"/>
        <w:ind w:left="720"/>
        <w:rPr>
          <w:rFonts w:asciiTheme="majorHAnsi" w:hAnsiTheme="majorHAnsi"/>
        </w:rPr>
      </w:pPr>
    </w:p>
    <w:p w:rsidR="00C211AF" w:rsidRPr="00CB2E30" w:rsidRDefault="00C211AF" w:rsidP="00C211AF">
      <w:pPr>
        <w:spacing w:after="0"/>
        <w:ind w:firstLine="720"/>
        <w:rPr>
          <w:rFonts w:asciiTheme="majorHAnsi" w:hAnsiTheme="majorHAnsi"/>
        </w:rPr>
      </w:pPr>
      <w:r w:rsidRPr="00CB2E30">
        <w:rPr>
          <w:rFonts w:asciiTheme="majorHAnsi" w:hAnsiTheme="majorHAnsi"/>
        </w:rPr>
        <w:t xml:space="preserve">Developer: Are there different </w:t>
      </w:r>
      <w:r w:rsidR="00394D40">
        <w:rPr>
          <w:rFonts w:asciiTheme="majorHAnsi" w:hAnsiTheme="majorHAnsi"/>
        </w:rPr>
        <w:t xml:space="preserve">levels </w:t>
      </w:r>
      <w:r w:rsidRPr="00CB2E30">
        <w:rPr>
          <w:rFonts w:asciiTheme="majorHAnsi" w:hAnsiTheme="majorHAnsi"/>
        </w:rPr>
        <w:t>in a service?</w:t>
      </w:r>
    </w:p>
    <w:p w:rsidR="00534CB2" w:rsidRPr="00CB2E30" w:rsidRDefault="00534CB2" w:rsidP="00534CB2">
      <w:pPr>
        <w:spacing w:after="0"/>
        <w:ind w:left="720"/>
        <w:rPr>
          <w:rFonts w:asciiTheme="majorHAnsi" w:hAnsiTheme="majorHAnsi"/>
        </w:rPr>
      </w:pPr>
      <w:r w:rsidRPr="00CB2E30">
        <w:rPr>
          <w:rFonts w:asciiTheme="majorHAnsi" w:hAnsiTheme="majorHAnsi"/>
        </w:rPr>
        <w:t>Domain Expert: Yes, t</w:t>
      </w:r>
      <w:r w:rsidR="00C211AF" w:rsidRPr="00CB2E30">
        <w:rPr>
          <w:rFonts w:asciiTheme="majorHAnsi" w:hAnsiTheme="majorHAnsi"/>
        </w:rPr>
        <w:t>here could be different level</w:t>
      </w:r>
      <w:r w:rsidR="00394D40">
        <w:rPr>
          <w:rFonts w:asciiTheme="majorHAnsi" w:hAnsiTheme="majorHAnsi"/>
        </w:rPr>
        <w:t>s</w:t>
      </w:r>
      <w:r w:rsidR="00C211AF" w:rsidRPr="00CB2E30">
        <w:rPr>
          <w:rFonts w:asciiTheme="majorHAnsi" w:hAnsiTheme="majorHAnsi"/>
        </w:rPr>
        <w:t xml:space="preserve"> of </w:t>
      </w:r>
      <w:r w:rsidR="00C211AF" w:rsidRPr="00CB2E30">
        <w:rPr>
          <w:rFonts w:asciiTheme="majorHAnsi" w:hAnsiTheme="majorHAnsi"/>
          <w:b/>
        </w:rPr>
        <w:t>features</w:t>
      </w:r>
      <w:r w:rsidR="00C211AF" w:rsidRPr="00CB2E30">
        <w:rPr>
          <w:rFonts w:asciiTheme="majorHAnsi" w:hAnsiTheme="majorHAnsi"/>
        </w:rPr>
        <w:t xml:space="preserve"> in a </w:t>
      </w:r>
      <w:r w:rsidR="00C211AF" w:rsidRPr="00CB2E30">
        <w:rPr>
          <w:rFonts w:asciiTheme="majorHAnsi" w:hAnsiTheme="majorHAnsi"/>
          <w:b/>
        </w:rPr>
        <w:t>service</w:t>
      </w:r>
      <w:r w:rsidRPr="00CB2E30">
        <w:rPr>
          <w:rFonts w:asciiTheme="majorHAnsi" w:hAnsiTheme="majorHAnsi"/>
        </w:rPr>
        <w:t xml:space="preserve">, e.g., </w:t>
      </w:r>
      <w:r w:rsidR="00355F86">
        <w:rPr>
          <w:rFonts w:asciiTheme="majorHAnsi" w:hAnsiTheme="majorHAnsi"/>
        </w:rPr>
        <w:t>c</w:t>
      </w:r>
      <w:r w:rsidRPr="00CB2E30">
        <w:rPr>
          <w:rFonts w:asciiTheme="majorHAnsi" w:hAnsiTheme="majorHAnsi"/>
        </w:rPr>
        <w:t xml:space="preserve">all forwarding is a </w:t>
      </w:r>
      <w:r w:rsidRPr="00CB2E30">
        <w:rPr>
          <w:rFonts w:asciiTheme="majorHAnsi" w:hAnsiTheme="majorHAnsi"/>
          <w:b/>
        </w:rPr>
        <w:t>feature</w:t>
      </w:r>
      <w:r w:rsidRPr="00CB2E30">
        <w:rPr>
          <w:rFonts w:asciiTheme="majorHAnsi" w:hAnsiTheme="majorHAnsi"/>
        </w:rPr>
        <w:t xml:space="preserve"> for a mobility service.</w:t>
      </w:r>
    </w:p>
    <w:p w:rsidR="00FF7027" w:rsidRPr="00CB2E30" w:rsidRDefault="00FF7027" w:rsidP="00534CB2">
      <w:pPr>
        <w:spacing w:after="0"/>
        <w:ind w:left="720"/>
        <w:rPr>
          <w:rFonts w:asciiTheme="majorHAnsi" w:hAnsiTheme="majorHAnsi"/>
        </w:rPr>
      </w:pPr>
    </w:p>
    <w:p w:rsidR="00534CB2" w:rsidRPr="00CB2E30" w:rsidRDefault="00534CB2" w:rsidP="00C211AF">
      <w:pPr>
        <w:spacing w:after="0"/>
        <w:ind w:firstLine="720"/>
        <w:rPr>
          <w:rFonts w:asciiTheme="majorHAnsi" w:hAnsiTheme="majorHAnsi"/>
        </w:rPr>
      </w:pPr>
      <w:r w:rsidRPr="00CB2E30">
        <w:rPr>
          <w:rFonts w:asciiTheme="majorHAnsi" w:hAnsiTheme="majorHAnsi"/>
        </w:rPr>
        <w:t>Developer: How</w:t>
      </w:r>
      <w:r w:rsidR="00394D40">
        <w:rPr>
          <w:rFonts w:asciiTheme="majorHAnsi" w:hAnsiTheme="majorHAnsi"/>
        </w:rPr>
        <w:t xml:space="preserve"> is a service </w:t>
      </w:r>
      <w:r w:rsidRPr="00CB2E30">
        <w:rPr>
          <w:rFonts w:asciiTheme="majorHAnsi" w:hAnsiTheme="majorHAnsi"/>
        </w:rPr>
        <w:t>package</w:t>
      </w:r>
      <w:r w:rsidR="00394D40">
        <w:rPr>
          <w:rFonts w:asciiTheme="majorHAnsi" w:hAnsiTheme="majorHAnsi"/>
        </w:rPr>
        <w:t>d</w:t>
      </w:r>
      <w:r w:rsidRPr="00CB2E30">
        <w:rPr>
          <w:rFonts w:asciiTheme="majorHAnsi" w:hAnsiTheme="majorHAnsi"/>
        </w:rPr>
        <w:t>?</w:t>
      </w:r>
    </w:p>
    <w:p w:rsidR="00534CB2" w:rsidRPr="00CB2E30" w:rsidRDefault="00534CB2" w:rsidP="00534CB2">
      <w:pPr>
        <w:spacing w:after="0"/>
        <w:ind w:left="720"/>
        <w:rPr>
          <w:rFonts w:asciiTheme="majorHAnsi" w:hAnsiTheme="majorHAnsi"/>
        </w:rPr>
      </w:pPr>
      <w:r w:rsidRPr="00CB2E30">
        <w:rPr>
          <w:rFonts w:asciiTheme="majorHAnsi" w:hAnsiTheme="majorHAnsi"/>
        </w:rPr>
        <w:t>Domain Expert: A complete service may include</w:t>
      </w:r>
      <w:r w:rsidR="00394D40">
        <w:rPr>
          <w:rFonts w:asciiTheme="majorHAnsi" w:hAnsiTheme="majorHAnsi"/>
        </w:rPr>
        <w:t>,</w:t>
      </w:r>
      <w:r w:rsidRPr="00CB2E30">
        <w:rPr>
          <w:rFonts w:asciiTheme="majorHAnsi" w:hAnsiTheme="majorHAnsi"/>
        </w:rPr>
        <w:t xml:space="preserve"> for example unlimited SMS and unlimited talk time. This will constitute an </w:t>
      </w:r>
      <w:r w:rsidRPr="00CB2E30">
        <w:rPr>
          <w:rFonts w:asciiTheme="majorHAnsi" w:hAnsiTheme="majorHAnsi"/>
          <w:b/>
        </w:rPr>
        <w:t>Offer</w:t>
      </w:r>
      <w:r w:rsidR="00394D40">
        <w:rPr>
          <w:rFonts w:asciiTheme="majorHAnsi" w:hAnsiTheme="majorHAnsi"/>
        </w:rPr>
        <w:t xml:space="preserve"> </w:t>
      </w:r>
    </w:p>
    <w:p w:rsidR="00FF7027" w:rsidRPr="00CB2E30" w:rsidRDefault="00FF7027" w:rsidP="00534CB2">
      <w:pPr>
        <w:spacing w:after="0"/>
        <w:ind w:left="720"/>
        <w:rPr>
          <w:rFonts w:asciiTheme="majorHAnsi" w:hAnsiTheme="majorHAnsi"/>
        </w:rPr>
      </w:pPr>
    </w:p>
    <w:p w:rsidR="00534CB2" w:rsidRPr="00CB2E30" w:rsidRDefault="00534CB2" w:rsidP="00C211AF">
      <w:pPr>
        <w:spacing w:after="0"/>
        <w:ind w:firstLine="720"/>
        <w:rPr>
          <w:rFonts w:asciiTheme="majorHAnsi" w:hAnsiTheme="majorHAnsi"/>
        </w:rPr>
      </w:pPr>
      <w:r w:rsidRPr="00CB2E30">
        <w:rPr>
          <w:rFonts w:asciiTheme="majorHAnsi" w:hAnsiTheme="majorHAnsi"/>
        </w:rPr>
        <w:t xml:space="preserve"> Developer: Do you s</w:t>
      </w:r>
      <w:r w:rsidR="00355F86">
        <w:rPr>
          <w:rFonts w:asciiTheme="majorHAnsi" w:hAnsiTheme="majorHAnsi"/>
        </w:rPr>
        <w:t xml:space="preserve">ell </w:t>
      </w:r>
      <w:r w:rsidR="00B92766" w:rsidRPr="00CB2E30">
        <w:rPr>
          <w:rFonts w:asciiTheme="majorHAnsi" w:hAnsiTheme="majorHAnsi"/>
          <w:b/>
        </w:rPr>
        <w:t>hardware</w:t>
      </w:r>
      <w:r w:rsidR="00B92766" w:rsidRPr="00CB2E30">
        <w:rPr>
          <w:rFonts w:asciiTheme="majorHAnsi" w:hAnsiTheme="majorHAnsi"/>
        </w:rPr>
        <w:t>/</w:t>
      </w:r>
      <w:r w:rsidRPr="00CB2E30">
        <w:rPr>
          <w:rFonts w:asciiTheme="majorHAnsi" w:hAnsiTheme="majorHAnsi"/>
          <w:b/>
        </w:rPr>
        <w:t>Product</w:t>
      </w:r>
      <w:r w:rsidRPr="00CB2E30">
        <w:rPr>
          <w:rFonts w:asciiTheme="majorHAnsi" w:hAnsiTheme="majorHAnsi"/>
        </w:rPr>
        <w:t xml:space="preserve"> that executes </w:t>
      </w:r>
      <w:r w:rsidR="00394D40">
        <w:rPr>
          <w:rFonts w:asciiTheme="majorHAnsi" w:hAnsiTheme="majorHAnsi"/>
        </w:rPr>
        <w:t xml:space="preserve">a </w:t>
      </w:r>
      <w:r w:rsidRPr="00CB2E30">
        <w:rPr>
          <w:rFonts w:asciiTheme="majorHAnsi" w:hAnsiTheme="majorHAnsi"/>
        </w:rPr>
        <w:t>service?</w:t>
      </w:r>
    </w:p>
    <w:p w:rsidR="00534CB2" w:rsidRDefault="00FF7027" w:rsidP="00C211AF">
      <w:pPr>
        <w:spacing w:after="0"/>
        <w:ind w:firstLine="720"/>
        <w:rPr>
          <w:rFonts w:asciiTheme="majorHAnsi" w:hAnsiTheme="majorHAnsi"/>
        </w:rPr>
      </w:pPr>
      <w:r w:rsidRPr="00CB2E30">
        <w:rPr>
          <w:rFonts w:asciiTheme="majorHAnsi" w:hAnsiTheme="majorHAnsi"/>
        </w:rPr>
        <w:t xml:space="preserve">Domain </w:t>
      </w:r>
      <w:r w:rsidR="00534CB2" w:rsidRPr="00CB2E30">
        <w:rPr>
          <w:rFonts w:asciiTheme="majorHAnsi" w:hAnsiTheme="majorHAnsi"/>
        </w:rPr>
        <w:t xml:space="preserve">Expert: </w:t>
      </w:r>
      <w:r w:rsidR="009D6F12" w:rsidRPr="00CB2E30">
        <w:rPr>
          <w:rFonts w:asciiTheme="majorHAnsi" w:hAnsiTheme="majorHAnsi"/>
        </w:rPr>
        <w:t>Yes</w:t>
      </w:r>
      <w:r w:rsidR="009C7621">
        <w:rPr>
          <w:rFonts w:asciiTheme="majorHAnsi" w:hAnsiTheme="majorHAnsi"/>
        </w:rPr>
        <w:t xml:space="preserve">, </w:t>
      </w:r>
      <w:r w:rsidR="00394D40">
        <w:rPr>
          <w:rFonts w:asciiTheme="majorHAnsi" w:hAnsiTheme="majorHAnsi"/>
        </w:rPr>
        <w:t xml:space="preserve">such as a </w:t>
      </w:r>
      <w:r w:rsidR="009C7621">
        <w:rPr>
          <w:rFonts w:asciiTheme="majorHAnsi" w:hAnsiTheme="majorHAnsi"/>
        </w:rPr>
        <w:t>cell phone</w:t>
      </w:r>
    </w:p>
    <w:p w:rsidR="00394D40" w:rsidRPr="00CB2E30" w:rsidRDefault="00394D40" w:rsidP="00C211AF">
      <w:pPr>
        <w:spacing w:after="0"/>
        <w:ind w:firstLine="720"/>
        <w:rPr>
          <w:rFonts w:asciiTheme="majorHAnsi" w:hAnsiTheme="majorHAnsi"/>
        </w:rPr>
      </w:pPr>
    </w:p>
    <w:p w:rsidR="00534CB2" w:rsidRPr="00CB2E30" w:rsidRDefault="00534CB2" w:rsidP="00C211AF">
      <w:pPr>
        <w:spacing w:after="0"/>
        <w:ind w:firstLine="720"/>
        <w:rPr>
          <w:rFonts w:asciiTheme="majorHAnsi" w:hAnsiTheme="majorHAnsi"/>
        </w:rPr>
      </w:pPr>
      <w:r w:rsidRPr="00CB2E30">
        <w:rPr>
          <w:rFonts w:asciiTheme="majorHAnsi" w:hAnsiTheme="majorHAnsi"/>
        </w:rPr>
        <w:t xml:space="preserve">Developer: Do </w:t>
      </w:r>
      <w:r w:rsidR="00394D40">
        <w:rPr>
          <w:rFonts w:asciiTheme="majorHAnsi" w:hAnsiTheme="majorHAnsi"/>
        </w:rPr>
        <w:t xml:space="preserve">the </w:t>
      </w:r>
      <w:r w:rsidRPr="00CB2E30">
        <w:rPr>
          <w:rFonts w:asciiTheme="majorHAnsi" w:hAnsiTheme="majorHAnsi"/>
        </w:rPr>
        <w:t>service provisioning require</w:t>
      </w:r>
      <w:r w:rsidR="00394D40">
        <w:rPr>
          <w:rFonts w:asciiTheme="majorHAnsi" w:hAnsiTheme="majorHAnsi"/>
        </w:rPr>
        <w:t xml:space="preserve"> </w:t>
      </w:r>
      <w:r w:rsidRPr="00CB2E30">
        <w:rPr>
          <w:rFonts w:asciiTheme="majorHAnsi" w:hAnsiTheme="majorHAnsi"/>
        </w:rPr>
        <w:t xml:space="preserve">network </w:t>
      </w:r>
      <w:r w:rsidRPr="00CB2E30">
        <w:rPr>
          <w:rFonts w:asciiTheme="majorHAnsi" w:hAnsiTheme="majorHAnsi"/>
          <w:b/>
        </w:rPr>
        <w:t>equipment/device</w:t>
      </w:r>
      <w:r w:rsidRPr="00CB2E30">
        <w:rPr>
          <w:rFonts w:asciiTheme="majorHAnsi" w:hAnsiTheme="majorHAnsi"/>
        </w:rPr>
        <w:t>?</w:t>
      </w:r>
    </w:p>
    <w:p w:rsidR="00534CB2" w:rsidRPr="00CB2E30" w:rsidRDefault="00FF7027" w:rsidP="00534CB2">
      <w:pPr>
        <w:spacing w:after="0"/>
        <w:ind w:left="720"/>
        <w:rPr>
          <w:rFonts w:asciiTheme="majorHAnsi" w:hAnsiTheme="majorHAnsi"/>
        </w:rPr>
      </w:pPr>
      <w:r w:rsidRPr="00CB2E30">
        <w:rPr>
          <w:rFonts w:asciiTheme="majorHAnsi" w:hAnsiTheme="majorHAnsi"/>
        </w:rPr>
        <w:lastRenderedPageBreak/>
        <w:t xml:space="preserve">Domain </w:t>
      </w:r>
      <w:r w:rsidR="009F529E" w:rsidRPr="00CB2E30">
        <w:rPr>
          <w:rFonts w:asciiTheme="majorHAnsi" w:hAnsiTheme="majorHAnsi"/>
        </w:rPr>
        <w:t xml:space="preserve">Expert: </w:t>
      </w:r>
      <w:r w:rsidR="00196392">
        <w:rPr>
          <w:rFonts w:asciiTheme="majorHAnsi" w:hAnsiTheme="majorHAnsi"/>
        </w:rPr>
        <w:t xml:space="preserve"> yes</w:t>
      </w:r>
      <w:r w:rsidR="00534CB2" w:rsidRPr="00CB2E30">
        <w:rPr>
          <w:rFonts w:asciiTheme="majorHAnsi" w:hAnsiTheme="majorHAnsi"/>
        </w:rPr>
        <w:t xml:space="preserve">, </w:t>
      </w:r>
      <w:r w:rsidR="00534CB2" w:rsidRPr="00CB2E30">
        <w:rPr>
          <w:rFonts w:asciiTheme="majorHAnsi" w:hAnsiTheme="majorHAnsi"/>
          <w:b/>
        </w:rPr>
        <w:t>device</w:t>
      </w:r>
      <w:r w:rsidR="00FF1B96">
        <w:rPr>
          <w:rFonts w:asciiTheme="majorHAnsi" w:hAnsiTheme="majorHAnsi"/>
          <w:b/>
        </w:rPr>
        <w:t xml:space="preserve">s </w:t>
      </w:r>
      <w:r w:rsidR="00FF1B96" w:rsidRPr="00FF1B96">
        <w:rPr>
          <w:rFonts w:asciiTheme="majorHAnsi" w:hAnsiTheme="majorHAnsi"/>
        </w:rPr>
        <w:t>are provided</w:t>
      </w:r>
      <w:r w:rsidR="00FF1B96">
        <w:rPr>
          <w:rFonts w:asciiTheme="majorHAnsi" w:hAnsiTheme="majorHAnsi"/>
          <w:b/>
        </w:rPr>
        <w:t xml:space="preserve"> </w:t>
      </w:r>
      <w:r w:rsidR="00FF1B96" w:rsidRPr="00CB2E30">
        <w:rPr>
          <w:rFonts w:asciiTheme="majorHAnsi" w:hAnsiTheme="majorHAnsi"/>
        </w:rPr>
        <w:t>to</w:t>
      </w:r>
      <w:r w:rsidR="00534CB2" w:rsidRPr="00CB2E30">
        <w:rPr>
          <w:rFonts w:asciiTheme="majorHAnsi" w:hAnsiTheme="majorHAnsi"/>
        </w:rPr>
        <w:t xml:space="preserve"> our </w:t>
      </w:r>
      <w:r w:rsidR="00534CB2" w:rsidRPr="00CB2E30">
        <w:rPr>
          <w:rFonts w:asciiTheme="majorHAnsi" w:hAnsiTheme="majorHAnsi"/>
          <w:b/>
        </w:rPr>
        <w:t>customer</w:t>
      </w:r>
      <w:r w:rsidR="00534CB2" w:rsidRPr="00CB2E30">
        <w:rPr>
          <w:rFonts w:asciiTheme="majorHAnsi" w:hAnsiTheme="majorHAnsi"/>
        </w:rPr>
        <w:t xml:space="preserve"> for some service. E.g., for wireless home phone, </w:t>
      </w:r>
      <w:r w:rsidR="00FF1B96">
        <w:rPr>
          <w:rFonts w:asciiTheme="majorHAnsi" w:hAnsiTheme="majorHAnsi"/>
        </w:rPr>
        <w:t xml:space="preserve">a </w:t>
      </w:r>
      <w:r w:rsidR="00534CB2" w:rsidRPr="00CB2E30">
        <w:rPr>
          <w:rFonts w:asciiTheme="majorHAnsi" w:hAnsiTheme="majorHAnsi"/>
        </w:rPr>
        <w:t xml:space="preserve">base </w:t>
      </w:r>
      <w:r w:rsidR="00B92766" w:rsidRPr="00CB2E30">
        <w:rPr>
          <w:rFonts w:asciiTheme="majorHAnsi" w:hAnsiTheme="majorHAnsi"/>
        </w:rPr>
        <w:t xml:space="preserve">station </w:t>
      </w:r>
      <w:r w:rsidR="00FF1B96">
        <w:rPr>
          <w:rFonts w:asciiTheme="majorHAnsi" w:hAnsiTheme="majorHAnsi"/>
        </w:rPr>
        <w:t xml:space="preserve">is provided to </w:t>
      </w:r>
      <w:r w:rsidR="00534CB2" w:rsidRPr="00CB2E30">
        <w:rPr>
          <w:rFonts w:asciiTheme="majorHAnsi" w:hAnsiTheme="majorHAnsi"/>
        </w:rPr>
        <w:t>connect</w:t>
      </w:r>
      <w:r w:rsidR="00FF1B96">
        <w:rPr>
          <w:rFonts w:asciiTheme="majorHAnsi" w:hAnsiTheme="majorHAnsi"/>
        </w:rPr>
        <w:t xml:space="preserve"> </w:t>
      </w:r>
      <w:r w:rsidR="00534CB2" w:rsidRPr="00CB2E30">
        <w:rPr>
          <w:rFonts w:asciiTheme="majorHAnsi" w:hAnsiTheme="majorHAnsi"/>
        </w:rPr>
        <w:t>to power at home</w:t>
      </w:r>
      <w:r w:rsidR="00FF1B96">
        <w:rPr>
          <w:rFonts w:asciiTheme="majorHAnsi" w:hAnsiTheme="majorHAnsi"/>
        </w:rPr>
        <w:t xml:space="preserve">. Home </w:t>
      </w:r>
      <w:r w:rsidR="00534CB2" w:rsidRPr="00CB2E30">
        <w:rPr>
          <w:rFonts w:asciiTheme="majorHAnsi" w:hAnsiTheme="majorHAnsi"/>
        </w:rPr>
        <w:t xml:space="preserve">phone service </w:t>
      </w:r>
      <w:r w:rsidR="00FF1B96">
        <w:rPr>
          <w:rFonts w:asciiTheme="majorHAnsi" w:hAnsiTheme="majorHAnsi"/>
        </w:rPr>
        <w:t>is</w:t>
      </w:r>
      <w:r w:rsidR="00534CB2" w:rsidRPr="00CB2E30">
        <w:rPr>
          <w:rFonts w:asciiTheme="majorHAnsi" w:hAnsiTheme="majorHAnsi"/>
        </w:rPr>
        <w:t xml:space="preserve"> supported through that device.</w:t>
      </w:r>
    </w:p>
    <w:p w:rsidR="00FF7027" w:rsidRPr="00CB2E30" w:rsidRDefault="00FF7027" w:rsidP="00534CB2">
      <w:pPr>
        <w:spacing w:after="0"/>
        <w:ind w:left="720"/>
        <w:rPr>
          <w:rFonts w:asciiTheme="majorHAnsi" w:hAnsiTheme="majorHAnsi"/>
        </w:rPr>
      </w:pPr>
    </w:p>
    <w:p w:rsidR="00D734E3" w:rsidRPr="00CB2E30" w:rsidRDefault="0040572F" w:rsidP="00C211AF">
      <w:pPr>
        <w:spacing w:after="0"/>
        <w:ind w:firstLine="720"/>
        <w:rPr>
          <w:rFonts w:asciiTheme="majorHAnsi" w:hAnsiTheme="majorHAnsi"/>
        </w:rPr>
      </w:pPr>
      <w:r w:rsidRPr="00CB2E30">
        <w:rPr>
          <w:rFonts w:asciiTheme="majorHAnsi" w:hAnsiTheme="majorHAnsi"/>
        </w:rPr>
        <w:t>Developer:</w:t>
      </w:r>
      <w:r w:rsidR="00FF1B96">
        <w:rPr>
          <w:rFonts w:asciiTheme="majorHAnsi" w:hAnsiTheme="majorHAnsi"/>
        </w:rPr>
        <w:t xml:space="preserve"> Are </w:t>
      </w:r>
      <w:r w:rsidR="00831DED" w:rsidRPr="00CB2E30">
        <w:rPr>
          <w:rFonts w:asciiTheme="majorHAnsi" w:hAnsiTheme="majorHAnsi"/>
          <w:b/>
        </w:rPr>
        <w:t>bundle</w:t>
      </w:r>
      <w:r w:rsidR="00FF1B96">
        <w:rPr>
          <w:rFonts w:asciiTheme="majorHAnsi" w:hAnsiTheme="majorHAnsi"/>
          <w:b/>
        </w:rPr>
        <w:t xml:space="preserve">d </w:t>
      </w:r>
      <w:r w:rsidR="00831DED" w:rsidRPr="00CB2E30">
        <w:rPr>
          <w:rFonts w:asciiTheme="majorHAnsi" w:hAnsiTheme="majorHAnsi"/>
        </w:rPr>
        <w:t>services</w:t>
      </w:r>
      <w:r w:rsidR="00FF1B96">
        <w:rPr>
          <w:rFonts w:asciiTheme="majorHAnsi" w:hAnsiTheme="majorHAnsi"/>
        </w:rPr>
        <w:t xml:space="preserve"> offered</w:t>
      </w:r>
      <w:r w:rsidR="00831DED" w:rsidRPr="00CB2E30">
        <w:rPr>
          <w:rFonts w:asciiTheme="majorHAnsi" w:hAnsiTheme="majorHAnsi"/>
        </w:rPr>
        <w:t>, e.g., mobility service with home internet?</w:t>
      </w:r>
    </w:p>
    <w:p w:rsidR="00C33970" w:rsidRDefault="00FF7027" w:rsidP="00C211AF">
      <w:pPr>
        <w:spacing w:after="0"/>
        <w:ind w:firstLine="720"/>
      </w:pPr>
      <w:r w:rsidRPr="00CB2E30">
        <w:rPr>
          <w:rFonts w:asciiTheme="majorHAnsi" w:hAnsiTheme="majorHAnsi"/>
        </w:rPr>
        <w:t xml:space="preserve">Domain </w:t>
      </w:r>
      <w:r w:rsidR="00831DED" w:rsidRPr="00CB2E30">
        <w:rPr>
          <w:rFonts w:asciiTheme="majorHAnsi" w:hAnsiTheme="majorHAnsi"/>
        </w:rPr>
        <w:t xml:space="preserve">Expert: </w:t>
      </w:r>
      <w:r w:rsidR="00FF1B96">
        <w:rPr>
          <w:rFonts w:asciiTheme="majorHAnsi" w:hAnsiTheme="majorHAnsi"/>
        </w:rPr>
        <w:t xml:space="preserve"> Yes </w:t>
      </w:r>
      <w:r w:rsidR="00FF1B96" w:rsidRPr="00FF1B96">
        <w:rPr>
          <w:rFonts w:asciiTheme="majorHAnsi" w:hAnsiTheme="majorHAnsi"/>
          <w:b/>
        </w:rPr>
        <w:t>bundled</w:t>
      </w:r>
      <w:r w:rsidR="00FF1B96">
        <w:rPr>
          <w:rFonts w:asciiTheme="majorHAnsi" w:hAnsiTheme="majorHAnsi"/>
          <w:b/>
        </w:rPr>
        <w:t xml:space="preserve"> </w:t>
      </w:r>
      <w:r w:rsidR="00FF1B96" w:rsidRPr="00FF1B96">
        <w:rPr>
          <w:rFonts w:asciiTheme="majorHAnsi" w:hAnsiTheme="majorHAnsi"/>
        </w:rPr>
        <w:t>services are offered</w:t>
      </w:r>
      <w:r w:rsidR="00FF1B96">
        <w:rPr>
          <w:rFonts w:asciiTheme="majorHAnsi" w:hAnsiTheme="majorHAnsi"/>
          <w:b/>
        </w:rPr>
        <w:t xml:space="preserve"> </w:t>
      </w:r>
      <w:r w:rsidR="00831DED" w:rsidRPr="00CB2E30">
        <w:rPr>
          <w:rFonts w:asciiTheme="majorHAnsi" w:hAnsiTheme="majorHAnsi"/>
        </w:rPr>
        <w:t xml:space="preserve"> </w:t>
      </w:r>
      <w:r w:rsidR="00FF1B96">
        <w:rPr>
          <w:rFonts w:asciiTheme="majorHAnsi" w:hAnsiTheme="majorHAnsi"/>
        </w:rPr>
        <w:t xml:space="preserve"> </w:t>
      </w:r>
    </w:p>
    <w:p w:rsidR="00C454A6" w:rsidRDefault="00C454A6" w:rsidP="008C4777">
      <w:pPr>
        <w:spacing w:after="0"/>
        <w:ind w:firstLine="720"/>
        <w:rPr>
          <w:rFonts w:asciiTheme="majorHAnsi" w:eastAsia="MinionPro-Regular" w:hAnsiTheme="majorHAnsi" w:cs="MinionPro-Regular"/>
          <w:b/>
        </w:rPr>
      </w:pPr>
    </w:p>
    <w:tbl>
      <w:tblPr>
        <w:tblW w:w="9634" w:type="dxa"/>
        <w:tblInd w:w="-10" w:type="dxa"/>
        <w:tblLook w:val="04A0" w:firstRow="1" w:lastRow="0" w:firstColumn="1" w:lastColumn="0" w:noHBand="0" w:noVBand="1"/>
      </w:tblPr>
      <w:tblGrid>
        <w:gridCol w:w="1480"/>
        <w:gridCol w:w="8154"/>
      </w:tblGrid>
      <w:tr w:rsidR="00E805C6" w:rsidRPr="00E805C6" w:rsidTr="00E805C6">
        <w:trPr>
          <w:trHeight w:val="324"/>
        </w:trPr>
        <w:tc>
          <w:tcPr>
            <w:tcW w:w="1480" w:type="dxa"/>
            <w:tcBorders>
              <w:top w:val="single" w:sz="8" w:space="0" w:color="auto"/>
              <w:left w:val="single" w:sz="8" w:space="0" w:color="auto"/>
              <w:bottom w:val="single" w:sz="8" w:space="0" w:color="auto"/>
              <w:right w:val="single" w:sz="8" w:space="0" w:color="auto"/>
            </w:tcBorders>
            <w:shd w:val="clear" w:color="auto" w:fill="auto"/>
            <w:hideMark/>
          </w:tcPr>
          <w:p w:rsidR="00E805C6" w:rsidRPr="00E805C6" w:rsidRDefault="00E805C6" w:rsidP="00E805C6">
            <w:pPr>
              <w:spacing w:after="0" w:line="240" w:lineRule="auto"/>
              <w:rPr>
                <w:rFonts w:eastAsia="Times New Roman" w:cstheme="minorHAnsi"/>
                <w:bCs/>
                <w:color w:val="000000"/>
              </w:rPr>
            </w:pPr>
            <w:r w:rsidRPr="00E805C6">
              <w:rPr>
                <w:rFonts w:eastAsia="Times New Roman" w:cstheme="minorHAnsi"/>
                <w:bCs/>
                <w:color w:val="000000"/>
              </w:rPr>
              <w:t>Concept</w:t>
            </w:r>
          </w:p>
        </w:tc>
        <w:tc>
          <w:tcPr>
            <w:tcW w:w="8154" w:type="dxa"/>
            <w:tcBorders>
              <w:top w:val="single" w:sz="8" w:space="0" w:color="auto"/>
              <w:left w:val="nil"/>
              <w:bottom w:val="single" w:sz="8" w:space="0" w:color="auto"/>
              <w:right w:val="single" w:sz="8" w:space="0" w:color="auto"/>
            </w:tcBorders>
            <w:shd w:val="clear" w:color="auto" w:fill="auto"/>
            <w:hideMark/>
          </w:tcPr>
          <w:p w:rsidR="00E805C6" w:rsidRPr="00E805C6" w:rsidRDefault="00E805C6" w:rsidP="00E805C6">
            <w:pPr>
              <w:spacing w:after="0" w:line="240" w:lineRule="auto"/>
              <w:rPr>
                <w:rFonts w:eastAsia="Times New Roman" w:cstheme="minorHAnsi"/>
                <w:bCs/>
                <w:color w:val="000000"/>
              </w:rPr>
            </w:pPr>
            <w:r w:rsidRPr="00E805C6">
              <w:rPr>
                <w:rFonts w:eastAsia="Times New Roman" w:cstheme="minorHAnsi"/>
                <w:bCs/>
                <w:color w:val="000000"/>
              </w:rPr>
              <w:t>Purpose</w:t>
            </w:r>
          </w:p>
        </w:tc>
      </w:tr>
      <w:tr w:rsidR="00E805C6" w:rsidRPr="00E805C6" w:rsidTr="00E805C6">
        <w:trPr>
          <w:trHeight w:val="324"/>
        </w:trPr>
        <w:tc>
          <w:tcPr>
            <w:tcW w:w="1480" w:type="dxa"/>
            <w:tcBorders>
              <w:top w:val="nil"/>
              <w:left w:val="single" w:sz="8" w:space="0" w:color="auto"/>
              <w:bottom w:val="single" w:sz="8" w:space="0" w:color="auto"/>
              <w:right w:val="single" w:sz="8" w:space="0" w:color="auto"/>
            </w:tcBorders>
            <w:shd w:val="clear" w:color="auto" w:fill="auto"/>
            <w:hideMark/>
          </w:tcPr>
          <w:p w:rsidR="00E805C6" w:rsidRPr="00E805C6" w:rsidRDefault="00E805C6" w:rsidP="00E805C6">
            <w:pPr>
              <w:spacing w:after="0" w:line="240" w:lineRule="auto"/>
              <w:rPr>
                <w:rFonts w:ascii="Calibri Light" w:eastAsia="Times New Roman" w:hAnsi="Calibri Light" w:cs="Calibri"/>
                <w:color w:val="000000"/>
              </w:rPr>
            </w:pPr>
            <w:r w:rsidRPr="00E805C6">
              <w:rPr>
                <w:rFonts w:ascii="Calibri Light" w:eastAsia="Times New Roman" w:hAnsi="Calibri Light" w:cs="Calibri"/>
                <w:color w:val="000000"/>
              </w:rPr>
              <w:t>Service</w:t>
            </w:r>
          </w:p>
        </w:tc>
        <w:tc>
          <w:tcPr>
            <w:tcW w:w="8154" w:type="dxa"/>
            <w:tcBorders>
              <w:top w:val="nil"/>
              <w:left w:val="nil"/>
              <w:bottom w:val="single" w:sz="8" w:space="0" w:color="auto"/>
              <w:right w:val="single" w:sz="8" w:space="0" w:color="auto"/>
            </w:tcBorders>
            <w:shd w:val="clear" w:color="auto" w:fill="auto"/>
            <w:hideMark/>
          </w:tcPr>
          <w:p w:rsidR="00E805C6" w:rsidRPr="00E805C6" w:rsidRDefault="00E805C6" w:rsidP="00E805C6">
            <w:pPr>
              <w:spacing w:after="0" w:line="240" w:lineRule="auto"/>
              <w:rPr>
                <w:rFonts w:ascii="Calibri Light" w:eastAsia="Times New Roman" w:hAnsi="Calibri Light" w:cs="Calibri"/>
                <w:color w:val="000000"/>
              </w:rPr>
            </w:pPr>
            <w:r w:rsidRPr="00E805C6">
              <w:rPr>
                <w:rFonts w:ascii="Calibri Light" w:eastAsia="Times New Roman" w:hAnsi="Calibri Light" w:cs="Calibri"/>
                <w:color w:val="000000"/>
              </w:rPr>
              <w:t>Category of Services offered as Telco, Mobility or Entertainment Product, Prepaid &amp; Postpaid</w:t>
            </w:r>
          </w:p>
        </w:tc>
      </w:tr>
      <w:tr w:rsidR="00E805C6" w:rsidRPr="00E805C6" w:rsidTr="00E805C6">
        <w:trPr>
          <w:trHeight w:val="324"/>
        </w:trPr>
        <w:tc>
          <w:tcPr>
            <w:tcW w:w="1480" w:type="dxa"/>
            <w:tcBorders>
              <w:top w:val="nil"/>
              <w:left w:val="single" w:sz="8" w:space="0" w:color="auto"/>
              <w:bottom w:val="single" w:sz="8" w:space="0" w:color="auto"/>
              <w:right w:val="single" w:sz="8" w:space="0" w:color="auto"/>
            </w:tcBorders>
            <w:shd w:val="clear" w:color="auto" w:fill="auto"/>
            <w:hideMark/>
          </w:tcPr>
          <w:p w:rsidR="00E805C6" w:rsidRPr="00E805C6" w:rsidRDefault="00E805C6" w:rsidP="00E805C6">
            <w:pPr>
              <w:spacing w:after="0" w:line="240" w:lineRule="auto"/>
              <w:rPr>
                <w:rFonts w:ascii="Calibri Light" w:eastAsia="Times New Roman" w:hAnsi="Calibri Light" w:cs="Calibri"/>
                <w:color w:val="000000"/>
              </w:rPr>
            </w:pPr>
            <w:r w:rsidRPr="00E805C6">
              <w:rPr>
                <w:rFonts w:ascii="Calibri Light" w:eastAsia="Times New Roman" w:hAnsi="Calibri Light" w:cs="Calibri"/>
                <w:color w:val="000000"/>
              </w:rPr>
              <w:t>Device</w:t>
            </w:r>
          </w:p>
        </w:tc>
        <w:tc>
          <w:tcPr>
            <w:tcW w:w="8154" w:type="dxa"/>
            <w:tcBorders>
              <w:top w:val="nil"/>
              <w:left w:val="nil"/>
              <w:bottom w:val="single" w:sz="8" w:space="0" w:color="auto"/>
              <w:right w:val="single" w:sz="8" w:space="0" w:color="auto"/>
            </w:tcBorders>
            <w:shd w:val="clear" w:color="auto" w:fill="auto"/>
            <w:hideMark/>
          </w:tcPr>
          <w:p w:rsidR="00E805C6" w:rsidRPr="00E805C6" w:rsidRDefault="00E805C6" w:rsidP="00E805C6">
            <w:pPr>
              <w:spacing w:after="0" w:line="240" w:lineRule="auto"/>
              <w:rPr>
                <w:rFonts w:ascii="Calibri Light" w:eastAsia="Times New Roman" w:hAnsi="Calibri Light" w:cs="Calibri"/>
                <w:color w:val="000000"/>
              </w:rPr>
            </w:pPr>
            <w:r w:rsidRPr="00E805C6">
              <w:rPr>
                <w:rFonts w:ascii="Calibri Light" w:eastAsia="Times New Roman" w:hAnsi="Calibri Light" w:cs="Calibri"/>
                <w:color w:val="000000"/>
              </w:rPr>
              <w:t>Providing Service may require device/hardware  shipment</w:t>
            </w:r>
          </w:p>
        </w:tc>
      </w:tr>
      <w:tr w:rsidR="00E805C6" w:rsidRPr="00E805C6" w:rsidTr="00E805C6">
        <w:trPr>
          <w:trHeight w:val="324"/>
        </w:trPr>
        <w:tc>
          <w:tcPr>
            <w:tcW w:w="1480" w:type="dxa"/>
            <w:tcBorders>
              <w:top w:val="nil"/>
              <w:left w:val="single" w:sz="8" w:space="0" w:color="auto"/>
              <w:bottom w:val="single" w:sz="8" w:space="0" w:color="auto"/>
              <w:right w:val="single" w:sz="8" w:space="0" w:color="auto"/>
            </w:tcBorders>
            <w:shd w:val="clear" w:color="auto" w:fill="auto"/>
            <w:hideMark/>
          </w:tcPr>
          <w:p w:rsidR="00E805C6" w:rsidRPr="00E805C6" w:rsidRDefault="00E805C6" w:rsidP="00E805C6">
            <w:pPr>
              <w:spacing w:after="0" w:line="240" w:lineRule="auto"/>
              <w:rPr>
                <w:rFonts w:ascii="Calibri Light" w:eastAsia="Times New Roman" w:hAnsi="Calibri Light" w:cs="Calibri"/>
                <w:color w:val="000000"/>
              </w:rPr>
            </w:pPr>
            <w:r w:rsidRPr="00E805C6">
              <w:rPr>
                <w:rFonts w:ascii="Calibri Light" w:eastAsia="Times New Roman" w:hAnsi="Calibri Light" w:cs="Calibri"/>
                <w:color w:val="000000"/>
              </w:rPr>
              <w:t>Features</w:t>
            </w:r>
          </w:p>
        </w:tc>
        <w:tc>
          <w:tcPr>
            <w:tcW w:w="8154" w:type="dxa"/>
            <w:tcBorders>
              <w:top w:val="nil"/>
              <w:left w:val="nil"/>
              <w:bottom w:val="single" w:sz="8" w:space="0" w:color="auto"/>
              <w:right w:val="single" w:sz="8" w:space="0" w:color="auto"/>
            </w:tcBorders>
            <w:shd w:val="clear" w:color="auto" w:fill="auto"/>
            <w:hideMark/>
          </w:tcPr>
          <w:p w:rsidR="00E805C6" w:rsidRPr="00E805C6" w:rsidRDefault="00E805C6" w:rsidP="00E805C6">
            <w:pPr>
              <w:spacing w:after="0" w:line="240" w:lineRule="auto"/>
              <w:rPr>
                <w:rFonts w:ascii="Calibri Light" w:eastAsia="Times New Roman" w:hAnsi="Calibri Light" w:cs="Calibri"/>
                <w:color w:val="000000"/>
              </w:rPr>
            </w:pPr>
            <w:r w:rsidRPr="00E805C6">
              <w:rPr>
                <w:rFonts w:ascii="Calibri Light" w:eastAsia="Times New Roman" w:hAnsi="Calibri Light" w:cs="Calibri"/>
                <w:color w:val="000000"/>
              </w:rPr>
              <w:t>Features are parts/components/properties of the service</w:t>
            </w:r>
          </w:p>
        </w:tc>
      </w:tr>
      <w:tr w:rsidR="00E805C6" w:rsidRPr="00E805C6" w:rsidTr="00E805C6">
        <w:trPr>
          <w:trHeight w:val="324"/>
        </w:trPr>
        <w:tc>
          <w:tcPr>
            <w:tcW w:w="1480" w:type="dxa"/>
            <w:tcBorders>
              <w:top w:val="nil"/>
              <w:left w:val="single" w:sz="8" w:space="0" w:color="auto"/>
              <w:bottom w:val="single" w:sz="8" w:space="0" w:color="auto"/>
              <w:right w:val="single" w:sz="8" w:space="0" w:color="auto"/>
            </w:tcBorders>
            <w:shd w:val="clear" w:color="auto" w:fill="auto"/>
            <w:hideMark/>
          </w:tcPr>
          <w:p w:rsidR="00E805C6" w:rsidRPr="00E805C6" w:rsidRDefault="00E805C6" w:rsidP="00E805C6">
            <w:pPr>
              <w:spacing w:after="0" w:line="240" w:lineRule="auto"/>
              <w:rPr>
                <w:rFonts w:ascii="Calibri Light" w:eastAsia="Times New Roman" w:hAnsi="Calibri Light" w:cs="Calibri"/>
                <w:color w:val="000000"/>
              </w:rPr>
            </w:pPr>
            <w:r w:rsidRPr="00E805C6">
              <w:rPr>
                <w:rFonts w:ascii="Calibri Light" w:eastAsia="Times New Roman" w:hAnsi="Calibri Light" w:cs="Calibri"/>
                <w:color w:val="000000"/>
              </w:rPr>
              <w:t>Bundle</w:t>
            </w:r>
          </w:p>
        </w:tc>
        <w:tc>
          <w:tcPr>
            <w:tcW w:w="8154" w:type="dxa"/>
            <w:tcBorders>
              <w:top w:val="nil"/>
              <w:left w:val="nil"/>
              <w:bottom w:val="single" w:sz="8" w:space="0" w:color="auto"/>
              <w:right w:val="single" w:sz="8" w:space="0" w:color="auto"/>
            </w:tcBorders>
            <w:shd w:val="clear" w:color="auto" w:fill="auto"/>
            <w:hideMark/>
          </w:tcPr>
          <w:p w:rsidR="00E805C6" w:rsidRPr="00E805C6" w:rsidRDefault="00E805C6" w:rsidP="00E805C6">
            <w:pPr>
              <w:spacing w:after="0" w:line="240" w:lineRule="auto"/>
              <w:rPr>
                <w:rFonts w:ascii="Calibri Light" w:eastAsia="Times New Roman" w:hAnsi="Calibri Light" w:cs="Calibri"/>
                <w:color w:val="000000"/>
              </w:rPr>
            </w:pPr>
            <w:r w:rsidRPr="00E805C6">
              <w:rPr>
                <w:rFonts w:ascii="Calibri Light" w:eastAsia="Times New Roman" w:hAnsi="Calibri Light" w:cs="Calibri"/>
                <w:color w:val="000000"/>
              </w:rPr>
              <w:t>Multiple Services that is offered as a Bundle</w:t>
            </w:r>
          </w:p>
        </w:tc>
      </w:tr>
      <w:tr w:rsidR="00E805C6" w:rsidRPr="00E805C6" w:rsidTr="00E805C6">
        <w:trPr>
          <w:trHeight w:val="324"/>
        </w:trPr>
        <w:tc>
          <w:tcPr>
            <w:tcW w:w="1480" w:type="dxa"/>
            <w:tcBorders>
              <w:top w:val="nil"/>
              <w:left w:val="single" w:sz="8" w:space="0" w:color="auto"/>
              <w:bottom w:val="single" w:sz="8" w:space="0" w:color="auto"/>
              <w:right w:val="single" w:sz="8" w:space="0" w:color="auto"/>
            </w:tcBorders>
            <w:shd w:val="clear" w:color="auto" w:fill="auto"/>
            <w:hideMark/>
          </w:tcPr>
          <w:p w:rsidR="00E805C6" w:rsidRPr="00E805C6" w:rsidRDefault="00E805C6" w:rsidP="00E805C6">
            <w:pPr>
              <w:spacing w:after="0" w:line="240" w:lineRule="auto"/>
              <w:rPr>
                <w:rFonts w:ascii="Calibri Light" w:eastAsia="Times New Roman" w:hAnsi="Calibri Light" w:cs="Calibri"/>
                <w:color w:val="000000"/>
              </w:rPr>
            </w:pPr>
            <w:r w:rsidRPr="00E805C6">
              <w:rPr>
                <w:rFonts w:ascii="Calibri Light" w:eastAsia="Times New Roman" w:hAnsi="Calibri Light" w:cs="Calibri"/>
                <w:color w:val="000000"/>
              </w:rPr>
              <w:t>Offers</w:t>
            </w:r>
          </w:p>
        </w:tc>
        <w:tc>
          <w:tcPr>
            <w:tcW w:w="8154" w:type="dxa"/>
            <w:tcBorders>
              <w:top w:val="nil"/>
              <w:left w:val="nil"/>
              <w:bottom w:val="single" w:sz="8" w:space="0" w:color="auto"/>
              <w:right w:val="single" w:sz="8" w:space="0" w:color="auto"/>
            </w:tcBorders>
            <w:shd w:val="clear" w:color="auto" w:fill="auto"/>
            <w:hideMark/>
          </w:tcPr>
          <w:p w:rsidR="00E805C6" w:rsidRPr="00E805C6" w:rsidRDefault="00E805C6" w:rsidP="00E805C6">
            <w:pPr>
              <w:spacing w:after="0" w:line="240" w:lineRule="auto"/>
              <w:rPr>
                <w:rFonts w:ascii="Calibri Light" w:eastAsia="Times New Roman" w:hAnsi="Calibri Light" w:cs="Calibri"/>
                <w:color w:val="000000"/>
              </w:rPr>
            </w:pPr>
            <w:r w:rsidRPr="00E805C6">
              <w:rPr>
                <w:rFonts w:ascii="Calibri Light" w:eastAsia="Times New Roman" w:hAnsi="Calibri Light" w:cs="Calibri"/>
                <w:color w:val="000000"/>
              </w:rPr>
              <w:t>Offers associated with service</w:t>
            </w:r>
          </w:p>
        </w:tc>
      </w:tr>
    </w:tbl>
    <w:p w:rsidR="00E805C6" w:rsidRDefault="00E805C6" w:rsidP="008C4777">
      <w:pPr>
        <w:spacing w:after="0"/>
        <w:ind w:firstLine="720"/>
        <w:rPr>
          <w:rFonts w:asciiTheme="majorHAnsi" w:eastAsia="MinionPro-Regular" w:hAnsiTheme="majorHAnsi" w:cs="MinionPro-Regular"/>
          <w:b/>
        </w:rPr>
      </w:pPr>
    </w:p>
    <w:p w:rsidR="001C5A6A" w:rsidRDefault="009C7621" w:rsidP="009C7621">
      <w:pPr>
        <w:spacing w:after="0"/>
        <w:ind w:left="720" w:firstLine="720"/>
      </w:pPr>
      <w:r>
        <w:rPr>
          <w:rFonts w:asciiTheme="majorHAnsi" w:hAnsiTheme="majorHAnsi"/>
        </w:rPr>
        <w:t xml:space="preserve">     </w:t>
      </w:r>
      <w:r w:rsidR="009E5373">
        <w:rPr>
          <w:rFonts w:asciiTheme="majorHAnsi" w:hAnsiTheme="majorHAnsi" w:cstheme="minorHAnsi"/>
          <w:noProof/>
          <w:sz w:val="24"/>
          <w:szCs w:val="24"/>
        </w:rPr>
        <w:drawing>
          <wp:inline distT="0" distB="0" distL="0" distR="0" wp14:anchorId="026A8592" wp14:editId="4B92EA89">
            <wp:extent cx="4351020" cy="3069853"/>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57251" cy="3074249"/>
                    </a:xfrm>
                    <a:prstGeom prst="rect">
                      <a:avLst/>
                    </a:prstGeom>
                    <a:noFill/>
                    <a:ln>
                      <a:noFill/>
                    </a:ln>
                  </pic:spPr>
                </pic:pic>
              </a:graphicData>
            </a:graphic>
          </wp:inline>
        </w:drawing>
      </w:r>
    </w:p>
    <w:p w:rsidR="001C5A6A" w:rsidRDefault="001C5A6A" w:rsidP="001C5A6A">
      <w:pPr>
        <w:pStyle w:val="ListParagraph"/>
        <w:spacing w:after="0"/>
        <w:ind w:left="0"/>
        <w:rPr>
          <w:rFonts w:asciiTheme="majorHAnsi" w:hAnsiTheme="majorHAnsi" w:cstheme="minorHAnsi"/>
          <w:sz w:val="24"/>
          <w:szCs w:val="24"/>
        </w:rPr>
      </w:pPr>
      <w:r>
        <w:rPr>
          <w:rFonts w:asciiTheme="majorHAnsi" w:hAnsiTheme="majorHAnsi" w:cstheme="minorHAnsi"/>
          <w:noProof/>
          <w:sz w:val="24"/>
          <w:szCs w:val="24"/>
        </w:rPr>
        <w:lastRenderedPageBreak/>
        <w:drawing>
          <wp:inline distT="0" distB="0" distL="0" distR="0">
            <wp:extent cx="5943600" cy="4648200"/>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648200"/>
                    </a:xfrm>
                    <a:prstGeom prst="rect">
                      <a:avLst/>
                    </a:prstGeom>
                    <a:noFill/>
                    <a:ln>
                      <a:noFill/>
                    </a:ln>
                  </pic:spPr>
                </pic:pic>
              </a:graphicData>
            </a:graphic>
          </wp:inline>
        </w:drawing>
      </w:r>
    </w:p>
    <w:p w:rsidR="00DA7A41" w:rsidRPr="00E86786" w:rsidRDefault="00DA7A41" w:rsidP="006322DE">
      <w:pPr>
        <w:pStyle w:val="ListParagraph"/>
        <w:spacing w:after="0"/>
        <w:rPr>
          <w:rFonts w:asciiTheme="majorHAnsi" w:hAnsiTheme="majorHAnsi" w:cstheme="minorHAnsi"/>
          <w:b/>
          <w:color w:val="000000" w:themeColor="text1"/>
          <w:sz w:val="24"/>
          <w:szCs w:val="24"/>
        </w:rPr>
      </w:pPr>
      <w:r w:rsidRPr="00E86786">
        <w:rPr>
          <w:rFonts w:asciiTheme="majorHAnsi" w:hAnsiTheme="majorHAnsi" w:cstheme="minorHAnsi"/>
          <w:b/>
          <w:color w:val="000000" w:themeColor="text1"/>
          <w:sz w:val="24"/>
          <w:szCs w:val="24"/>
        </w:rPr>
        <w:t>CRUD Operations involving this domain:</w:t>
      </w:r>
    </w:p>
    <w:p w:rsidR="00DA7A41" w:rsidRPr="00E86786" w:rsidRDefault="00DA7A41" w:rsidP="00294A2D">
      <w:pPr>
        <w:pStyle w:val="ListParagraph"/>
        <w:numPr>
          <w:ilvl w:val="0"/>
          <w:numId w:val="15"/>
        </w:numPr>
        <w:spacing w:after="0"/>
        <w:rPr>
          <w:rFonts w:asciiTheme="majorHAnsi" w:hAnsiTheme="majorHAnsi" w:cstheme="minorHAnsi"/>
          <w:color w:val="000000" w:themeColor="text1"/>
          <w:sz w:val="24"/>
          <w:szCs w:val="24"/>
        </w:rPr>
      </w:pPr>
      <w:r w:rsidRPr="00E86786">
        <w:rPr>
          <w:rFonts w:asciiTheme="majorHAnsi" w:hAnsiTheme="majorHAnsi" w:cstheme="minorHAnsi"/>
          <w:color w:val="000000" w:themeColor="text1"/>
          <w:sz w:val="24"/>
          <w:szCs w:val="24"/>
        </w:rPr>
        <w:t>CRUD Bundle</w:t>
      </w:r>
    </w:p>
    <w:p w:rsidR="00DA7A41" w:rsidRPr="00E86786" w:rsidRDefault="00DA7A41" w:rsidP="00294A2D">
      <w:pPr>
        <w:pStyle w:val="ListParagraph"/>
        <w:numPr>
          <w:ilvl w:val="0"/>
          <w:numId w:val="15"/>
        </w:numPr>
        <w:spacing w:after="0"/>
        <w:rPr>
          <w:rFonts w:asciiTheme="majorHAnsi" w:hAnsiTheme="majorHAnsi" w:cstheme="minorHAnsi"/>
          <w:color w:val="000000" w:themeColor="text1"/>
          <w:sz w:val="24"/>
          <w:szCs w:val="24"/>
        </w:rPr>
      </w:pPr>
      <w:r w:rsidRPr="00E86786">
        <w:rPr>
          <w:rFonts w:asciiTheme="majorHAnsi" w:hAnsiTheme="majorHAnsi" w:cstheme="minorHAnsi"/>
          <w:color w:val="000000" w:themeColor="text1"/>
          <w:sz w:val="24"/>
          <w:szCs w:val="24"/>
        </w:rPr>
        <w:t>CRUD Service</w:t>
      </w:r>
    </w:p>
    <w:p w:rsidR="00DA7A41" w:rsidRDefault="00DA7A41" w:rsidP="00294A2D">
      <w:pPr>
        <w:pStyle w:val="ListParagraph"/>
        <w:numPr>
          <w:ilvl w:val="0"/>
          <w:numId w:val="15"/>
        </w:numPr>
        <w:spacing w:after="0"/>
        <w:rPr>
          <w:rFonts w:asciiTheme="majorHAnsi" w:hAnsiTheme="majorHAnsi" w:cstheme="minorHAnsi"/>
          <w:color w:val="000000" w:themeColor="text1"/>
          <w:sz w:val="24"/>
          <w:szCs w:val="24"/>
        </w:rPr>
      </w:pPr>
      <w:r w:rsidRPr="00E86786">
        <w:rPr>
          <w:rFonts w:asciiTheme="majorHAnsi" w:hAnsiTheme="majorHAnsi" w:cstheme="minorHAnsi"/>
          <w:color w:val="000000" w:themeColor="text1"/>
          <w:sz w:val="24"/>
          <w:szCs w:val="24"/>
        </w:rPr>
        <w:t xml:space="preserve">CRUD </w:t>
      </w:r>
      <w:r w:rsidR="001C5A6A">
        <w:rPr>
          <w:rFonts w:asciiTheme="majorHAnsi" w:hAnsiTheme="majorHAnsi" w:cstheme="minorHAnsi"/>
          <w:color w:val="000000" w:themeColor="text1"/>
          <w:sz w:val="24"/>
          <w:szCs w:val="24"/>
        </w:rPr>
        <w:t>Offer</w:t>
      </w:r>
      <w:r w:rsidRPr="00E86786">
        <w:rPr>
          <w:rFonts w:asciiTheme="majorHAnsi" w:hAnsiTheme="majorHAnsi" w:cstheme="minorHAnsi"/>
          <w:color w:val="000000" w:themeColor="text1"/>
          <w:sz w:val="24"/>
          <w:szCs w:val="24"/>
        </w:rPr>
        <w:t xml:space="preserve"> (Telco, Mobility, Entertainment)</w:t>
      </w:r>
    </w:p>
    <w:p w:rsidR="009E5373" w:rsidRDefault="009E5373" w:rsidP="009E5373">
      <w:pPr>
        <w:spacing w:after="0"/>
        <w:rPr>
          <w:rFonts w:asciiTheme="majorHAnsi" w:hAnsiTheme="majorHAnsi" w:cstheme="minorHAnsi"/>
          <w:color w:val="000000" w:themeColor="text1"/>
          <w:sz w:val="24"/>
          <w:szCs w:val="24"/>
        </w:rPr>
      </w:pPr>
    </w:p>
    <w:p w:rsidR="009E5373" w:rsidRDefault="009E5373" w:rsidP="009E5373">
      <w:pPr>
        <w:spacing w:after="0"/>
        <w:rPr>
          <w:rFonts w:asciiTheme="majorHAnsi" w:hAnsiTheme="majorHAnsi" w:cstheme="minorHAnsi"/>
          <w:color w:val="000000" w:themeColor="text1"/>
          <w:sz w:val="24"/>
          <w:szCs w:val="24"/>
        </w:rPr>
      </w:pPr>
    </w:p>
    <w:p w:rsidR="009E5373" w:rsidRDefault="009E5373" w:rsidP="009E5373">
      <w:pPr>
        <w:spacing w:after="0"/>
        <w:rPr>
          <w:rFonts w:asciiTheme="majorHAnsi" w:hAnsiTheme="majorHAnsi" w:cstheme="minorHAnsi"/>
          <w:color w:val="000000" w:themeColor="text1"/>
          <w:sz w:val="24"/>
          <w:szCs w:val="24"/>
        </w:rPr>
      </w:pPr>
      <w:r>
        <w:rPr>
          <w:rFonts w:asciiTheme="majorHAnsi" w:hAnsiTheme="majorHAnsi" w:cstheme="minorHAnsi"/>
          <w:color w:val="000000" w:themeColor="text1"/>
          <w:sz w:val="24"/>
          <w:szCs w:val="24"/>
        </w:rPr>
        <w:t>Other Possible Operations:</w:t>
      </w:r>
    </w:p>
    <w:p w:rsidR="009E5373" w:rsidRDefault="009E5373" w:rsidP="00294A2D">
      <w:pPr>
        <w:pStyle w:val="ListParagraph"/>
        <w:numPr>
          <w:ilvl w:val="0"/>
          <w:numId w:val="29"/>
        </w:numPr>
        <w:spacing w:after="0"/>
        <w:rPr>
          <w:rFonts w:asciiTheme="majorHAnsi" w:hAnsiTheme="majorHAnsi" w:cstheme="minorHAnsi"/>
          <w:color w:val="000000" w:themeColor="text1"/>
          <w:sz w:val="24"/>
          <w:szCs w:val="24"/>
        </w:rPr>
      </w:pPr>
      <w:r>
        <w:rPr>
          <w:rFonts w:asciiTheme="majorHAnsi" w:hAnsiTheme="majorHAnsi" w:cstheme="minorHAnsi"/>
          <w:color w:val="000000" w:themeColor="text1"/>
          <w:sz w:val="24"/>
          <w:szCs w:val="24"/>
        </w:rPr>
        <w:t>View Residential/Small Business/Enterprise Offers</w:t>
      </w:r>
    </w:p>
    <w:p w:rsidR="009E5373" w:rsidRPr="009E5373" w:rsidRDefault="009E5373" w:rsidP="00294A2D">
      <w:pPr>
        <w:pStyle w:val="ListParagraph"/>
        <w:numPr>
          <w:ilvl w:val="0"/>
          <w:numId w:val="29"/>
        </w:numPr>
        <w:spacing w:after="0"/>
        <w:rPr>
          <w:rFonts w:asciiTheme="majorHAnsi" w:hAnsiTheme="majorHAnsi" w:cstheme="minorHAnsi"/>
          <w:color w:val="auto"/>
          <w:sz w:val="24"/>
          <w:szCs w:val="24"/>
        </w:rPr>
      </w:pPr>
      <w:proofErr w:type="spellStart"/>
      <w:r w:rsidRPr="009E5373">
        <w:rPr>
          <w:rFonts w:asciiTheme="majorHAnsi" w:hAnsiTheme="majorHAnsi" w:cstheme="minorHAnsi"/>
          <w:color w:val="auto"/>
          <w:sz w:val="24"/>
          <w:szCs w:val="24"/>
        </w:rPr>
        <w:t>RetrieveServicesByOfferId</w:t>
      </w:r>
      <w:proofErr w:type="spellEnd"/>
    </w:p>
    <w:p w:rsidR="009E5373" w:rsidRPr="009E5373" w:rsidRDefault="009E5373" w:rsidP="00294A2D">
      <w:pPr>
        <w:pStyle w:val="ListParagraph"/>
        <w:numPr>
          <w:ilvl w:val="0"/>
          <w:numId w:val="29"/>
        </w:numPr>
        <w:spacing w:after="0"/>
        <w:rPr>
          <w:rFonts w:asciiTheme="majorHAnsi" w:hAnsiTheme="majorHAnsi" w:cstheme="minorHAnsi"/>
          <w:color w:val="auto"/>
          <w:sz w:val="24"/>
          <w:szCs w:val="24"/>
        </w:rPr>
      </w:pPr>
      <w:proofErr w:type="spellStart"/>
      <w:r w:rsidRPr="009E5373">
        <w:rPr>
          <w:rFonts w:asciiTheme="majorHAnsi" w:hAnsiTheme="majorHAnsi" w:cstheme="minorHAnsi"/>
          <w:color w:val="auto"/>
          <w:sz w:val="24"/>
          <w:szCs w:val="24"/>
        </w:rPr>
        <w:t>RetrieveBundlesByOfferId</w:t>
      </w:r>
      <w:proofErr w:type="spellEnd"/>
      <w:r w:rsidR="006B1D0C">
        <w:rPr>
          <w:rFonts w:asciiTheme="majorHAnsi" w:hAnsiTheme="majorHAnsi" w:cstheme="minorHAnsi"/>
          <w:color w:val="auto"/>
          <w:sz w:val="24"/>
          <w:szCs w:val="24"/>
        </w:rPr>
        <w:t xml:space="preserve">  </w:t>
      </w:r>
    </w:p>
    <w:p w:rsidR="009E5373" w:rsidRPr="009E5373" w:rsidRDefault="009E5373" w:rsidP="00C27670">
      <w:pPr>
        <w:pStyle w:val="ListParagraph"/>
        <w:spacing w:after="0"/>
        <w:rPr>
          <w:rFonts w:asciiTheme="majorHAnsi" w:hAnsiTheme="majorHAnsi" w:cstheme="minorHAnsi"/>
          <w:color w:val="000000" w:themeColor="text1"/>
          <w:sz w:val="24"/>
          <w:szCs w:val="24"/>
        </w:rPr>
      </w:pPr>
    </w:p>
    <w:p w:rsidR="00FB6517" w:rsidRPr="00B71EDA" w:rsidRDefault="00FB6517" w:rsidP="00B71EDA">
      <w:pPr>
        <w:spacing w:after="0"/>
        <w:rPr>
          <w:rFonts w:asciiTheme="majorHAnsi" w:hAnsiTheme="majorHAnsi" w:cstheme="minorHAnsi"/>
          <w:sz w:val="24"/>
          <w:szCs w:val="24"/>
        </w:rPr>
      </w:pPr>
    </w:p>
    <w:p w:rsidR="00B044C2" w:rsidRDefault="00D37A51" w:rsidP="00B044C2">
      <w:pPr>
        <w:pStyle w:val="ListParagraph"/>
        <w:spacing w:after="0"/>
        <w:ind w:left="0"/>
        <w:rPr>
          <w:rFonts w:asciiTheme="majorHAnsi" w:hAnsiTheme="majorHAnsi" w:cstheme="minorHAnsi"/>
          <w:sz w:val="24"/>
          <w:szCs w:val="24"/>
        </w:rPr>
      </w:pPr>
      <w:r>
        <w:rPr>
          <w:rFonts w:asciiTheme="majorHAnsi" w:hAnsiTheme="majorHAnsi" w:cstheme="minorHAnsi"/>
          <w:noProof/>
          <w:sz w:val="24"/>
          <w:szCs w:val="24"/>
        </w:rPr>
        <w:lastRenderedPageBreak/>
        <w:drawing>
          <wp:inline distT="0" distB="0" distL="0" distR="0">
            <wp:extent cx="4290060" cy="82219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90060" cy="8221980"/>
                    </a:xfrm>
                    <a:prstGeom prst="rect">
                      <a:avLst/>
                    </a:prstGeom>
                    <a:noFill/>
                    <a:ln>
                      <a:noFill/>
                    </a:ln>
                  </pic:spPr>
                </pic:pic>
              </a:graphicData>
            </a:graphic>
          </wp:inline>
        </w:drawing>
      </w:r>
    </w:p>
    <w:p w:rsidR="00D300AF" w:rsidRDefault="009E5373" w:rsidP="00FB6517">
      <w:pPr>
        <w:pStyle w:val="ListParagraph"/>
        <w:spacing w:after="0"/>
        <w:ind w:left="360"/>
        <w:rPr>
          <w:rFonts w:asciiTheme="majorHAnsi" w:hAnsiTheme="majorHAnsi" w:cstheme="minorHAnsi"/>
          <w:sz w:val="24"/>
          <w:szCs w:val="24"/>
        </w:rPr>
      </w:pPr>
      <w:r>
        <w:rPr>
          <w:rFonts w:asciiTheme="majorHAnsi" w:hAnsiTheme="majorHAnsi" w:cstheme="minorHAnsi"/>
          <w:noProof/>
          <w:sz w:val="24"/>
          <w:szCs w:val="24"/>
        </w:rPr>
        <w:lastRenderedPageBreak/>
        <w:drawing>
          <wp:inline distT="0" distB="0" distL="0" distR="0" wp14:anchorId="4F924D0F" wp14:editId="3AA3259F">
            <wp:extent cx="3390181" cy="2080015"/>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20033" cy="2098330"/>
                    </a:xfrm>
                    <a:prstGeom prst="rect">
                      <a:avLst/>
                    </a:prstGeom>
                    <a:noFill/>
                    <a:ln>
                      <a:noFill/>
                    </a:ln>
                  </pic:spPr>
                </pic:pic>
              </a:graphicData>
            </a:graphic>
          </wp:inline>
        </w:drawing>
      </w:r>
    </w:p>
    <w:p w:rsidR="001C5A6A" w:rsidRPr="00317F71" w:rsidRDefault="001C5A6A" w:rsidP="00317F71">
      <w:pPr>
        <w:pStyle w:val="ListParagraph"/>
        <w:spacing w:after="0"/>
        <w:rPr>
          <w:rFonts w:asciiTheme="majorHAnsi" w:hAnsiTheme="majorHAnsi" w:cstheme="minorHAnsi"/>
          <w:sz w:val="24"/>
          <w:szCs w:val="24"/>
        </w:rPr>
      </w:pPr>
    </w:p>
    <w:p w:rsidR="0000473A" w:rsidRDefault="00F41303" w:rsidP="00F41303">
      <w:pPr>
        <w:pStyle w:val="Heading4"/>
      </w:pPr>
      <w:r>
        <w:t>3.1.1</w:t>
      </w:r>
      <w:r w:rsidR="00B3700A">
        <w:t>.2</w:t>
      </w:r>
      <w:r w:rsidR="00B3700A">
        <w:tab/>
      </w:r>
      <w:r w:rsidR="0000473A">
        <w:t xml:space="preserve"> “</w:t>
      </w:r>
      <w:r w:rsidR="00693FAC">
        <w:t>Payment</w:t>
      </w:r>
      <w:r w:rsidR="0000473A">
        <w:t>”</w:t>
      </w:r>
      <w:r w:rsidR="0023715C">
        <w:t xml:space="preserve"> Business </w:t>
      </w:r>
      <w:proofErr w:type="gramStart"/>
      <w:r w:rsidR="0023715C">
        <w:t>Capability</w:t>
      </w:r>
      <w:r>
        <w:t xml:space="preserve">  &amp;</w:t>
      </w:r>
      <w:proofErr w:type="gramEnd"/>
      <w:r>
        <w:t xml:space="preserve"> </w:t>
      </w:r>
      <w:proofErr w:type="spellStart"/>
      <w:r>
        <w:t>SoR</w:t>
      </w:r>
      <w:proofErr w:type="spellEnd"/>
      <w:r>
        <w:t xml:space="preserve"> implementation</w:t>
      </w:r>
    </w:p>
    <w:p w:rsidR="0082669A" w:rsidRDefault="001C3699" w:rsidP="00317F71">
      <w:pPr>
        <w:spacing w:after="0" w:line="240" w:lineRule="auto"/>
      </w:pPr>
      <w:r>
        <w:tab/>
      </w:r>
    </w:p>
    <w:p w:rsidR="00DC240F" w:rsidRPr="006B1D0C" w:rsidRDefault="006B1D0C" w:rsidP="00C67E6D">
      <w:pPr>
        <w:autoSpaceDE w:val="0"/>
        <w:autoSpaceDN w:val="0"/>
        <w:adjustRightInd w:val="0"/>
        <w:spacing w:after="0" w:line="240" w:lineRule="auto"/>
        <w:ind w:left="720"/>
        <w:rPr>
          <w:rFonts w:asciiTheme="majorHAnsi" w:hAnsiTheme="majorHAnsi"/>
          <w:b/>
          <w:u w:val="single"/>
        </w:rPr>
      </w:pPr>
      <w:r w:rsidRPr="006B1D0C">
        <w:rPr>
          <w:rFonts w:asciiTheme="majorHAnsi" w:hAnsiTheme="majorHAnsi"/>
          <w:b/>
          <w:u w:val="single"/>
        </w:rPr>
        <w:t xml:space="preserve">Function: </w:t>
      </w:r>
    </w:p>
    <w:p w:rsidR="00C67E6D" w:rsidRPr="00DC240F" w:rsidRDefault="00C67E6D" w:rsidP="00C67E6D">
      <w:pPr>
        <w:autoSpaceDE w:val="0"/>
        <w:autoSpaceDN w:val="0"/>
        <w:adjustRightInd w:val="0"/>
        <w:spacing w:after="0" w:line="240" w:lineRule="auto"/>
        <w:ind w:left="720"/>
        <w:rPr>
          <w:rFonts w:ascii="MinionPro-Regular" w:eastAsia="MinionPro-Regular" w:cs="MinionPro-Regular"/>
          <w:sz w:val="19"/>
          <w:szCs w:val="19"/>
        </w:rPr>
      </w:pPr>
    </w:p>
    <w:p w:rsidR="00AB0287" w:rsidRPr="00776B67" w:rsidRDefault="000E2D0C" w:rsidP="003D15BC">
      <w:pPr>
        <w:spacing w:after="0" w:line="240" w:lineRule="auto"/>
        <w:ind w:left="720"/>
        <w:rPr>
          <w:rFonts w:asciiTheme="majorHAnsi" w:hAnsiTheme="majorHAnsi"/>
        </w:rPr>
      </w:pPr>
      <w:r>
        <w:t>Payment</w:t>
      </w:r>
      <w:r w:rsidR="007A6D63">
        <w:t xml:space="preserve"> Management</w:t>
      </w:r>
      <w:r w:rsidR="00AB0287">
        <w:t xml:space="preserve"> </w:t>
      </w:r>
      <w:r w:rsidR="0073118C">
        <w:t>Context</w:t>
      </w:r>
      <w:r w:rsidR="007A6D63">
        <w:t>:</w:t>
      </w:r>
      <w:r w:rsidR="00317F71">
        <w:t xml:space="preserve"> </w:t>
      </w:r>
      <w:r w:rsidR="007A6D63" w:rsidRPr="001C77C4">
        <w:rPr>
          <w:rFonts w:asciiTheme="majorHAnsi" w:hAnsiTheme="majorHAnsi"/>
        </w:rPr>
        <w:t xml:space="preserve">Telecom </w:t>
      </w:r>
      <w:r w:rsidR="006B1D0C" w:rsidRPr="001C77C4">
        <w:rPr>
          <w:rFonts w:asciiTheme="majorHAnsi" w:hAnsiTheme="majorHAnsi"/>
          <w:b/>
        </w:rPr>
        <w:t xml:space="preserve">Order </w:t>
      </w:r>
      <w:r w:rsidR="006B1D0C">
        <w:rPr>
          <w:rFonts w:asciiTheme="majorHAnsi" w:hAnsiTheme="majorHAnsi"/>
          <w:b/>
        </w:rPr>
        <w:t xml:space="preserve">is </w:t>
      </w:r>
      <w:r w:rsidR="00C46DAB" w:rsidRPr="001C77C4">
        <w:rPr>
          <w:rFonts w:asciiTheme="majorHAnsi" w:hAnsiTheme="majorHAnsi"/>
        </w:rPr>
        <w:t>paid by a</w:t>
      </w:r>
      <w:r w:rsidR="00C46DAB" w:rsidRPr="001C77C4">
        <w:rPr>
          <w:rFonts w:asciiTheme="majorHAnsi" w:hAnsiTheme="majorHAnsi"/>
          <w:b/>
        </w:rPr>
        <w:t xml:space="preserve"> Card or</w:t>
      </w:r>
      <w:r w:rsidR="006B1D0C">
        <w:rPr>
          <w:rFonts w:asciiTheme="majorHAnsi" w:hAnsiTheme="majorHAnsi"/>
          <w:b/>
        </w:rPr>
        <w:t xml:space="preserve"> </w:t>
      </w:r>
      <w:r w:rsidR="00C46DAB" w:rsidRPr="001C77C4">
        <w:rPr>
          <w:rFonts w:asciiTheme="majorHAnsi" w:hAnsiTheme="majorHAnsi"/>
          <w:b/>
        </w:rPr>
        <w:t>Bank Account</w:t>
      </w:r>
      <w:r w:rsidR="007A6D63" w:rsidRPr="001C77C4">
        <w:rPr>
          <w:rFonts w:asciiTheme="majorHAnsi" w:hAnsiTheme="majorHAnsi"/>
        </w:rPr>
        <w:t>.</w:t>
      </w:r>
      <w:r w:rsidR="00AB0287" w:rsidRPr="001C77C4">
        <w:rPr>
          <w:rFonts w:asciiTheme="majorHAnsi" w:hAnsiTheme="majorHAnsi"/>
        </w:rPr>
        <w:t xml:space="preserve"> Customer can also set up ‘</w:t>
      </w:r>
      <w:proofErr w:type="spellStart"/>
      <w:r w:rsidR="00AB0287" w:rsidRPr="001C77C4">
        <w:rPr>
          <w:rFonts w:asciiTheme="majorHAnsi" w:hAnsiTheme="majorHAnsi"/>
          <w:b/>
        </w:rPr>
        <w:t>AutoPay</w:t>
      </w:r>
      <w:proofErr w:type="spellEnd"/>
      <w:r w:rsidR="00AB0287" w:rsidRPr="001C77C4">
        <w:rPr>
          <w:rFonts w:asciiTheme="majorHAnsi" w:hAnsiTheme="majorHAnsi"/>
          <w:b/>
        </w:rPr>
        <w:t>’</w:t>
      </w:r>
      <w:r w:rsidR="00AB0287" w:rsidRPr="001C77C4">
        <w:rPr>
          <w:rFonts w:asciiTheme="majorHAnsi" w:hAnsiTheme="majorHAnsi"/>
        </w:rPr>
        <w:t xml:space="preserve"> for Post-Paid </w:t>
      </w:r>
      <w:r w:rsidR="00AB0287" w:rsidRPr="00776B67">
        <w:rPr>
          <w:rFonts w:asciiTheme="majorHAnsi" w:hAnsiTheme="majorHAnsi"/>
          <w:b/>
        </w:rPr>
        <w:t>Bill</w:t>
      </w:r>
      <w:r w:rsidR="00AB0287" w:rsidRPr="00776B67">
        <w:rPr>
          <w:rFonts w:asciiTheme="majorHAnsi" w:hAnsiTheme="majorHAnsi"/>
        </w:rPr>
        <w:t>.</w:t>
      </w:r>
      <w:r w:rsidR="00776B67" w:rsidRPr="00776B67">
        <w:rPr>
          <w:rFonts w:asciiTheme="majorHAnsi" w:hAnsiTheme="majorHAnsi"/>
        </w:rPr>
        <w:t xml:space="preserve"> </w:t>
      </w:r>
      <w:r w:rsidR="006B1D0C">
        <w:rPr>
          <w:rFonts w:asciiTheme="majorHAnsi" w:hAnsiTheme="majorHAnsi"/>
        </w:rPr>
        <w:t>Customer may also pay the bill directly to an</w:t>
      </w:r>
      <w:r w:rsidR="00776B67" w:rsidRPr="00776B67">
        <w:rPr>
          <w:rFonts w:asciiTheme="majorHAnsi" w:hAnsiTheme="majorHAnsi"/>
        </w:rPr>
        <w:t xml:space="preserve"> </w:t>
      </w:r>
      <w:r w:rsidR="00776B67" w:rsidRPr="00776B67">
        <w:rPr>
          <w:rFonts w:asciiTheme="majorHAnsi" w:hAnsiTheme="majorHAnsi"/>
          <w:b/>
        </w:rPr>
        <w:t>agent</w:t>
      </w:r>
      <w:r w:rsidR="00776B67" w:rsidRPr="00776B67">
        <w:rPr>
          <w:rFonts w:asciiTheme="majorHAnsi" w:hAnsiTheme="majorHAnsi"/>
        </w:rPr>
        <w:t>.</w:t>
      </w:r>
    </w:p>
    <w:p w:rsidR="007A6D63" w:rsidRPr="001C3699" w:rsidRDefault="007A6D63" w:rsidP="00AB0287">
      <w:pPr>
        <w:spacing w:after="0" w:line="240" w:lineRule="auto"/>
        <w:ind w:firstLine="720"/>
      </w:pPr>
      <w:r>
        <w:tab/>
      </w:r>
    </w:p>
    <w:tbl>
      <w:tblPr>
        <w:tblStyle w:val="TableGrid"/>
        <w:tblW w:w="0" w:type="auto"/>
        <w:tblInd w:w="607" w:type="dxa"/>
        <w:tblLook w:val="04A0" w:firstRow="1" w:lastRow="0" w:firstColumn="1" w:lastColumn="0" w:noHBand="0" w:noVBand="1"/>
      </w:tblPr>
      <w:tblGrid>
        <w:gridCol w:w="1599"/>
        <w:gridCol w:w="6609"/>
      </w:tblGrid>
      <w:tr w:rsidR="0049144F" w:rsidTr="00D04D0E">
        <w:tc>
          <w:tcPr>
            <w:tcW w:w="1599" w:type="dxa"/>
          </w:tcPr>
          <w:p w:rsidR="0049144F" w:rsidRPr="00EB5170" w:rsidRDefault="0049144F" w:rsidP="00317F71">
            <w:pPr>
              <w:pStyle w:val="ListParagraph"/>
              <w:ind w:left="0"/>
              <w:rPr>
                <w:rFonts w:asciiTheme="majorHAnsi" w:hAnsiTheme="majorHAnsi" w:cstheme="minorHAnsi"/>
                <w:b/>
                <w:color w:val="auto"/>
                <w:sz w:val="20"/>
                <w:szCs w:val="20"/>
              </w:rPr>
            </w:pPr>
            <w:r w:rsidRPr="00EB5170">
              <w:rPr>
                <w:rFonts w:asciiTheme="majorHAnsi" w:hAnsiTheme="majorHAnsi" w:cstheme="minorHAnsi"/>
                <w:b/>
                <w:color w:val="auto"/>
                <w:sz w:val="20"/>
                <w:szCs w:val="20"/>
              </w:rPr>
              <w:t>Concept</w:t>
            </w:r>
          </w:p>
        </w:tc>
        <w:tc>
          <w:tcPr>
            <w:tcW w:w="6609" w:type="dxa"/>
          </w:tcPr>
          <w:p w:rsidR="0049144F" w:rsidRPr="00EB5170" w:rsidRDefault="0049144F" w:rsidP="00317F71">
            <w:pPr>
              <w:pStyle w:val="ListParagraph"/>
              <w:ind w:left="0"/>
              <w:rPr>
                <w:rFonts w:asciiTheme="majorHAnsi" w:hAnsiTheme="majorHAnsi" w:cstheme="minorHAnsi"/>
                <w:b/>
                <w:color w:val="auto"/>
                <w:sz w:val="20"/>
                <w:szCs w:val="20"/>
              </w:rPr>
            </w:pPr>
            <w:r w:rsidRPr="00EB5170">
              <w:rPr>
                <w:rFonts w:asciiTheme="majorHAnsi" w:hAnsiTheme="majorHAnsi" w:cstheme="minorHAnsi"/>
                <w:b/>
                <w:color w:val="auto"/>
                <w:sz w:val="20"/>
                <w:szCs w:val="20"/>
              </w:rPr>
              <w:t>Purpose</w:t>
            </w:r>
          </w:p>
        </w:tc>
      </w:tr>
      <w:tr w:rsidR="0049144F" w:rsidTr="00D04D0E">
        <w:tc>
          <w:tcPr>
            <w:tcW w:w="1599" w:type="dxa"/>
          </w:tcPr>
          <w:p w:rsidR="0049144F" w:rsidRPr="00EB5170" w:rsidRDefault="00C46DAB" w:rsidP="00317F71">
            <w:pPr>
              <w:pStyle w:val="ListParagraph"/>
              <w:ind w:left="0"/>
              <w:rPr>
                <w:rFonts w:asciiTheme="majorHAnsi" w:hAnsiTheme="majorHAnsi" w:cstheme="minorHAnsi"/>
                <w:color w:val="auto"/>
                <w:sz w:val="20"/>
                <w:szCs w:val="20"/>
              </w:rPr>
            </w:pPr>
            <w:r w:rsidRPr="00EB5170">
              <w:rPr>
                <w:rFonts w:asciiTheme="majorHAnsi" w:hAnsiTheme="majorHAnsi" w:cstheme="minorHAnsi"/>
                <w:color w:val="auto"/>
                <w:sz w:val="20"/>
                <w:szCs w:val="20"/>
              </w:rPr>
              <w:t>Person</w:t>
            </w:r>
          </w:p>
        </w:tc>
        <w:tc>
          <w:tcPr>
            <w:tcW w:w="6609" w:type="dxa"/>
          </w:tcPr>
          <w:p w:rsidR="0049144F" w:rsidRPr="00EB5170" w:rsidRDefault="00AB0287" w:rsidP="00AB0287">
            <w:pPr>
              <w:rPr>
                <w:rFonts w:asciiTheme="majorHAnsi" w:hAnsiTheme="majorHAnsi" w:cstheme="minorHAnsi"/>
                <w:sz w:val="20"/>
                <w:szCs w:val="20"/>
              </w:rPr>
            </w:pPr>
            <w:r w:rsidRPr="00EB5170">
              <w:rPr>
                <w:rFonts w:asciiTheme="majorHAnsi" w:hAnsiTheme="majorHAnsi" w:cstheme="minorHAnsi"/>
                <w:sz w:val="20"/>
                <w:szCs w:val="20"/>
              </w:rPr>
              <w:t>Card/Account Holder who is</w:t>
            </w:r>
            <w:r w:rsidR="0049144F" w:rsidRPr="00EB5170">
              <w:rPr>
                <w:rFonts w:asciiTheme="majorHAnsi" w:hAnsiTheme="majorHAnsi" w:cstheme="minorHAnsi"/>
                <w:sz w:val="20"/>
                <w:szCs w:val="20"/>
              </w:rPr>
              <w:t xml:space="preserve"> </w:t>
            </w:r>
            <w:r w:rsidR="00C46DAB" w:rsidRPr="00EB5170">
              <w:rPr>
                <w:rFonts w:asciiTheme="majorHAnsi" w:hAnsiTheme="majorHAnsi" w:cstheme="minorHAnsi"/>
                <w:sz w:val="20"/>
                <w:szCs w:val="20"/>
              </w:rPr>
              <w:t>paying  for the order</w:t>
            </w:r>
          </w:p>
        </w:tc>
      </w:tr>
      <w:tr w:rsidR="0049144F" w:rsidTr="00D04D0E">
        <w:tc>
          <w:tcPr>
            <w:tcW w:w="1599" w:type="dxa"/>
          </w:tcPr>
          <w:p w:rsidR="0049144F" w:rsidRPr="00EB5170" w:rsidRDefault="00C46DAB" w:rsidP="00317F71">
            <w:pPr>
              <w:pStyle w:val="ListParagraph"/>
              <w:ind w:left="0"/>
              <w:rPr>
                <w:rFonts w:asciiTheme="majorHAnsi" w:hAnsiTheme="majorHAnsi" w:cstheme="minorHAnsi"/>
                <w:color w:val="auto"/>
                <w:sz w:val="20"/>
                <w:szCs w:val="20"/>
              </w:rPr>
            </w:pPr>
            <w:r w:rsidRPr="00EB5170">
              <w:rPr>
                <w:rFonts w:asciiTheme="majorHAnsi" w:hAnsiTheme="majorHAnsi" w:cstheme="minorHAnsi"/>
                <w:color w:val="auto"/>
                <w:sz w:val="20"/>
                <w:szCs w:val="20"/>
              </w:rPr>
              <w:t>Card, A/R</w:t>
            </w:r>
          </w:p>
        </w:tc>
        <w:tc>
          <w:tcPr>
            <w:tcW w:w="6609" w:type="dxa"/>
          </w:tcPr>
          <w:p w:rsidR="0049144F" w:rsidRPr="00EB5170" w:rsidRDefault="00C46DAB" w:rsidP="00317F71">
            <w:pPr>
              <w:rPr>
                <w:rFonts w:asciiTheme="majorHAnsi" w:hAnsiTheme="majorHAnsi" w:cstheme="minorHAnsi"/>
                <w:sz w:val="20"/>
                <w:szCs w:val="20"/>
              </w:rPr>
            </w:pPr>
            <w:r w:rsidRPr="00EB5170">
              <w:rPr>
                <w:rFonts w:asciiTheme="majorHAnsi" w:hAnsiTheme="majorHAnsi" w:cstheme="minorHAnsi"/>
                <w:sz w:val="20"/>
                <w:szCs w:val="20"/>
              </w:rPr>
              <w:t xml:space="preserve">Card, A/R Account </w:t>
            </w:r>
            <w:r w:rsidR="00AB0287" w:rsidRPr="00EB5170">
              <w:rPr>
                <w:rFonts w:asciiTheme="majorHAnsi" w:hAnsiTheme="majorHAnsi" w:cstheme="minorHAnsi"/>
                <w:sz w:val="20"/>
                <w:szCs w:val="20"/>
              </w:rPr>
              <w:t xml:space="preserve">details </w:t>
            </w:r>
            <w:r w:rsidRPr="00EB5170">
              <w:rPr>
                <w:rFonts w:asciiTheme="majorHAnsi" w:hAnsiTheme="majorHAnsi" w:cstheme="minorHAnsi"/>
                <w:sz w:val="20"/>
                <w:szCs w:val="20"/>
              </w:rPr>
              <w:t>used to pay the Bill</w:t>
            </w:r>
          </w:p>
        </w:tc>
      </w:tr>
      <w:tr w:rsidR="00776B67" w:rsidTr="00D04D0E">
        <w:tc>
          <w:tcPr>
            <w:tcW w:w="1599" w:type="dxa"/>
          </w:tcPr>
          <w:p w:rsidR="00776B67" w:rsidRPr="00EB5170" w:rsidRDefault="00776B67" w:rsidP="00317F71">
            <w:pPr>
              <w:pStyle w:val="ListParagraph"/>
              <w:ind w:left="0"/>
              <w:rPr>
                <w:rFonts w:asciiTheme="majorHAnsi" w:hAnsiTheme="majorHAnsi" w:cstheme="minorHAnsi"/>
                <w:color w:val="auto"/>
                <w:sz w:val="20"/>
                <w:szCs w:val="20"/>
              </w:rPr>
            </w:pPr>
            <w:r w:rsidRPr="00EB5170">
              <w:rPr>
                <w:rFonts w:asciiTheme="majorHAnsi" w:hAnsiTheme="majorHAnsi" w:cstheme="minorHAnsi"/>
                <w:color w:val="auto"/>
                <w:sz w:val="20"/>
                <w:szCs w:val="20"/>
              </w:rPr>
              <w:t>Bill</w:t>
            </w:r>
          </w:p>
        </w:tc>
        <w:tc>
          <w:tcPr>
            <w:tcW w:w="6609" w:type="dxa"/>
          </w:tcPr>
          <w:p w:rsidR="00776B67" w:rsidRPr="00EB5170" w:rsidRDefault="00776B67" w:rsidP="00317F71">
            <w:pPr>
              <w:rPr>
                <w:rFonts w:asciiTheme="majorHAnsi" w:hAnsiTheme="majorHAnsi" w:cstheme="minorHAnsi"/>
                <w:sz w:val="20"/>
                <w:szCs w:val="20"/>
              </w:rPr>
            </w:pPr>
            <w:r w:rsidRPr="00EB5170">
              <w:rPr>
                <w:rFonts w:asciiTheme="majorHAnsi" w:hAnsiTheme="majorHAnsi" w:cstheme="minorHAnsi"/>
                <w:sz w:val="20"/>
                <w:szCs w:val="20"/>
              </w:rPr>
              <w:t>Invoice amount</w:t>
            </w:r>
          </w:p>
        </w:tc>
      </w:tr>
      <w:tr w:rsidR="00776B67" w:rsidTr="00D04D0E">
        <w:tc>
          <w:tcPr>
            <w:tcW w:w="1599" w:type="dxa"/>
          </w:tcPr>
          <w:p w:rsidR="00776B67" w:rsidRPr="00EB5170" w:rsidRDefault="00776B67" w:rsidP="00317F71">
            <w:pPr>
              <w:pStyle w:val="ListParagraph"/>
              <w:ind w:left="0"/>
              <w:rPr>
                <w:rFonts w:asciiTheme="majorHAnsi" w:hAnsiTheme="majorHAnsi" w:cstheme="minorHAnsi"/>
                <w:color w:val="auto"/>
                <w:sz w:val="20"/>
                <w:szCs w:val="20"/>
              </w:rPr>
            </w:pPr>
            <w:r w:rsidRPr="00EB5170">
              <w:rPr>
                <w:rFonts w:asciiTheme="majorHAnsi" w:hAnsiTheme="majorHAnsi" w:cstheme="minorHAnsi"/>
                <w:color w:val="auto"/>
                <w:sz w:val="20"/>
                <w:szCs w:val="20"/>
              </w:rPr>
              <w:t>Autopay</w:t>
            </w:r>
          </w:p>
        </w:tc>
        <w:tc>
          <w:tcPr>
            <w:tcW w:w="6609" w:type="dxa"/>
          </w:tcPr>
          <w:p w:rsidR="00776B67" w:rsidRPr="00EB5170" w:rsidRDefault="00776B67" w:rsidP="00317F71">
            <w:pPr>
              <w:rPr>
                <w:rFonts w:asciiTheme="majorHAnsi" w:hAnsiTheme="majorHAnsi" w:cstheme="minorHAnsi"/>
                <w:sz w:val="20"/>
                <w:szCs w:val="20"/>
              </w:rPr>
            </w:pPr>
            <w:r w:rsidRPr="00EB5170">
              <w:rPr>
                <w:rFonts w:asciiTheme="majorHAnsi" w:hAnsiTheme="majorHAnsi" w:cstheme="minorHAnsi"/>
                <w:sz w:val="20"/>
                <w:szCs w:val="20"/>
              </w:rPr>
              <w:t>Monthly deduction of the bill from Pay Source</w:t>
            </w:r>
          </w:p>
        </w:tc>
      </w:tr>
      <w:tr w:rsidR="00776B67" w:rsidTr="00D04D0E">
        <w:tc>
          <w:tcPr>
            <w:tcW w:w="1599" w:type="dxa"/>
          </w:tcPr>
          <w:p w:rsidR="00776B67" w:rsidRPr="00EB5170" w:rsidRDefault="00776B67" w:rsidP="00317F71">
            <w:pPr>
              <w:pStyle w:val="ListParagraph"/>
              <w:ind w:left="0"/>
              <w:rPr>
                <w:rFonts w:asciiTheme="majorHAnsi" w:hAnsiTheme="majorHAnsi" w:cstheme="minorHAnsi"/>
                <w:color w:val="auto"/>
                <w:sz w:val="20"/>
                <w:szCs w:val="20"/>
              </w:rPr>
            </w:pPr>
            <w:r w:rsidRPr="00EB5170">
              <w:rPr>
                <w:rFonts w:asciiTheme="majorHAnsi" w:hAnsiTheme="majorHAnsi" w:cstheme="minorHAnsi"/>
                <w:color w:val="auto"/>
                <w:sz w:val="20"/>
                <w:szCs w:val="20"/>
              </w:rPr>
              <w:t>Agent</w:t>
            </w:r>
          </w:p>
        </w:tc>
        <w:tc>
          <w:tcPr>
            <w:tcW w:w="6609" w:type="dxa"/>
          </w:tcPr>
          <w:p w:rsidR="00776B67" w:rsidRPr="00EB5170" w:rsidRDefault="00776B67" w:rsidP="00317F71">
            <w:pPr>
              <w:rPr>
                <w:rFonts w:asciiTheme="majorHAnsi" w:hAnsiTheme="majorHAnsi" w:cstheme="minorHAnsi"/>
                <w:sz w:val="20"/>
                <w:szCs w:val="20"/>
              </w:rPr>
            </w:pPr>
            <w:r w:rsidRPr="00EB5170">
              <w:rPr>
                <w:rFonts w:asciiTheme="majorHAnsi" w:hAnsiTheme="majorHAnsi" w:cstheme="minorHAnsi"/>
                <w:sz w:val="20"/>
                <w:szCs w:val="20"/>
              </w:rPr>
              <w:t>Payment Agent who takes the bill.</w:t>
            </w:r>
          </w:p>
        </w:tc>
      </w:tr>
    </w:tbl>
    <w:p w:rsidR="0049144F" w:rsidRDefault="00363E7A" w:rsidP="00317F71">
      <w:pPr>
        <w:spacing w:after="0" w:line="240" w:lineRule="auto"/>
        <w:rPr>
          <w:rFonts w:asciiTheme="majorHAnsi" w:hAnsiTheme="majorHAnsi" w:cstheme="minorHAnsi"/>
          <w:sz w:val="24"/>
          <w:szCs w:val="24"/>
        </w:rPr>
      </w:pPr>
      <w:r>
        <w:rPr>
          <w:rFonts w:asciiTheme="majorHAnsi" w:hAnsiTheme="majorHAnsi" w:cstheme="minorHAnsi"/>
          <w:sz w:val="24"/>
          <w:szCs w:val="24"/>
        </w:rPr>
        <w:tab/>
      </w:r>
    </w:p>
    <w:p w:rsidR="000E6DA9" w:rsidRPr="00E56960" w:rsidRDefault="00E4319A" w:rsidP="00F41303">
      <w:pPr>
        <w:pStyle w:val="Heading5"/>
        <w:rPr>
          <w:noProof/>
        </w:rPr>
      </w:pPr>
      <w:r w:rsidRPr="00E56960">
        <w:rPr>
          <w:noProof/>
        </w:rPr>
        <w:t>a)</w:t>
      </w:r>
      <w:r w:rsidRPr="00E56960">
        <w:rPr>
          <w:noProof/>
        </w:rPr>
        <w:tab/>
      </w:r>
      <w:r w:rsidR="00C253F5" w:rsidRPr="00E56960">
        <w:rPr>
          <w:noProof/>
        </w:rPr>
        <w:t xml:space="preserve">Payment </w:t>
      </w:r>
      <w:proofErr w:type="gramStart"/>
      <w:r w:rsidR="00C253F5" w:rsidRPr="00E56960">
        <w:rPr>
          <w:noProof/>
        </w:rPr>
        <w:t>Agent</w:t>
      </w:r>
      <w:r w:rsidR="00F41303">
        <w:rPr>
          <w:noProof/>
        </w:rPr>
        <w:t xml:space="preserve"> </w:t>
      </w:r>
      <w:r w:rsidR="00F41303" w:rsidRPr="00F41303">
        <w:t xml:space="preserve"> &amp;</w:t>
      </w:r>
      <w:proofErr w:type="gramEnd"/>
      <w:r w:rsidR="00F41303" w:rsidRPr="00F41303">
        <w:t xml:space="preserve"> </w:t>
      </w:r>
      <w:proofErr w:type="spellStart"/>
      <w:r w:rsidR="00F41303" w:rsidRPr="00F41303">
        <w:t>SoR</w:t>
      </w:r>
      <w:proofErr w:type="spellEnd"/>
      <w:r w:rsidR="00F41303" w:rsidRPr="00F41303">
        <w:t xml:space="preserve"> implementation</w:t>
      </w:r>
    </w:p>
    <w:p w:rsidR="006E3C87" w:rsidRDefault="006E3C87" w:rsidP="006E3C87"/>
    <w:p w:rsidR="00DC240F" w:rsidRDefault="006B1D0C" w:rsidP="006E3C87">
      <w:pPr>
        <w:spacing w:after="0" w:line="240" w:lineRule="auto"/>
        <w:ind w:left="1440"/>
        <w:rPr>
          <w:rFonts w:asciiTheme="majorHAnsi" w:eastAsia="MinionPro-Regular" w:hAnsiTheme="majorHAnsi" w:cs="MinionPro-Regular"/>
          <w:b/>
          <w:u w:val="single"/>
        </w:rPr>
      </w:pPr>
      <w:r w:rsidRPr="00394D40">
        <w:rPr>
          <w:rFonts w:asciiTheme="majorHAnsi" w:eastAsia="MinionPro-Regular" w:hAnsiTheme="majorHAnsi" w:cs="MinionPro-Regular"/>
          <w:b/>
          <w:u w:val="single"/>
        </w:rPr>
        <w:t>Function:</w:t>
      </w:r>
    </w:p>
    <w:p w:rsidR="006B1D0C" w:rsidRDefault="006B1D0C" w:rsidP="006E3C87">
      <w:pPr>
        <w:spacing w:after="0" w:line="240" w:lineRule="auto"/>
        <w:ind w:left="1440"/>
        <w:rPr>
          <w:rFonts w:asciiTheme="majorHAnsi" w:hAnsiTheme="majorHAnsi"/>
        </w:rPr>
      </w:pPr>
    </w:p>
    <w:p w:rsidR="006E3C87" w:rsidRDefault="006E3C87" w:rsidP="006E3C87">
      <w:pPr>
        <w:spacing w:after="0" w:line="240" w:lineRule="auto"/>
        <w:ind w:left="1440"/>
        <w:rPr>
          <w:rFonts w:asciiTheme="majorHAnsi" w:hAnsiTheme="majorHAnsi"/>
        </w:rPr>
      </w:pPr>
      <w:r w:rsidRPr="004410CA">
        <w:rPr>
          <w:rFonts w:asciiTheme="majorHAnsi" w:hAnsiTheme="majorHAnsi"/>
          <w:b/>
          <w:u w:val="single"/>
        </w:rPr>
        <w:t xml:space="preserve">Payment </w:t>
      </w:r>
      <w:r w:rsidR="004410CA" w:rsidRPr="004410CA">
        <w:rPr>
          <w:rFonts w:asciiTheme="majorHAnsi" w:hAnsiTheme="majorHAnsi" w:cstheme="minorHAnsi"/>
          <w:b/>
          <w:u w:val="single"/>
        </w:rPr>
        <w:t>Agent</w:t>
      </w:r>
      <w:r w:rsidR="004410CA">
        <w:rPr>
          <w:rFonts w:asciiTheme="majorHAnsi" w:hAnsiTheme="majorHAnsi" w:cstheme="minorHAnsi"/>
          <w:b/>
          <w:u w:val="single"/>
        </w:rPr>
        <w:t xml:space="preserve"> </w:t>
      </w:r>
      <w:r w:rsidR="004410CA" w:rsidRPr="004410CA">
        <w:rPr>
          <w:rFonts w:asciiTheme="majorHAnsi" w:hAnsiTheme="majorHAnsi" w:cstheme="minorHAnsi"/>
        </w:rPr>
        <w:t>receives</w:t>
      </w:r>
      <w:r w:rsidR="004410CA">
        <w:rPr>
          <w:rFonts w:asciiTheme="majorHAnsi" w:hAnsiTheme="majorHAnsi" w:cstheme="minorHAnsi"/>
        </w:rPr>
        <w:t xml:space="preserve"> p</w:t>
      </w:r>
      <w:r w:rsidR="004410CA" w:rsidRPr="006E3C87">
        <w:rPr>
          <w:rFonts w:asciiTheme="majorHAnsi" w:hAnsiTheme="majorHAnsi"/>
        </w:rPr>
        <w:t>ayment</w:t>
      </w:r>
      <w:r w:rsidRPr="006E3C87">
        <w:rPr>
          <w:rFonts w:asciiTheme="majorHAnsi" w:hAnsiTheme="majorHAnsi"/>
        </w:rPr>
        <w:t xml:space="preserve"> for Service</w:t>
      </w:r>
      <w:r w:rsidR="004410CA">
        <w:rPr>
          <w:rFonts w:asciiTheme="majorHAnsi" w:hAnsiTheme="majorHAnsi"/>
        </w:rPr>
        <w:t xml:space="preserve"> </w:t>
      </w:r>
      <w:r w:rsidRPr="006E3C87">
        <w:rPr>
          <w:rFonts w:asciiTheme="majorHAnsi" w:hAnsiTheme="majorHAnsi"/>
        </w:rPr>
        <w:t>on the</w:t>
      </w:r>
      <w:r w:rsidR="004410CA">
        <w:rPr>
          <w:rFonts w:asciiTheme="majorHAnsi" w:hAnsiTheme="majorHAnsi"/>
        </w:rPr>
        <w:t xml:space="preserve"> m</w:t>
      </w:r>
      <w:r w:rsidR="004410CA" w:rsidRPr="006E3C87">
        <w:rPr>
          <w:rFonts w:asciiTheme="majorHAnsi" w:hAnsiTheme="majorHAnsi"/>
        </w:rPr>
        <w:t>erchant’s</w:t>
      </w:r>
      <w:r w:rsidRPr="006E3C87">
        <w:rPr>
          <w:rFonts w:asciiTheme="majorHAnsi" w:hAnsiTheme="majorHAnsi"/>
        </w:rPr>
        <w:t xml:space="preserve"> behalf. Since there</w:t>
      </w:r>
      <w:r w:rsidR="009C7621">
        <w:rPr>
          <w:rFonts w:asciiTheme="majorHAnsi" w:hAnsiTheme="majorHAnsi"/>
        </w:rPr>
        <w:t xml:space="preserve"> many bill </w:t>
      </w:r>
      <w:r w:rsidR="004A5B2D">
        <w:rPr>
          <w:rFonts w:asciiTheme="majorHAnsi" w:hAnsiTheme="majorHAnsi"/>
        </w:rPr>
        <w:t>payments option</w:t>
      </w:r>
      <w:r w:rsidR="004410CA">
        <w:rPr>
          <w:rFonts w:asciiTheme="majorHAnsi" w:hAnsiTheme="majorHAnsi"/>
        </w:rPr>
        <w:t>,</w:t>
      </w:r>
      <w:r w:rsidR="004A5B2D">
        <w:rPr>
          <w:rFonts w:asciiTheme="majorHAnsi" w:hAnsiTheme="majorHAnsi"/>
        </w:rPr>
        <w:t xml:space="preserve"> </w:t>
      </w:r>
      <w:r w:rsidR="004A5B2D" w:rsidRPr="006E3C87">
        <w:rPr>
          <w:rFonts w:asciiTheme="majorHAnsi" w:hAnsiTheme="majorHAnsi"/>
        </w:rPr>
        <w:t>a</w:t>
      </w:r>
      <w:r w:rsidR="004410CA">
        <w:rPr>
          <w:rFonts w:asciiTheme="majorHAnsi" w:hAnsiTheme="majorHAnsi"/>
        </w:rPr>
        <w:t xml:space="preserve"> Payment</w:t>
      </w:r>
      <w:r w:rsidRPr="006E3C87">
        <w:rPr>
          <w:rFonts w:asciiTheme="majorHAnsi" w:hAnsiTheme="majorHAnsi"/>
        </w:rPr>
        <w:t xml:space="preserve"> </w:t>
      </w:r>
      <w:r w:rsidR="004A5B2D">
        <w:rPr>
          <w:rFonts w:asciiTheme="majorHAnsi" w:hAnsiTheme="majorHAnsi"/>
        </w:rPr>
        <w:t>agent may not support all options.</w:t>
      </w:r>
    </w:p>
    <w:p w:rsidR="004A5B2D" w:rsidRPr="006E3C87" w:rsidRDefault="004A5B2D" w:rsidP="006E3C87">
      <w:pPr>
        <w:spacing w:after="0" w:line="240" w:lineRule="auto"/>
        <w:ind w:left="1440"/>
        <w:rPr>
          <w:rFonts w:asciiTheme="majorHAnsi" w:hAnsiTheme="majorHAnsi"/>
        </w:rPr>
      </w:pPr>
    </w:p>
    <w:p w:rsidR="006E3C87" w:rsidRPr="006E3C87" w:rsidRDefault="00B25573" w:rsidP="006E3C87">
      <w:pPr>
        <w:spacing w:after="0" w:line="240" w:lineRule="auto"/>
        <w:ind w:left="1440"/>
        <w:rPr>
          <w:rFonts w:asciiTheme="majorHAnsi" w:hAnsiTheme="majorHAnsi"/>
        </w:rPr>
      </w:pPr>
      <w:r>
        <w:rPr>
          <w:rFonts w:asciiTheme="majorHAnsi" w:hAnsiTheme="majorHAnsi"/>
        </w:rPr>
        <w:tab/>
      </w:r>
      <w:r w:rsidR="004410CA">
        <w:rPr>
          <w:rFonts w:asciiTheme="majorHAnsi" w:hAnsiTheme="majorHAnsi"/>
        </w:rPr>
        <w:t xml:space="preserve">A customer is </w:t>
      </w:r>
      <w:r w:rsidR="006E3C87" w:rsidRPr="006E3C87">
        <w:rPr>
          <w:rFonts w:asciiTheme="majorHAnsi" w:hAnsiTheme="majorHAnsi"/>
        </w:rPr>
        <w:t xml:space="preserve">able to pay </w:t>
      </w:r>
      <w:r w:rsidR="004410CA">
        <w:rPr>
          <w:rFonts w:asciiTheme="majorHAnsi" w:hAnsiTheme="majorHAnsi"/>
        </w:rPr>
        <w:t>a</w:t>
      </w:r>
      <w:r w:rsidR="00EB5170">
        <w:rPr>
          <w:rFonts w:asciiTheme="majorHAnsi" w:hAnsiTheme="majorHAnsi"/>
        </w:rPr>
        <w:t xml:space="preserve"> bill using c</w:t>
      </w:r>
      <w:r w:rsidR="006E3C87" w:rsidRPr="006E3C87">
        <w:rPr>
          <w:rFonts w:asciiTheme="majorHAnsi" w:hAnsiTheme="majorHAnsi"/>
        </w:rPr>
        <w:t xml:space="preserve">ash </w:t>
      </w:r>
      <w:r w:rsidR="00EB5170">
        <w:rPr>
          <w:rFonts w:asciiTheme="majorHAnsi" w:hAnsiTheme="majorHAnsi"/>
        </w:rPr>
        <w:t xml:space="preserve">or </w:t>
      </w:r>
      <w:r w:rsidR="006E3C87" w:rsidRPr="006E3C87">
        <w:rPr>
          <w:rFonts w:asciiTheme="majorHAnsi" w:hAnsiTheme="majorHAnsi"/>
        </w:rPr>
        <w:t xml:space="preserve">online </w:t>
      </w:r>
      <w:r w:rsidR="00EB5170" w:rsidRPr="006E3C87">
        <w:rPr>
          <w:rFonts w:asciiTheme="majorHAnsi" w:hAnsiTheme="majorHAnsi"/>
        </w:rPr>
        <w:t>payment</w:t>
      </w:r>
      <w:r w:rsidR="00EB5170">
        <w:rPr>
          <w:rFonts w:asciiTheme="majorHAnsi" w:hAnsiTheme="majorHAnsi"/>
        </w:rPr>
        <w:t xml:space="preserve"> (</w:t>
      </w:r>
      <w:r w:rsidR="00EB5170" w:rsidRPr="006E3C87">
        <w:rPr>
          <w:rFonts w:asciiTheme="majorHAnsi" w:hAnsiTheme="majorHAnsi"/>
        </w:rPr>
        <w:t>Bank</w:t>
      </w:r>
      <w:r w:rsidR="006E3C87" w:rsidRPr="006E3C87">
        <w:rPr>
          <w:rFonts w:asciiTheme="majorHAnsi" w:hAnsiTheme="majorHAnsi"/>
        </w:rPr>
        <w:t xml:space="preserve"> or</w:t>
      </w:r>
      <w:r w:rsidR="00EB5170">
        <w:rPr>
          <w:rFonts w:asciiTheme="majorHAnsi" w:hAnsiTheme="majorHAnsi"/>
        </w:rPr>
        <w:t xml:space="preserve"> credit</w:t>
      </w:r>
      <w:r w:rsidR="006E3C87" w:rsidRPr="006E3C87">
        <w:rPr>
          <w:rFonts w:asciiTheme="majorHAnsi" w:hAnsiTheme="majorHAnsi"/>
        </w:rPr>
        <w:t xml:space="preserve"> card</w:t>
      </w:r>
      <w:r w:rsidR="00EB5170">
        <w:rPr>
          <w:rFonts w:asciiTheme="majorHAnsi" w:hAnsiTheme="majorHAnsi"/>
        </w:rPr>
        <w:t>)</w:t>
      </w:r>
      <w:r w:rsidR="006E3C87" w:rsidRPr="006E3C87">
        <w:rPr>
          <w:rFonts w:asciiTheme="majorHAnsi" w:hAnsiTheme="majorHAnsi"/>
        </w:rPr>
        <w:t xml:space="preserve">. </w:t>
      </w:r>
      <w:r w:rsidR="00EB5170" w:rsidRPr="00EB5170">
        <w:rPr>
          <w:rFonts w:asciiTheme="majorHAnsi" w:hAnsiTheme="majorHAnsi"/>
          <w:b/>
        </w:rPr>
        <w:t>Payment Agent</w:t>
      </w:r>
      <w:r w:rsidR="00EB5170">
        <w:rPr>
          <w:rFonts w:asciiTheme="majorHAnsi" w:hAnsiTheme="majorHAnsi"/>
          <w:b/>
        </w:rPr>
        <w:t xml:space="preserve">, </w:t>
      </w:r>
      <w:r w:rsidR="00EB5170" w:rsidRPr="00EB5170">
        <w:rPr>
          <w:rFonts w:asciiTheme="majorHAnsi" w:hAnsiTheme="majorHAnsi"/>
        </w:rPr>
        <w:t>using</w:t>
      </w:r>
      <w:r w:rsidR="00EB5170">
        <w:rPr>
          <w:rFonts w:asciiTheme="majorHAnsi" w:hAnsiTheme="majorHAnsi"/>
        </w:rPr>
        <w:t xml:space="preserve"> a</w:t>
      </w:r>
      <w:r w:rsidR="006E3C87" w:rsidRPr="006E3C87">
        <w:rPr>
          <w:rFonts w:asciiTheme="majorHAnsi" w:hAnsiTheme="majorHAnsi"/>
        </w:rPr>
        <w:t xml:space="preserve"> </w:t>
      </w:r>
      <w:r w:rsidR="006E3C87" w:rsidRPr="00324EB1">
        <w:rPr>
          <w:rFonts w:cstheme="minorHAnsi"/>
        </w:rPr>
        <w:t>store front</w:t>
      </w:r>
      <w:r w:rsidR="006E3C87" w:rsidRPr="006E3C87">
        <w:rPr>
          <w:rFonts w:asciiTheme="majorHAnsi" w:hAnsiTheme="majorHAnsi"/>
        </w:rPr>
        <w:t xml:space="preserve"> </w:t>
      </w:r>
      <w:r w:rsidR="00EB5170">
        <w:rPr>
          <w:rFonts w:asciiTheme="majorHAnsi" w:hAnsiTheme="majorHAnsi"/>
        </w:rPr>
        <w:t xml:space="preserve">accepts payments. </w:t>
      </w:r>
      <w:r w:rsidR="006E3C87" w:rsidRPr="006E3C87">
        <w:rPr>
          <w:rFonts w:asciiTheme="majorHAnsi" w:hAnsiTheme="majorHAnsi"/>
        </w:rPr>
        <w:t>Below are few common way to pay bill:</w:t>
      </w:r>
    </w:p>
    <w:p w:rsidR="00B00B51" w:rsidRPr="006E3C87" w:rsidRDefault="009E1B19" w:rsidP="00CA1101">
      <w:pPr>
        <w:numPr>
          <w:ilvl w:val="1"/>
          <w:numId w:val="36"/>
        </w:numPr>
        <w:tabs>
          <w:tab w:val="num" w:pos="2880"/>
        </w:tabs>
        <w:spacing w:after="0" w:line="240" w:lineRule="auto"/>
        <w:ind w:left="2880"/>
        <w:rPr>
          <w:rFonts w:asciiTheme="majorHAnsi" w:hAnsiTheme="majorHAnsi"/>
        </w:rPr>
      </w:pPr>
      <w:r w:rsidRPr="006E3C87">
        <w:rPr>
          <w:rFonts w:asciiTheme="majorHAnsi" w:hAnsiTheme="majorHAnsi"/>
        </w:rPr>
        <w:t xml:space="preserve">    </w:t>
      </w:r>
      <w:proofErr w:type="spellStart"/>
      <w:r w:rsidRPr="006E3C87">
        <w:rPr>
          <w:rFonts w:asciiTheme="majorHAnsi" w:hAnsiTheme="majorHAnsi"/>
        </w:rPr>
        <w:t>credit_card</w:t>
      </w:r>
      <w:proofErr w:type="spellEnd"/>
    </w:p>
    <w:p w:rsidR="00B00B51" w:rsidRPr="006E3C87" w:rsidRDefault="009E1B19" w:rsidP="00CA1101">
      <w:pPr>
        <w:numPr>
          <w:ilvl w:val="1"/>
          <w:numId w:val="36"/>
        </w:numPr>
        <w:tabs>
          <w:tab w:val="num" w:pos="2880"/>
        </w:tabs>
        <w:spacing w:after="0" w:line="240" w:lineRule="auto"/>
        <w:ind w:left="2880"/>
        <w:rPr>
          <w:rFonts w:asciiTheme="majorHAnsi" w:hAnsiTheme="majorHAnsi"/>
        </w:rPr>
      </w:pPr>
      <w:r w:rsidRPr="006E3C87">
        <w:rPr>
          <w:rFonts w:asciiTheme="majorHAnsi" w:hAnsiTheme="majorHAnsi"/>
        </w:rPr>
        <w:t xml:space="preserve">    </w:t>
      </w:r>
      <w:proofErr w:type="spellStart"/>
      <w:r w:rsidRPr="006E3C87">
        <w:rPr>
          <w:rFonts w:asciiTheme="majorHAnsi" w:hAnsiTheme="majorHAnsi"/>
        </w:rPr>
        <w:t>paypal</w:t>
      </w:r>
      <w:proofErr w:type="spellEnd"/>
    </w:p>
    <w:p w:rsidR="00B00B51" w:rsidRPr="006E3C87" w:rsidRDefault="009E1B19" w:rsidP="00CA1101">
      <w:pPr>
        <w:numPr>
          <w:ilvl w:val="1"/>
          <w:numId w:val="36"/>
        </w:numPr>
        <w:tabs>
          <w:tab w:val="num" w:pos="2880"/>
        </w:tabs>
        <w:spacing w:after="0" w:line="240" w:lineRule="auto"/>
        <w:ind w:left="2880"/>
        <w:rPr>
          <w:rFonts w:asciiTheme="majorHAnsi" w:hAnsiTheme="majorHAnsi"/>
        </w:rPr>
      </w:pPr>
      <w:r w:rsidRPr="006E3C87">
        <w:rPr>
          <w:rFonts w:asciiTheme="majorHAnsi" w:hAnsiTheme="majorHAnsi"/>
        </w:rPr>
        <w:t xml:space="preserve">    </w:t>
      </w:r>
      <w:proofErr w:type="spellStart"/>
      <w:r w:rsidRPr="006E3C87">
        <w:rPr>
          <w:rFonts w:asciiTheme="majorHAnsi" w:hAnsiTheme="majorHAnsi"/>
        </w:rPr>
        <w:t>wire_transfer</w:t>
      </w:r>
      <w:proofErr w:type="spellEnd"/>
    </w:p>
    <w:p w:rsidR="00B00B51" w:rsidRPr="006E3C87" w:rsidRDefault="009E1B19" w:rsidP="00CA1101">
      <w:pPr>
        <w:numPr>
          <w:ilvl w:val="1"/>
          <w:numId w:val="36"/>
        </w:numPr>
        <w:tabs>
          <w:tab w:val="num" w:pos="2880"/>
        </w:tabs>
        <w:spacing w:after="0" w:line="240" w:lineRule="auto"/>
        <w:ind w:left="2880"/>
        <w:rPr>
          <w:rFonts w:asciiTheme="majorHAnsi" w:hAnsiTheme="majorHAnsi"/>
        </w:rPr>
      </w:pPr>
      <w:r w:rsidRPr="006E3C87">
        <w:rPr>
          <w:rFonts w:asciiTheme="majorHAnsi" w:hAnsiTheme="majorHAnsi"/>
        </w:rPr>
        <w:t xml:space="preserve">    check</w:t>
      </w:r>
    </w:p>
    <w:p w:rsidR="006E3C87" w:rsidRPr="006E3C87" w:rsidRDefault="009E1B19" w:rsidP="006C22BE">
      <w:pPr>
        <w:numPr>
          <w:ilvl w:val="1"/>
          <w:numId w:val="36"/>
        </w:numPr>
        <w:tabs>
          <w:tab w:val="num" w:pos="2880"/>
        </w:tabs>
        <w:spacing w:after="0" w:line="240" w:lineRule="auto"/>
        <w:ind w:left="2880"/>
      </w:pPr>
      <w:r w:rsidRPr="00EB5170">
        <w:rPr>
          <w:rFonts w:asciiTheme="majorHAnsi" w:hAnsiTheme="majorHAnsi"/>
        </w:rPr>
        <w:t xml:space="preserve">    cash</w:t>
      </w:r>
    </w:p>
    <w:tbl>
      <w:tblPr>
        <w:tblStyle w:val="TableGrid"/>
        <w:tblW w:w="0" w:type="auto"/>
        <w:tblInd w:w="607" w:type="dxa"/>
        <w:tblLook w:val="04A0" w:firstRow="1" w:lastRow="0" w:firstColumn="1" w:lastColumn="0" w:noHBand="0" w:noVBand="1"/>
      </w:tblPr>
      <w:tblGrid>
        <w:gridCol w:w="2245"/>
        <w:gridCol w:w="6025"/>
      </w:tblGrid>
      <w:tr w:rsidR="00324EB1" w:rsidTr="005238BB">
        <w:tc>
          <w:tcPr>
            <w:tcW w:w="2245" w:type="dxa"/>
          </w:tcPr>
          <w:p w:rsidR="00324EB1" w:rsidRDefault="00324EB1" w:rsidP="000D293A">
            <w:r>
              <w:lastRenderedPageBreak/>
              <w:t>Concept</w:t>
            </w:r>
          </w:p>
        </w:tc>
        <w:tc>
          <w:tcPr>
            <w:tcW w:w="6025" w:type="dxa"/>
          </w:tcPr>
          <w:p w:rsidR="00324EB1" w:rsidRDefault="00324EB1" w:rsidP="000D293A">
            <w:r>
              <w:t>Purpose</w:t>
            </w:r>
          </w:p>
        </w:tc>
      </w:tr>
      <w:tr w:rsidR="00324EB1" w:rsidTr="005238BB">
        <w:tc>
          <w:tcPr>
            <w:tcW w:w="2245" w:type="dxa"/>
          </w:tcPr>
          <w:p w:rsidR="00324EB1" w:rsidRPr="00324EB1" w:rsidRDefault="00324EB1" w:rsidP="000D293A">
            <w:pPr>
              <w:rPr>
                <w:rFonts w:asciiTheme="majorHAnsi" w:hAnsiTheme="majorHAnsi"/>
              </w:rPr>
            </w:pPr>
            <w:proofErr w:type="spellStart"/>
            <w:r w:rsidRPr="00324EB1">
              <w:rPr>
                <w:rFonts w:asciiTheme="majorHAnsi" w:hAnsiTheme="majorHAnsi"/>
              </w:rPr>
              <w:t>PaymentAgent</w:t>
            </w:r>
            <w:proofErr w:type="spellEnd"/>
          </w:p>
        </w:tc>
        <w:tc>
          <w:tcPr>
            <w:tcW w:w="6025" w:type="dxa"/>
          </w:tcPr>
          <w:p w:rsidR="00324EB1" w:rsidRPr="00324EB1" w:rsidRDefault="00324EB1" w:rsidP="000D293A">
            <w:pPr>
              <w:rPr>
                <w:rFonts w:asciiTheme="majorHAnsi" w:hAnsiTheme="majorHAnsi"/>
              </w:rPr>
            </w:pPr>
            <w:r>
              <w:rPr>
                <w:rFonts w:asciiTheme="majorHAnsi" w:hAnsiTheme="majorHAnsi"/>
              </w:rPr>
              <w:t xml:space="preserve">Agent with business </w:t>
            </w:r>
            <w:r w:rsidRPr="00324EB1">
              <w:rPr>
                <w:rFonts w:asciiTheme="majorHAnsi" w:hAnsiTheme="majorHAnsi"/>
              </w:rPr>
              <w:t>ID who takes the bill</w:t>
            </w:r>
          </w:p>
        </w:tc>
      </w:tr>
      <w:tr w:rsidR="00324EB1" w:rsidTr="005238BB">
        <w:tc>
          <w:tcPr>
            <w:tcW w:w="2245" w:type="dxa"/>
          </w:tcPr>
          <w:p w:rsidR="00324EB1" w:rsidRPr="00324EB1" w:rsidRDefault="00324EB1" w:rsidP="000D293A">
            <w:pPr>
              <w:rPr>
                <w:rFonts w:asciiTheme="majorHAnsi" w:hAnsiTheme="majorHAnsi"/>
              </w:rPr>
            </w:pPr>
            <w:r w:rsidRPr="00324EB1">
              <w:rPr>
                <w:rFonts w:asciiTheme="majorHAnsi" w:hAnsiTheme="majorHAnsi"/>
              </w:rPr>
              <w:t>Transaction</w:t>
            </w:r>
          </w:p>
        </w:tc>
        <w:tc>
          <w:tcPr>
            <w:tcW w:w="6025" w:type="dxa"/>
          </w:tcPr>
          <w:p w:rsidR="00324EB1" w:rsidRPr="00324EB1" w:rsidRDefault="00324EB1" w:rsidP="000D293A">
            <w:pPr>
              <w:rPr>
                <w:rFonts w:asciiTheme="majorHAnsi" w:hAnsiTheme="majorHAnsi"/>
              </w:rPr>
            </w:pPr>
            <w:r w:rsidRPr="00324EB1">
              <w:rPr>
                <w:rFonts w:asciiTheme="majorHAnsi" w:hAnsiTheme="majorHAnsi"/>
              </w:rPr>
              <w:t>Record of bill pay</w:t>
            </w:r>
          </w:p>
        </w:tc>
      </w:tr>
      <w:tr w:rsidR="00324EB1" w:rsidTr="005238BB">
        <w:tc>
          <w:tcPr>
            <w:tcW w:w="2245" w:type="dxa"/>
          </w:tcPr>
          <w:p w:rsidR="00324EB1" w:rsidRPr="00324EB1" w:rsidRDefault="00324EB1" w:rsidP="000D293A">
            <w:pPr>
              <w:rPr>
                <w:rFonts w:asciiTheme="majorHAnsi" w:hAnsiTheme="majorHAnsi"/>
              </w:rPr>
            </w:pPr>
            <w:r>
              <w:rPr>
                <w:rFonts w:asciiTheme="majorHAnsi" w:hAnsiTheme="majorHAnsi"/>
              </w:rPr>
              <w:t>Contact</w:t>
            </w:r>
          </w:p>
        </w:tc>
        <w:tc>
          <w:tcPr>
            <w:tcW w:w="6025" w:type="dxa"/>
          </w:tcPr>
          <w:p w:rsidR="00324EB1" w:rsidRPr="00324EB1" w:rsidRDefault="00324EB1" w:rsidP="000D293A">
            <w:pPr>
              <w:rPr>
                <w:rFonts w:asciiTheme="majorHAnsi" w:hAnsiTheme="majorHAnsi"/>
              </w:rPr>
            </w:pPr>
            <w:r>
              <w:rPr>
                <w:rFonts w:asciiTheme="majorHAnsi" w:hAnsiTheme="majorHAnsi"/>
              </w:rPr>
              <w:t>Contact details of the Agent</w:t>
            </w:r>
          </w:p>
        </w:tc>
      </w:tr>
      <w:tr w:rsidR="00324EB1" w:rsidTr="005238BB">
        <w:tc>
          <w:tcPr>
            <w:tcW w:w="2245" w:type="dxa"/>
          </w:tcPr>
          <w:p w:rsidR="00324EB1" w:rsidRDefault="00324EB1" w:rsidP="000D293A">
            <w:pPr>
              <w:rPr>
                <w:rFonts w:asciiTheme="majorHAnsi" w:hAnsiTheme="majorHAnsi"/>
              </w:rPr>
            </w:pPr>
            <w:r>
              <w:rPr>
                <w:rFonts w:asciiTheme="majorHAnsi" w:hAnsiTheme="majorHAnsi"/>
              </w:rPr>
              <w:t>Location</w:t>
            </w:r>
          </w:p>
        </w:tc>
        <w:tc>
          <w:tcPr>
            <w:tcW w:w="6025" w:type="dxa"/>
          </w:tcPr>
          <w:p w:rsidR="00324EB1" w:rsidRDefault="00324EB1" w:rsidP="000D293A">
            <w:pPr>
              <w:rPr>
                <w:rFonts w:asciiTheme="majorHAnsi" w:hAnsiTheme="majorHAnsi"/>
              </w:rPr>
            </w:pPr>
            <w:r>
              <w:rPr>
                <w:rFonts w:asciiTheme="majorHAnsi" w:hAnsiTheme="majorHAnsi"/>
              </w:rPr>
              <w:t>Location details</w:t>
            </w:r>
          </w:p>
        </w:tc>
      </w:tr>
      <w:tr w:rsidR="00324EB1" w:rsidTr="005238BB">
        <w:tc>
          <w:tcPr>
            <w:tcW w:w="2245" w:type="dxa"/>
          </w:tcPr>
          <w:p w:rsidR="00324EB1" w:rsidRDefault="00324EB1" w:rsidP="000D293A">
            <w:pPr>
              <w:rPr>
                <w:rFonts w:asciiTheme="majorHAnsi" w:hAnsiTheme="majorHAnsi"/>
              </w:rPr>
            </w:pPr>
            <w:r>
              <w:rPr>
                <w:rFonts w:asciiTheme="majorHAnsi" w:hAnsiTheme="majorHAnsi"/>
              </w:rPr>
              <w:t>Hour</w:t>
            </w:r>
            <w:r w:rsidR="00F009EE">
              <w:rPr>
                <w:rFonts w:asciiTheme="majorHAnsi" w:hAnsiTheme="majorHAnsi"/>
              </w:rPr>
              <w:t xml:space="preserve"> O</w:t>
            </w:r>
            <w:r>
              <w:rPr>
                <w:rFonts w:asciiTheme="majorHAnsi" w:hAnsiTheme="majorHAnsi"/>
              </w:rPr>
              <w:t>pen</w:t>
            </w:r>
          </w:p>
        </w:tc>
        <w:tc>
          <w:tcPr>
            <w:tcW w:w="6025" w:type="dxa"/>
          </w:tcPr>
          <w:p w:rsidR="00324EB1" w:rsidRDefault="00324EB1" w:rsidP="000D293A">
            <w:pPr>
              <w:rPr>
                <w:rFonts w:asciiTheme="majorHAnsi" w:hAnsiTheme="majorHAnsi"/>
              </w:rPr>
            </w:pPr>
            <w:r>
              <w:rPr>
                <w:rFonts w:asciiTheme="majorHAnsi" w:hAnsiTheme="majorHAnsi"/>
              </w:rPr>
              <w:t>Operation Hour of the store</w:t>
            </w:r>
          </w:p>
        </w:tc>
      </w:tr>
    </w:tbl>
    <w:p w:rsidR="005238BB" w:rsidRDefault="006B1D0C" w:rsidP="005238BB">
      <w:pPr>
        <w:spacing w:after="0" w:line="240" w:lineRule="auto"/>
        <w:ind w:firstLine="720"/>
        <w:rPr>
          <w:noProof/>
        </w:rPr>
      </w:pPr>
      <w:r>
        <w:rPr>
          <w:rFonts w:asciiTheme="majorHAnsi" w:eastAsia="MinionPro-Regular" w:hAnsiTheme="majorHAnsi" w:cs="MinionPro-Regular"/>
        </w:rPr>
        <w:t xml:space="preserve">    </w:t>
      </w:r>
      <w:r w:rsidR="009C7621">
        <w:rPr>
          <w:rFonts w:asciiTheme="majorHAnsi" w:eastAsia="MinionPro-Regular" w:hAnsiTheme="majorHAnsi" w:cs="MinionPro-Regular"/>
        </w:rPr>
        <w:t xml:space="preserve"> </w:t>
      </w:r>
    </w:p>
    <w:p w:rsidR="009C7621" w:rsidRDefault="005238BB" w:rsidP="005238BB">
      <w:pPr>
        <w:spacing w:after="0" w:line="240" w:lineRule="auto"/>
        <w:ind w:firstLine="720"/>
        <w:rPr>
          <w:rFonts w:asciiTheme="majorHAnsi" w:eastAsia="MinionPro-Regular" w:hAnsiTheme="majorHAnsi" w:cs="MinionPro-Regular"/>
        </w:rPr>
      </w:pPr>
      <w:r>
        <w:rPr>
          <w:noProof/>
        </w:rPr>
        <w:drawing>
          <wp:inline distT="0" distB="0" distL="0" distR="0" wp14:anchorId="1B5405C0" wp14:editId="016D6547">
            <wp:extent cx="5900468" cy="2338705"/>
            <wp:effectExtent l="0" t="0" r="5080" b="444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28527" cy="2349827"/>
                    </a:xfrm>
                    <a:prstGeom prst="rect">
                      <a:avLst/>
                    </a:prstGeom>
                    <a:noFill/>
                    <a:ln>
                      <a:noFill/>
                    </a:ln>
                  </pic:spPr>
                </pic:pic>
              </a:graphicData>
            </a:graphic>
          </wp:inline>
        </w:drawing>
      </w:r>
    </w:p>
    <w:p w:rsidR="000D293A" w:rsidRDefault="000D293A" w:rsidP="005238BB">
      <w:pPr>
        <w:spacing w:after="0" w:line="240" w:lineRule="auto"/>
        <w:ind w:firstLine="720"/>
      </w:pPr>
    </w:p>
    <w:p w:rsidR="000D293A" w:rsidRDefault="00FE6D19" w:rsidP="005238BB">
      <w:pPr>
        <w:ind w:left="720"/>
      </w:pPr>
      <w:r>
        <w:rPr>
          <w:noProof/>
        </w:rPr>
        <w:drawing>
          <wp:inline distT="0" distB="0" distL="0" distR="0">
            <wp:extent cx="5941695" cy="3477895"/>
            <wp:effectExtent l="0" t="0" r="1905" b="825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1695" cy="3477895"/>
                    </a:xfrm>
                    <a:prstGeom prst="rect">
                      <a:avLst/>
                    </a:prstGeom>
                    <a:noFill/>
                    <a:ln>
                      <a:noFill/>
                    </a:ln>
                  </pic:spPr>
                </pic:pic>
              </a:graphicData>
            </a:graphic>
          </wp:inline>
        </w:drawing>
      </w:r>
    </w:p>
    <w:p w:rsidR="00EB5170" w:rsidRDefault="00EB5170" w:rsidP="002B1085">
      <w:pPr>
        <w:pStyle w:val="ListParagraph"/>
        <w:spacing w:after="0"/>
        <w:rPr>
          <w:rFonts w:asciiTheme="majorHAnsi" w:hAnsiTheme="majorHAnsi" w:cstheme="minorHAnsi"/>
          <w:b/>
          <w:color w:val="auto"/>
          <w:sz w:val="24"/>
          <w:szCs w:val="24"/>
        </w:rPr>
      </w:pPr>
    </w:p>
    <w:p w:rsidR="002B1085" w:rsidRPr="002A2DAC" w:rsidRDefault="002B1085" w:rsidP="002B1085">
      <w:pPr>
        <w:pStyle w:val="ListParagraph"/>
        <w:spacing w:after="0"/>
        <w:rPr>
          <w:rFonts w:asciiTheme="majorHAnsi" w:hAnsiTheme="majorHAnsi" w:cstheme="minorHAnsi"/>
          <w:b/>
          <w:color w:val="auto"/>
          <w:sz w:val="24"/>
          <w:szCs w:val="24"/>
        </w:rPr>
      </w:pPr>
      <w:r w:rsidRPr="002A2DAC">
        <w:rPr>
          <w:rFonts w:asciiTheme="majorHAnsi" w:hAnsiTheme="majorHAnsi" w:cstheme="minorHAnsi"/>
          <w:b/>
          <w:color w:val="auto"/>
          <w:sz w:val="24"/>
          <w:szCs w:val="24"/>
        </w:rPr>
        <w:t>CRUD Operations involving this domain:</w:t>
      </w:r>
    </w:p>
    <w:p w:rsidR="002B1085" w:rsidRPr="002A2DAC" w:rsidRDefault="002B1085" w:rsidP="002B1085">
      <w:pPr>
        <w:pStyle w:val="ListParagraph"/>
        <w:numPr>
          <w:ilvl w:val="0"/>
          <w:numId w:val="15"/>
        </w:numPr>
        <w:spacing w:after="0"/>
        <w:rPr>
          <w:rFonts w:asciiTheme="majorHAnsi" w:hAnsiTheme="majorHAnsi" w:cstheme="minorHAnsi"/>
          <w:color w:val="auto"/>
          <w:sz w:val="24"/>
          <w:szCs w:val="24"/>
        </w:rPr>
      </w:pPr>
      <w:r w:rsidRPr="002A2DAC">
        <w:rPr>
          <w:rFonts w:asciiTheme="majorHAnsi" w:hAnsiTheme="majorHAnsi" w:cstheme="minorHAnsi"/>
          <w:color w:val="auto"/>
          <w:sz w:val="24"/>
          <w:szCs w:val="24"/>
        </w:rPr>
        <w:t xml:space="preserve">CRUD </w:t>
      </w:r>
      <w:r>
        <w:rPr>
          <w:rFonts w:asciiTheme="majorHAnsi" w:hAnsiTheme="majorHAnsi" w:cstheme="minorHAnsi"/>
          <w:color w:val="auto"/>
          <w:sz w:val="24"/>
          <w:szCs w:val="24"/>
        </w:rPr>
        <w:t>Payment</w:t>
      </w:r>
    </w:p>
    <w:p w:rsidR="000D293A" w:rsidRPr="000D293A" w:rsidRDefault="000D293A" w:rsidP="000D293A">
      <w:pPr>
        <w:ind w:left="1440"/>
      </w:pPr>
    </w:p>
    <w:p w:rsidR="00C253F5" w:rsidRPr="00E56960" w:rsidRDefault="00E4319A" w:rsidP="00F41303">
      <w:pPr>
        <w:pStyle w:val="Heading5"/>
      </w:pPr>
      <w:r w:rsidRPr="00E56960">
        <w:t>b)</w:t>
      </w:r>
      <w:r w:rsidRPr="00E56960">
        <w:tab/>
      </w:r>
      <w:r w:rsidR="00C253F5" w:rsidRPr="00E56960">
        <w:t xml:space="preserve">Payment </w:t>
      </w:r>
      <w:proofErr w:type="gramStart"/>
      <w:r w:rsidR="00C253F5" w:rsidRPr="00E56960">
        <w:t>Profile</w:t>
      </w:r>
      <w:r w:rsidR="00F41303">
        <w:t xml:space="preserve">  </w:t>
      </w:r>
      <w:r w:rsidR="00F41303" w:rsidRPr="00F41303">
        <w:t>&amp;</w:t>
      </w:r>
      <w:proofErr w:type="gramEnd"/>
      <w:r w:rsidR="00F41303" w:rsidRPr="00F41303">
        <w:t xml:space="preserve"> </w:t>
      </w:r>
      <w:proofErr w:type="spellStart"/>
      <w:r w:rsidR="00F41303" w:rsidRPr="00F41303">
        <w:t>SoR</w:t>
      </w:r>
      <w:proofErr w:type="spellEnd"/>
      <w:r w:rsidR="00F41303" w:rsidRPr="00F41303">
        <w:t xml:space="preserve"> implementation</w:t>
      </w:r>
    </w:p>
    <w:p w:rsidR="006E3C87" w:rsidRDefault="006E3C87" w:rsidP="006E3C87"/>
    <w:p w:rsidR="00C67E6D" w:rsidRDefault="006B1D0C" w:rsidP="00C67E6D">
      <w:pPr>
        <w:autoSpaceDE w:val="0"/>
        <w:autoSpaceDN w:val="0"/>
        <w:adjustRightInd w:val="0"/>
        <w:spacing w:after="0" w:line="240" w:lineRule="auto"/>
        <w:ind w:left="720" w:firstLine="720"/>
        <w:rPr>
          <w:rFonts w:asciiTheme="majorHAnsi" w:eastAsia="MinionPro-Regular" w:hAnsiTheme="majorHAnsi" w:cs="MinionPro-Regular"/>
          <w:b/>
          <w:u w:val="single"/>
        </w:rPr>
      </w:pPr>
      <w:r w:rsidRPr="00394D40">
        <w:rPr>
          <w:rFonts w:asciiTheme="majorHAnsi" w:eastAsia="MinionPro-Regular" w:hAnsiTheme="majorHAnsi" w:cs="MinionPro-Regular"/>
          <w:b/>
          <w:u w:val="single"/>
        </w:rPr>
        <w:t>Function:</w:t>
      </w:r>
    </w:p>
    <w:p w:rsidR="006B1D0C" w:rsidRDefault="006B1D0C" w:rsidP="00C67E6D">
      <w:pPr>
        <w:autoSpaceDE w:val="0"/>
        <w:autoSpaceDN w:val="0"/>
        <w:adjustRightInd w:val="0"/>
        <w:spacing w:after="0" w:line="240" w:lineRule="auto"/>
        <w:ind w:left="720" w:firstLine="720"/>
        <w:rPr>
          <w:rFonts w:asciiTheme="majorHAnsi" w:hAnsiTheme="majorHAnsi"/>
        </w:rPr>
      </w:pPr>
    </w:p>
    <w:p w:rsidR="006E3C87" w:rsidRPr="006E3C87" w:rsidRDefault="006E3C87" w:rsidP="006E3C87">
      <w:pPr>
        <w:spacing w:after="0" w:line="240" w:lineRule="auto"/>
        <w:ind w:left="1440"/>
        <w:rPr>
          <w:rFonts w:asciiTheme="majorHAnsi" w:hAnsiTheme="majorHAnsi"/>
        </w:rPr>
      </w:pPr>
      <w:r w:rsidRPr="003C1BD5">
        <w:rPr>
          <w:rFonts w:cstheme="minorHAnsi"/>
          <w:b/>
        </w:rPr>
        <w:t>Payment Profile</w:t>
      </w:r>
      <w:r w:rsidRPr="006E3C87">
        <w:rPr>
          <w:rFonts w:asciiTheme="majorHAnsi" w:hAnsiTheme="majorHAnsi"/>
        </w:rPr>
        <w:t xml:space="preserve"> Context supports the recording</w:t>
      </w:r>
      <w:r w:rsidR="006B1D0C">
        <w:rPr>
          <w:rFonts w:asciiTheme="majorHAnsi" w:hAnsiTheme="majorHAnsi"/>
        </w:rPr>
        <w:t xml:space="preserve"> of</w:t>
      </w:r>
      <w:r w:rsidRPr="006E3C87">
        <w:rPr>
          <w:rFonts w:asciiTheme="majorHAnsi" w:hAnsiTheme="majorHAnsi"/>
        </w:rPr>
        <w:t xml:space="preserve"> preferred payment method and</w:t>
      </w:r>
      <w:r w:rsidR="006B1D0C">
        <w:rPr>
          <w:rFonts w:asciiTheme="majorHAnsi" w:hAnsiTheme="majorHAnsi"/>
        </w:rPr>
        <w:t xml:space="preserve"> details about account information</w:t>
      </w:r>
      <w:r w:rsidRPr="006E3C87">
        <w:rPr>
          <w:rFonts w:asciiTheme="majorHAnsi" w:hAnsiTheme="majorHAnsi"/>
        </w:rPr>
        <w:t>.</w:t>
      </w:r>
    </w:p>
    <w:p w:rsidR="006E3C87" w:rsidRPr="006E3C87" w:rsidRDefault="006E3C87" w:rsidP="006E3C87">
      <w:pPr>
        <w:spacing w:after="0" w:line="240" w:lineRule="auto"/>
        <w:ind w:left="1440"/>
        <w:rPr>
          <w:rFonts w:asciiTheme="majorHAnsi" w:hAnsiTheme="majorHAnsi"/>
        </w:rPr>
      </w:pPr>
      <w:r w:rsidRPr="006E3C87">
        <w:rPr>
          <w:rFonts w:asciiTheme="majorHAnsi" w:hAnsiTheme="majorHAnsi"/>
        </w:rPr>
        <w:tab/>
      </w:r>
      <w:r w:rsidR="006B1D0C">
        <w:rPr>
          <w:rFonts w:asciiTheme="majorHAnsi" w:hAnsiTheme="majorHAnsi"/>
        </w:rPr>
        <w:t>A</w:t>
      </w:r>
      <w:r w:rsidRPr="006E3C87">
        <w:rPr>
          <w:rFonts w:asciiTheme="majorHAnsi" w:hAnsiTheme="majorHAnsi"/>
        </w:rPr>
        <w:t xml:space="preserve"> consumer </w:t>
      </w:r>
      <w:r w:rsidR="006B1D0C">
        <w:rPr>
          <w:rFonts w:asciiTheme="majorHAnsi" w:hAnsiTheme="majorHAnsi"/>
        </w:rPr>
        <w:t xml:space="preserve">creates a </w:t>
      </w:r>
      <w:r w:rsidRPr="006E3C87">
        <w:rPr>
          <w:rFonts w:asciiTheme="majorHAnsi" w:hAnsiTheme="majorHAnsi"/>
        </w:rPr>
        <w:t>profile</w:t>
      </w:r>
      <w:r w:rsidR="006B1D0C">
        <w:rPr>
          <w:rFonts w:asciiTheme="majorHAnsi" w:hAnsiTheme="majorHAnsi"/>
        </w:rPr>
        <w:t xml:space="preserve"> </w:t>
      </w:r>
      <w:r w:rsidR="006B1D0C" w:rsidRPr="006E3C87">
        <w:rPr>
          <w:rFonts w:asciiTheme="majorHAnsi" w:hAnsiTheme="majorHAnsi"/>
        </w:rPr>
        <w:t>with their service provider</w:t>
      </w:r>
      <w:r w:rsidRPr="006E3C87">
        <w:rPr>
          <w:rFonts w:asciiTheme="majorHAnsi" w:hAnsiTheme="majorHAnsi"/>
        </w:rPr>
        <w:t xml:space="preserve"> </w:t>
      </w:r>
      <w:r w:rsidR="006B1D0C">
        <w:rPr>
          <w:rFonts w:asciiTheme="majorHAnsi" w:hAnsiTheme="majorHAnsi"/>
        </w:rPr>
        <w:t xml:space="preserve">used to pay </w:t>
      </w:r>
      <w:r w:rsidRPr="006E3C87">
        <w:rPr>
          <w:rFonts w:asciiTheme="majorHAnsi" w:hAnsiTheme="majorHAnsi"/>
        </w:rPr>
        <w:t>bil</w:t>
      </w:r>
      <w:r w:rsidR="006B1D0C">
        <w:rPr>
          <w:rFonts w:asciiTheme="majorHAnsi" w:hAnsiTheme="majorHAnsi"/>
        </w:rPr>
        <w:t xml:space="preserve">ls. Validation </w:t>
      </w:r>
      <w:r w:rsidR="00C4278A">
        <w:rPr>
          <w:rFonts w:asciiTheme="majorHAnsi" w:hAnsiTheme="majorHAnsi"/>
        </w:rPr>
        <w:t xml:space="preserve">is performed by the provider to ensure consumer’s </w:t>
      </w:r>
      <w:r w:rsidRPr="006E3C87">
        <w:rPr>
          <w:rFonts w:asciiTheme="majorHAnsi" w:hAnsiTheme="majorHAnsi"/>
        </w:rPr>
        <w:t>information</w:t>
      </w:r>
      <w:r w:rsidR="00C4278A">
        <w:rPr>
          <w:rFonts w:asciiTheme="majorHAnsi" w:hAnsiTheme="majorHAnsi"/>
        </w:rPr>
        <w:t xml:space="preserve"> is </w:t>
      </w:r>
      <w:r w:rsidRPr="006E3C87">
        <w:rPr>
          <w:rFonts w:asciiTheme="majorHAnsi" w:hAnsiTheme="majorHAnsi"/>
        </w:rPr>
        <w:t>accurate.</w:t>
      </w:r>
    </w:p>
    <w:p w:rsidR="006E3C87" w:rsidRPr="006E3C87" w:rsidRDefault="006E3C87" w:rsidP="006E3C87">
      <w:pPr>
        <w:spacing w:after="0" w:line="240" w:lineRule="auto"/>
        <w:ind w:left="1440"/>
        <w:rPr>
          <w:rFonts w:asciiTheme="majorHAnsi" w:hAnsiTheme="majorHAnsi"/>
        </w:rPr>
      </w:pPr>
      <w:r w:rsidRPr="006E3C87">
        <w:rPr>
          <w:rFonts w:asciiTheme="majorHAnsi" w:hAnsiTheme="majorHAnsi"/>
        </w:rPr>
        <w:tab/>
        <w:t xml:space="preserve">A </w:t>
      </w:r>
      <w:r w:rsidR="00C4278A">
        <w:rPr>
          <w:rFonts w:asciiTheme="majorHAnsi" w:hAnsiTheme="majorHAnsi"/>
        </w:rPr>
        <w:t>Consumer establishes:</w:t>
      </w:r>
    </w:p>
    <w:p w:rsidR="00B00B51" w:rsidRPr="00330E7D" w:rsidRDefault="009E1B19" w:rsidP="00CA1101">
      <w:pPr>
        <w:numPr>
          <w:ilvl w:val="0"/>
          <w:numId w:val="37"/>
        </w:numPr>
        <w:tabs>
          <w:tab w:val="clear" w:pos="720"/>
          <w:tab w:val="num" w:pos="2160"/>
        </w:tabs>
        <w:spacing w:after="0" w:line="240" w:lineRule="auto"/>
        <w:ind w:left="2160"/>
        <w:rPr>
          <w:rFonts w:cstheme="minorHAnsi"/>
        </w:rPr>
      </w:pPr>
      <w:r w:rsidRPr="00330E7D">
        <w:rPr>
          <w:rFonts w:cstheme="minorHAnsi"/>
        </w:rPr>
        <w:t>Bank Profile</w:t>
      </w:r>
    </w:p>
    <w:p w:rsidR="00B00B51" w:rsidRPr="00330E7D" w:rsidRDefault="009E1B19" w:rsidP="00CA1101">
      <w:pPr>
        <w:numPr>
          <w:ilvl w:val="0"/>
          <w:numId w:val="37"/>
        </w:numPr>
        <w:tabs>
          <w:tab w:val="clear" w:pos="720"/>
          <w:tab w:val="num" w:pos="2160"/>
        </w:tabs>
        <w:spacing w:after="0" w:line="240" w:lineRule="auto"/>
        <w:ind w:left="2160"/>
        <w:rPr>
          <w:rFonts w:cstheme="minorHAnsi"/>
        </w:rPr>
      </w:pPr>
      <w:r w:rsidRPr="00330E7D">
        <w:rPr>
          <w:rFonts w:cstheme="minorHAnsi"/>
        </w:rPr>
        <w:t>Multiple Credit Card Profile</w:t>
      </w:r>
    </w:p>
    <w:p w:rsidR="00B00B51" w:rsidRPr="00330E7D" w:rsidRDefault="009E1B19" w:rsidP="00CA1101">
      <w:pPr>
        <w:numPr>
          <w:ilvl w:val="0"/>
          <w:numId w:val="37"/>
        </w:numPr>
        <w:tabs>
          <w:tab w:val="clear" w:pos="720"/>
          <w:tab w:val="num" w:pos="2160"/>
        </w:tabs>
        <w:spacing w:after="0" w:line="240" w:lineRule="auto"/>
        <w:ind w:left="2160"/>
        <w:rPr>
          <w:rFonts w:cstheme="minorHAnsi"/>
        </w:rPr>
      </w:pPr>
      <w:r w:rsidRPr="00330E7D">
        <w:rPr>
          <w:rFonts w:cstheme="minorHAnsi"/>
        </w:rPr>
        <w:t>PayPal</w:t>
      </w:r>
    </w:p>
    <w:p w:rsidR="00330E7D" w:rsidRDefault="00330E7D" w:rsidP="006677CC">
      <w:pPr>
        <w:ind w:firstLine="720"/>
        <w:rPr>
          <w:rFonts w:asciiTheme="majorHAnsi" w:eastAsia="MinionPro-Regular" w:hAnsiTheme="majorHAnsi" w:cs="MinionPro-Regular"/>
          <w:b/>
        </w:rPr>
      </w:pPr>
    </w:p>
    <w:tbl>
      <w:tblPr>
        <w:tblStyle w:val="TableGrid"/>
        <w:tblW w:w="0" w:type="auto"/>
        <w:tblLook w:val="04A0" w:firstRow="1" w:lastRow="0" w:firstColumn="1" w:lastColumn="0" w:noHBand="0" w:noVBand="1"/>
      </w:tblPr>
      <w:tblGrid>
        <w:gridCol w:w="1638"/>
        <w:gridCol w:w="7712"/>
      </w:tblGrid>
      <w:tr w:rsidR="00330E7D" w:rsidTr="00330E7D">
        <w:tc>
          <w:tcPr>
            <w:tcW w:w="1345" w:type="dxa"/>
          </w:tcPr>
          <w:p w:rsidR="00330E7D" w:rsidRDefault="00330E7D" w:rsidP="006677CC">
            <w:pPr>
              <w:rPr>
                <w:rFonts w:asciiTheme="majorHAnsi" w:eastAsia="MinionPro-Regular" w:hAnsiTheme="majorHAnsi" w:cs="MinionPro-Regular"/>
                <w:b/>
              </w:rPr>
            </w:pPr>
            <w:r>
              <w:rPr>
                <w:rFonts w:asciiTheme="majorHAnsi" w:eastAsia="MinionPro-Regular" w:hAnsiTheme="majorHAnsi" w:cs="MinionPro-Regular"/>
                <w:b/>
              </w:rPr>
              <w:t>Concept</w:t>
            </w:r>
          </w:p>
        </w:tc>
        <w:tc>
          <w:tcPr>
            <w:tcW w:w="8005" w:type="dxa"/>
          </w:tcPr>
          <w:p w:rsidR="00330E7D" w:rsidRDefault="00330E7D" w:rsidP="006677CC">
            <w:pPr>
              <w:rPr>
                <w:rFonts w:asciiTheme="majorHAnsi" w:eastAsia="MinionPro-Regular" w:hAnsiTheme="majorHAnsi" w:cs="MinionPro-Regular"/>
                <w:b/>
              </w:rPr>
            </w:pPr>
            <w:r>
              <w:rPr>
                <w:rFonts w:asciiTheme="majorHAnsi" w:eastAsia="MinionPro-Regular" w:hAnsiTheme="majorHAnsi" w:cs="MinionPro-Regular"/>
                <w:b/>
              </w:rPr>
              <w:t>Purpose</w:t>
            </w:r>
          </w:p>
        </w:tc>
      </w:tr>
      <w:tr w:rsidR="00330E7D" w:rsidTr="00330E7D">
        <w:tc>
          <w:tcPr>
            <w:tcW w:w="1345" w:type="dxa"/>
          </w:tcPr>
          <w:p w:rsidR="00330E7D" w:rsidRPr="00330E7D" w:rsidRDefault="00330E7D" w:rsidP="006677CC">
            <w:pPr>
              <w:rPr>
                <w:rFonts w:asciiTheme="majorHAnsi" w:eastAsia="MinionPro-Regular" w:hAnsiTheme="majorHAnsi" w:cs="MinionPro-Regular"/>
              </w:rPr>
            </w:pPr>
            <w:proofErr w:type="spellStart"/>
            <w:r w:rsidRPr="00330E7D">
              <w:rPr>
                <w:rFonts w:asciiTheme="majorHAnsi" w:eastAsia="MinionPro-Regular" w:hAnsiTheme="majorHAnsi" w:cs="MinionPro-Regular"/>
              </w:rPr>
              <w:t>PayingAccount</w:t>
            </w:r>
            <w:proofErr w:type="spellEnd"/>
          </w:p>
        </w:tc>
        <w:tc>
          <w:tcPr>
            <w:tcW w:w="8005" w:type="dxa"/>
          </w:tcPr>
          <w:p w:rsidR="00330E7D" w:rsidRPr="00330E7D" w:rsidRDefault="00330E7D" w:rsidP="005238BB">
            <w:pPr>
              <w:rPr>
                <w:rFonts w:asciiTheme="majorHAnsi" w:eastAsia="MinionPro-Regular" w:hAnsiTheme="majorHAnsi" w:cs="MinionPro-Regular"/>
              </w:rPr>
            </w:pPr>
            <w:r w:rsidRPr="00330E7D">
              <w:rPr>
                <w:rFonts w:asciiTheme="majorHAnsi" w:eastAsia="MinionPro-Regular" w:hAnsiTheme="majorHAnsi" w:cs="MinionPro-Regular"/>
              </w:rPr>
              <w:t xml:space="preserve">Account </w:t>
            </w:r>
            <w:r w:rsidR="005238BB">
              <w:rPr>
                <w:rFonts w:asciiTheme="majorHAnsi" w:eastAsia="MinionPro-Regular" w:hAnsiTheme="majorHAnsi" w:cs="MinionPro-Regular"/>
              </w:rPr>
              <w:t xml:space="preserve">used to pay </w:t>
            </w:r>
            <w:r w:rsidRPr="00330E7D">
              <w:rPr>
                <w:rFonts w:asciiTheme="majorHAnsi" w:eastAsia="MinionPro-Regular" w:hAnsiTheme="majorHAnsi" w:cs="MinionPro-Regular"/>
              </w:rPr>
              <w:t>bil</w:t>
            </w:r>
            <w:r w:rsidR="005238BB">
              <w:rPr>
                <w:rFonts w:asciiTheme="majorHAnsi" w:eastAsia="MinionPro-Regular" w:hAnsiTheme="majorHAnsi" w:cs="MinionPro-Regular"/>
              </w:rPr>
              <w:t>l</w:t>
            </w:r>
          </w:p>
        </w:tc>
      </w:tr>
      <w:tr w:rsidR="00330E7D" w:rsidTr="00330E7D">
        <w:tc>
          <w:tcPr>
            <w:tcW w:w="1345" w:type="dxa"/>
          </w:tcPr>
          <w:p w:rsidR="00330E7D" w:rsidRPr="00330E7D" w:rsidRDefault="00330E7D" w:rsidP="006677CC">
            <w:pPr>
              <w:rPr>
                <w:rFonts w:asciiTheme="majorHAnsi" w:eastAsia="MinionPro-Regular" w:hAnsiTheme="majorHAnsi" w:cs="MinionPro-Regular"/>
              </w:rPr>
            </w:pPr>
            <w:proofErr w:type="spellStart"/>
            <w:r w:rsidRPr="00330E7D">
              <w:rPr>
                <w:rFonts w:asciiTheme="majorHAnsi" w:eastAsia="MinionPro-Regular" w:hAnsiTheme="majorHAnsi" w:cs="MinionPro-Regular"/>
              </w:rPr>
              <w:t>CardInfo</w:t>
            </w:r>
            <w:proofErr w:type="spellEnd"/>
          </w:p>
        </w:tc>
        <w:tc>
          <w:tcPr>
            <w:tcW w:w="8005" w:type="dxa"/>
          </w:tcPr>
          <w:p w:rsidR="00330E7D" w:rsidRPr="00330E7D" w:rsidRDefault="00330E7D" w:rsidP="006677CC">
            <w:pPr>
              <w:rPr>
                <w:rFonts w:asciiTheme="majorHAnsi" w:eastAsia="MinionPro-Regular" w:hAnsiTheme="majorHAnsi" w:cs="MinionPro-Regular"/>
              </w:rPr>
            </w:pPr>
            <w:r w:rsidRPr="00330E7D">
              <w:rPr>
                <w:rFonts w:asciiTheme="majorHAnsi" w:eastAsia="MinionPro-Regular" w:hAnsiTheme="majorHAnsi" w:cs="MinionPro-Regular"/>
              </w:rPr>
              <w:t>Credit Card information details</w:t>
            </w:r>
          </w:p>
        </w:tc>
      </w:tr>
      <w:tr w:rsidR="00330E7D" w:rsidTr="00330E7D">
        <w:tc>
          <w:tcPr>
            <w:tcW w:w="1345" w:type="dxa"/>
          </w:tcPr>
          <w:p w:rsidR="00330E7D" w:rsidRPr="00330E7D" w:rsidRDefault="00330E7D" w:rsidP="006677CC">
            <w:pPr>
              <w:rPr>
                <w:rFonts w:asciiTheme="majorHAnsi" w:eastAsia="MinionPro-Regular" w:hAnsiTheme="majorHAnsi" w:cs="MinionPro-Regular"/>
              </w:rPr>
            </w:pPr>
            <w:proofErr w:type="spellStart"/>
            <w:r w:rsidRPr="00330E7D">
              <w:rPr>
                <w:rFonts w:asciiTheme="majorHAnsi" w:eastAsia="MinionPro-Regular" w:hAnsiTheme="majorHAnsi" w:cs="MinionPro-Regular"/>
              </w:rPr>
              <w:t>BankAccount</w:t>
            </w:r>
            <w:proofErr w:type="spellEnd"/>
          </w:p>
        </w:tc>
        <w:tc>
          <w:tcPr>
            <w:tcW w:w="8005" w:type="dxa"/>
          </w:tcPr>
          <w:p w:rsidR="00330E7D" w:rsidRPr="00330E7D" w:rsidRDefault="00330E7D" w:rsidP="006677CC">
            <w:pPr>
              <w:rPr>
                <w:rFonts w:asciiTheme="majorHAnsi" w:eastAsia="MinionPro-Regular" w:hAnsiTheme="majorHAnsi" w:cs="MinionPro-Regular"/>
              </w:rPr>
            </w:pPr>
            <w:r w:rsidRPr="00330E7D">
              <w:rPr>
                <w:rFonts w:asciiTheme="majorHAnsi" w:eastAsia="MinionPro-Regular" w:hAnsiTheme="majorHAnsi" w:cs="MinionPro-Regular"/>
              </w:rPr>
              <w:t>Bank Account Information Details</w:t>
            </w:r>
          </w:p>
        </w:tc>
      </w:tr>
      <w:tr w:rsidR="00330E7D" w:rsidTr="00330E7D">
        <w:tc>
          <w:tcPr>
            <w:tcW w:w="1345" w:type="dxa"/>
          </w:tcPr>
          <w:p w:rsidR="00330E7D" w:rsidRPr="00330E7D" w:rsidRDefault="00330E7D" w:rsidP="006677CC">
            <w:pPr>
              <w:rPr>
                <w:rFonts w:asciiTheme="majorHAnsi" w:eastAsia="MinionPro-Regular" w:hAnsiTheme="majorHAnsi" w:cs="MinionPro-Regular"/>
              </w:rPr>
            </w:pPr>
            <w:proofErr w:type="spellStart"/>
            <w:r w:rsidRPr="00330E7D">
              <w:rPr>
                <w:rFonts w:asciiTheme="majorHAnsi" w:eastAsia="MinionPro-Regular" w:hAnsiTheme="majorHAnsi" w:cs="MinionPro-Regular"/>
              </w:rPr>
              <w:t>CardCodeRange</w:t>
            </w:r>
            <w:proofErr w:type="spellEnd"/>
          </w:p>
        </w:tc>
        <w:tc>
          <w:tcPr>
            <w:tcW w:w="8005" w:type="dxa"/>
          </w:tcPr>
          <w:p w:rsidR="00330E7D" w:rsidRPr="00330E7D" w:rsidRDefault="00330E7D" w:rsidP="006677CC">
            <w:pPr>
              <w:rPr>
                <w:rFonts w:asciiTheme="majorHAnsi" w:eastAsia="MinionPro-Regular" w:hAnsiTheme="majorHAnsi" w:cs="MinionPro-Regular"/>
              </w:rPr>
            </w:pPr>
            <w:r w:rsidRPr="00330E7D">
              <w:rPr>
                <w:rFonts w:asciiTheme="majorHAnsi" w:eastAsia="MinionPro-Regular" w:hAnsiTheme="majorHAnsi" w:cs="MinionPro-Regular"/>
              </w:rPr>
              <w:t>Reference data to identify Card</w:t>
            </w:r>
          </w:p>
        </w:tc>
      </w:tr>
      <w:tr w:rsidR="00330E7D" w:rsidTr="00330E7D">
        <w:tc>
          <w:tcPr>
            <w:tcW w:w="1345" w:type="dxa"/>
          </w:tcPr>
          <w:p w:rsidR="00330E7D" w:rsidRPr="00330E7D" w:rsidRDefault="00330E7D" w:rsidP="006677CC">
            <w:pPr>
              <w:rPr>
                <w:rFonts w:asciiTheme="majorHAnsi" w:eastAsia="MinionPro-Regular" w:hAnsiTheme="majorHAnsi" w:cs="MinionPro-Regular"/>
              </w:rPr>
            </w:pPr>
            <w:proofErr w:type="spellStart"/>
            <w:r w:rsidRPr="00330E7D">
              <w:rPr>
                <w:rFonts w:asciiTheme="majorHAnsi" w:eastAsia="MinionPro-Regular" w:hAnsiTheme="majorHAnsi" w:cs="MinionPro-Regular"/>
              </w:rPr>
              <w:t>BankRouting</w:t>
            </w:r>
            <w:proofErr w:type="spellEnd"/>
          </w:p>
        </w:tc>
        <w:tc>
          <w:tcPr>
            <w:tcW w:w="8005" w:type="dxa"/>
          </w:tcPr>
          <w:p w:rsidR="00330E7D" w:rsidRPr="00330E7D" w:rsidRDefault="00330E7D" w:rsidP="006677CC">
            <w:pPr>
              <w:rPr>
                <w:rFonts w:asciiTheme="majorHAnsi" w:eastAsia="MinionPro-Regular" w:hAnsiTheme="majorHAnsi" w:cs="MinionPro-Regular"/>
              </w:rPr>
            </w:pPr>
            <w:r w:rsidRPr="00330E7D">
              <w:rPr>
                <w:rFonts w:asciiTheme="majorHAnsi" w:eastAsia="MinionPro-Regular" w:hAnsiTheme="majorHAnsi" w:cs="MinionPro-Regular"/>
              </w:rPr>
              <w:t>Reference Data to identify Bank</w:t>
            </w:r>
          </w:p>
        </w:tc>
      </w:tr>
      <w:tr w:rsidR="00330E7D" w:rsidTr="00330E7D">
        <w:tc>
          <w:tcPr>
            <w:tcW w:w="1345" w:type="dxa"/>
          </w:tcPr>
          <w:p w:rsidR="00330E7D" w:rsidRPr="00330E7D" w:rsidRDefault="00330E7D" w:rsidP="006677CC">
            <w:pPr>
              <w:rPr>
                <w:rFonts w:asciiTheme="majorHAnsi" w:eastAsia="MinionPro-Regular" w:hAnsiTheme="majorHAnsi" w:cs="MinionPro-Regular"/>
              </w:rPr>
            </w:pPr>
            <w:proofErr w:type="spellStart"/>
            <w:r w:rsidRPr="00330E7D">
              <w:rPr>
                <w:rFonts w:asciiTheme="majorHAnsi" w:eastAsia="MinionPro-Regular" w:hAnsiTheme="majorHAnsi" w:cs="MinionPro-Regular"/>
              </w:rPr>
              <w:t>BlockedAccount</w:t>
            </w:r>
            <w:proofErr w:type="spellEnd"/>
          </w:p>
        </w:tc>
        <w:tc>
          <w:tcPr>
            <w:tcW w:w="8005" w:type="dxa"/>
          </w:tcPr>
          <w:p w:rsidR="00330E7D" w:rsidRPr="00330E7D" w:rsidRDefault="00330E7D" w:rsidP="006677CC">
            <w:pPr>
              <w:rPr>
                <w:rFonts w:asciiTheme="majorHAnsi" w:eastAsia="MinionPro-Regular" w:hAnsiTheme="majorHAnsi" w:cs="MinionPro-Regular"/>
              </w:rPr>
            </w:pPr>
            <w:r w:rsidRPr="00330E7D">
              <w:rPr>
                <w:rFonts w:asciiTheme="majorHAnsi" w:eastAsia="MinionPro-Regular" w:hAnsiTheme="majorHAnsi" w:cs="MinionPro-Regular"/>
              </w:rPr>
              <w:t>Account that has been blocked</w:t>
            </w:r>
          </w:p>
        </w:tc>
      </w:tr>
      <w:tr w:rsidR="00330E7D" w:rsidTr="00330E7D">
        <w:tc>
          <w:tcPr>
            <w:tcW w:w="1345" w:type="dxa"/>
          </w:tcPr>
          <w:p w:rsidR="00330E7D" w:rsidRPr="00330E7D" w:rsidRDefault="00330E7D" w:rsidP="006677CC">
            <w:pPr>
              <w:rPr>
                <w:rFonts w:asciiTheme="majorHAnsi" w:eastAsia="MinionPro-Regular" w:hAnsiTheme="majorHAnsi" w:cs="MinionPro-Regular"/>
              </w:rPr>
            </w:pPr>
            <w:proofErr w:type="spellStart"/>
            <w:r w:rsidRPr="00330E7D">
              <w:rPr>
                <w:rFonts w:asciiTheme="majorHAnsi" w:eastAsia="MinionPro-Regular" w:hAnsiTheme="majorHAnsi" w:cs="MinionPro-Regular"/>
              </w:rPr>
              <w:t>BlockedCard</w:t>
            </w:r>
            <w:proofErr w:type="spellEnd"/>
          </w:p>
        </w:tc>
        <w:tc>
          <w:tcPr>
            <w:tcW w:w="8005" w:type="dxa"/>
          </w:tcPr>
          <w:p w:rsidR="00330E7D" w:rsidRPr="00330E7D" w:rsidRDefault="005238BB" w:rsidP="005238BB">
            <w:pPr>
              <w:rPr>
                <w:rFonts w:asciiTheme="majorHAnsi" w:eastAsia="MinionPro-Regular" w:hAnsiTheme="majorHAnsi" w:cs="MinionPro-Regular"/>
              </w:rPr>
            </w:pPr>
            <w:r>
              <w:rPr>
                <w:rFonts w:asciiTheme="majorHAnsi" w:eastAsia="MinionPro-Regular" w:hAnsiTheme="majorHAnsi" w:cs="MinionPro-Regular"/>
              </w:rPr>
              <w:t xml:space="preserve">Flagged </w:t>
            </w:r>
            <w:r w:rsidR="00330E7D" w:rsidRPr="00330E7D">
              <w:rPr>
                <w:rFonts w:asciiTheme="majorHAnsi" w:eastAsia="MinionPro-Regular" w:hAnsiTheme="majorHAnsi" w:cs="MinionPro-Regular"/>
              </w:rPr>
              <w:t>Card</w:t>
            </w:r>
          </w:p>
        </w:tc>
      </w:tr>
    </w:tbl>
    <w:p w:rsidR="00330E7D" w:rsidRDefault="00330E7D" w:rsidP="00330E7D">
      <w:pPr>
        <w:rPr>
          <w:rFonts w:asciiTheme="majorHAnsi" w:eastAsia="MinionPro-Regular" w:hAnsiTheme="majorHAnsi" w:cs="MinionPro-Regular"/>
          <w:b/>
        </w:rPr>
      </w:pPr>
    </w:p>
    <w:p w:rsidR="000D293A" w:rsidRDefault="00FE6D19" w:rsidP="00330E7D">
      <w:r>
        <w:rPr>
          <w:noProof/>
        </w:rPr>
        <w:drawing>
          <wp:inline distT="0" distB="0" distL="0" distR="0">
            <wp:extent cx="5941695" cy="1924685"/>
            <wp:effectExtent l="0" t="0" r="1905"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1695" cy="1924685"/>
                    </a:xfrm>
                    <a:prstGeom prst="rect">
                      <a:avLst/>
                    </a:prstGeom>
                    <a:noFill/>
                    <a:ln>
                      <a:noFill/>
                    </a:ln>
                  </pic:spPr>
                </pic:pic>
              </a:graphicData>
            </a:graphic>
          </wp:inline>
        </w:drawing>
      </w:r>
    </w:p>
    <w:p w:rsidR="000D293A" w:rsidRDefault="000D293A" w:rsidP="000D293A">
      <w:pPr>
        <w:ind w:left="1080"/>
      </w:pPr>
    </w:p>
    <w:p w:rsidR="000D293A" w:rsidRDefault="00FE6D19" w:rsidP="00EB5170">
      <w:r>
        <w:rPr>
          <w:noProof/>
        </w:rPr>
        <w:lastRenderedPageBreak/>
        <w:drawing>
          <wp:inline distT="0" distB="0" distL="0" distR="0">
            <wp:extent cx="5943600" cy="640080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rsidR="002B1085" w:rsidRPr="002A2DAC" w:rsidRDefault="002B1085" w:rsidP="002B1085">
      <w:pPr>
        <w:pStyle w:val="ListParagraph"/>
        <w:spacing w:after="0"/>
        <w:rPr>
          <w:rFonts w:asciiTheme="majorHAnsi" w:hAnsiTheme="majorHAnsi" w:cstheme="minorHAnsi"/>
          <w:b/>
          <w:color w:val="auto"/>
          <w:sz w:val="24"/>
          <w:szCs w:val="24"/>
        </w:rPr>
      </w:pPr>
      <w:r w:rsidRPr="002A2DAC">
        <w:rPr>
          <w:rFonts w:asciiTheme="majorHAnsi" w:hAnsiTheme="majorHAnsi" w:cstheme="minorHAnsi"/>
          <w:b/>
          <w:color w:val="auto"/>
          <w:sz w:val="24"/>
          <w:szCs w:val="24"/>
        </w:rPr>
        <w:t>CRUD Operations involving this domain:</w:t>
      </w:r>
    </w:p>
    <w:p w:rsidR="002B1085" w:rsidRPr="002A2DAC" w:rsidRDefault="002B1085" w:rsidP="002B1085">
      <w:pPr>
        <w:pStyle w:val="ListParagraph"/>
        <w:numPr>
          <w:ilvl w:val="0"/>
          <w:numId w:val="15"/>
        </w:numPr>
        <w:spacing w:after="0"/>
        <w:rPr>
          <w:rFonts w:asciiTheme="majorHAnsi" w:hAnsiTheme="majorHAnsi" w:cstheme="minorHAnsi"/>
          <w:color w:val="auto"/>
          <w:sz w:val="24"/>
          <w:szCs w:val="24"/>
        </w:rPr>
      </w:pPr>
      <w:r w:rsidRPr="002A2DAC">
        <w:rPr>
          <w:rFonts w:asciiTheme="majorHAnsi" w:hAnsiTheme="majorHAnsi" w:cstheme="minorHAnsi"/>
          <w:color w:val="auto"/>
          <w:sz w:val="24"/>
          <w:szCs w:val="24"/>
        </w:rPr>
        <w:t xml:space="preserve">CRUD </w:t>
      </w:r>
      <w:r>
        <w:rPr>
          <w:rFonts w:asciiTheme="majorHAnsi" w:hAnsiTheme="majorHAnsi" w:cstheme="minorHAnsi"/>
          <w:color w:val="auto"/>
          <w:sz w:val="24"/>
          <w:szCs w:val="24"/>
        </w:rPr>
        <w:t>Client Payment profile</w:t>
      </w:r>
    </w:p>
    <w:p w:rsidR="000D293A" w:rsidRDefault="000D293A" w:rsidP="000D293A">
      <w:pPr>
        <w:ind w:left="1080"/>
      </w:pPr>
    </w:p>
    <w:p w:rsidR="000D293A" w:rsidRPr="000D293A" w:rsidRDefault="000D293A" w:rsidP="000D293A">
      <w:pPr>
        <w:ind w:left="1080"/>
      </w:pPr>
    </w:p>
    <w:p w:rsidR="00C253F5" w:rsidRPr="00E56960" w:rsidRDefault="00E4319A" w:rsidP="00F41303">
      <w:pPr>
        <w:pStyle w:val="Heading5"/>
      </w:pPr>
      <w:r w:rsidRPr="00E56960">
        <w:lastRenderedPageBreak/>
        <w:t>c)</w:t>
      </w:r>
      <w:r w:rsidRPr="00E56960">
        <w:tab/>
      </w:r>
      <w:r w:rsidR="00C253F5" w:rsidRPr="00E56960">
        <w:t>Managing</w:t>
      </w:r>
      <w:r w:rsidR="00933460">
        <w:t xml:space="preserve"> </w:t>
      </w:r>
      <w:proofErr w:type="gramStart"/>
      <w:r w:rsidR="00C253F5" w:rsidRPr="00E56960">
        <w:t>Payment</w:t>
      </w:r>
      <w:r w:rsidR="00F41303">
        <w:t xml:space="preserve">  </w:t>
      </w:r>
      <w:r w:rsidR="00F41303" w:rsidRPr="00F41303">
        <w:t>&amp;</w:t>
      </w:r>
      <w:proofErr w:type="gramEnd"/>
      <w:r w:rsidR="00F41303" w:rsidRPr="00F41303">
        <w:t xml:space="preserve"> </w:t>
      </w:r>
      <w:proofErr w:type="spellStart"/>
      <w:r w:rsidR="00F41303" w:rsidRPr="00F41303">
        <w:t>SoR</w:t>
      </w:r>
      <w:proofErr w:type="spellEnd"/>
      <w:r w:rsidR="00F41303" w:rsidRPr="00F41303">
        <w:t xml:space="preserve"> implementation</w:t>
      </w:r>
    </w:p>
    <w:p w:rsidR="006E3C87" w:rsidRDefault="006E3C87" w:rsidP="006E3C87"/>
    <w:p w:rsidR="00DC240F" w:rsidRPr="00C4278A" w:rsidRDefault="00C4278A" w:rsidP="00C4278A">
      <w:pPr>
        <w:pStyle w:val="Default"/>
        <w:ind w:firstLine="720"/>
        <w:rPr>
          <w:rFonts w:asciiTheme="majorHAnsi" w:hAnsiTheme="majorHAnsi"/>
          <w:u w:val="single"/>
        </w:rPr>
      </w:pPr>
      <w:r w:rsidRPr="00C4278A">
        <w:rPr>
          <w:rFonts w:asciiTheme="majorHAnsi" w:hAnsiTheme="majorHAnsi" w:cs="Times New Roman"/>
          <w:b/>
          <w:color w:val="auto"/>
          <w:sz w:val="22"/>
          <w:szCs w:val="22"/>
          <w:u w:val="single"/>
        </w:rPr>
        <w:t xml:space="preserve">Function: </w:t>
      </w:r>
    </w:p>
    <w:p w:rsidR="00C67E6D" w:rsidRDefault="00C67E6D" w:rsidP="00C67E6D">
      <w:pPr>
        <w:autoSpaceDE w:val="0"/>
        <w:autoSpaceDN w:val="0"/>
        <w:adjustRightInd w:val="0"/>
        <w:spacing w:after="0" w:line="240" w:lineRule="auto"/>
        <w:ind w:left="720" w:firstLine="720"/>
        <w:rPr>
          <w:rFonts w:asciiTheme="majorHAnsi" w:hAnsiTheme="majorHAnsi"/>
        </w:rPr>
      </w:pPr>
    </w:p>
    <w:p w:rsidR="006E3C87" w:rsidRPr="006E3C87" w:rsidRDefault="006E3C87" w:rsidP="006E3C87">
      <w:pPr>
        <w:spacing w:after="0" w:line="240" w:lineRule="auto"/>
        <w:ind w:left="1440"/>
        <w:rPr>
          <w:rFonts w:asciiTheme="majorHAnsi" w:hAnsiTheme="majorHAnsi"/>
        </w:rPr>
      </w:pPr>
      <w:r w:rsidRPr="003C1BD5">
        <w:rPr>
          <w:rFonts w:cstheme="minorHAnsi"/>
          <w:b/>
        </w:rPr>
        <w:t xml:space="preserve">Payment </w:t>
      </w:r>
      <w:r w:rsidR="00C4278A" w:rsidRPr="003C1BD5">
        <w:rPr>
          <w:rFonts w:cstheme="minorHAnsi"/>
          <w:b/>
        </w:rPr>
        <w:t>Management</w:t>
      </w:r>
      <w:r w:rsidR="00C4278A">
        <w:rPr>
          <w:rFonts w:cstheme="minorHAnsi"/>
        </w:rPr>
        <w:t xml:space="preserve"> includes</w:t>
      </w:r>
      <w:r w:rsidRPr="006E3C87">
        <w:rPr>
          <w:rFonts w:asciiTheme="majorHAnsi" w:hAnsiTheme="majorHAnsi"/>
        </w:rPr>
        <w:t xml:space="preserve"> paying the bill, make commitment to pay the bill</w:t>
      </w:r>
      <w:r w:rsidR="00C4278A">
        <w:rPr>
          <w:rFonts w:asciiTheme="majorHAnsi" w:hAnsiTheme="majorHAnsi"/>
        </w:rPr>
        <w:t xml:space="preserve">, or establishing </w:t>
      </w:r>
      <w:r w:rsidRPr="006E3C87">
        <w:rPr>
          <w:rFonts w:asciiTheme="majorHAnsi" w:hAnsiTheme="majorHAnsi"/>
        </w:rPr>
        <w:t xml:space="preserve">a </w:t>
      </w:r>
      <w:r w:rsidRPr="003C1BD5">
        <w:rPr>
          <w:rFonts w:cstheme="minorHAnsi"/>
          <w:b/>
        </w:rPr>
        <w:t>recurring</w:t>
      </w:r>
      <w:r w:rsidRPr="006E3C87">
        <w:rPr>
          <w:rFonts w:asciiTheme="majorHAnsi" w:hAnsiTheme="majorHAnsi"/>
        </w:rPr>
        <w:t xml:space="preserve"> </w:t>
      </w:r>
      <w:r w:rsidRPr="00B31623">
        <w:rPr>
          <w:rFonts w:cstheme="minorHAnsi"/>
        </w:rPr>
        <w:t>bill pay</w:t>
      </w:r>
      <w:r w:rsidR="00C4278A">
        <w:rPr>
          <w:rFonts w:cstheme="minorHAnsi"/>
        </w:rPr>
        <w:t xml:space="preserve"> process</w:t>
      </w:r>
      <w:r w:rsidRPr="006E3C87">
        <w:rPr>
          <w:rFonts w:asciiTheme="majorHAnsi" w:hAnsiTheme="majorHAnsi"/>
        </w:rPr>
        <w:t>.</w:t>
      </w:r>
    </w:p>
    <w:p w:rsidR="00C4278A" w:rsidRDefault="006E3C87" w:rsidP="006E3C87">
      <w:pPr>
        <w:spacing w:after="0" w:line="240" w:lineRule="auto"/>
        <w:ind w:left="1440"/>
        <w:rPr>
          <w:rFonts w:asciiTheme="majorHAnsi" w:hAnsiTheme="majorHAnsi"/>
        </w:rPr>
      </w:pPr>
      <w:r w:rsidRPr="006E3C87">
        <w:rPr>
          <w:rFonts w:asciiTheme="majorHAnsi" w:hAnsiTheme="majorHAnsi"/>
        </w:rPr>
        <w:tab/>
        <w:t xml:space="preserve">Based upon the </w:t>
      </w:r>
      <w:r w:rsidRPr="00B31623">
        <w:rPr>
          <w:rFonts w:cstheme="minorHAnsi"/>
        </w:rPr>
        <w:t>Payment</w:t>
      </w:r>
      <w:r w:rsidRPr="006E3C87">
        <w:rPr>
          <w:rFonts w:asciiTheme="majorHAnsi" w:hAnsiTheme="majorHAnsi"/>
        </w:rPr>
        <w:t xml:space="preserve"> Profile selection, a </w:t>
      </w:r>
      <w:r w:rsidRPr="003C1BD5">
        <w:rPr>
          <w:rFonts w:cstheme="minorHAnsi"/>
          <w:b/>
        </w:rPr>
        <w:t>payment</w:t>
      </w:r>
      <w:r w:rsidRPr="006E3C87">
        <w:rPr>
          <w:rFonts w:asciiTheme="majorHAnsi" w:hAnsiTheme="majorHAnsi"/>
        </w:rPr>
        <w:t xml:space="preserve"> can be made </w:t>
      </w:r>
      <w:r w:rsidR="00C4278A">
        <w:rPr>
          <w:rFonts w:asciiTheme="majorHAnsi" w:hAnsiTheme="majorHAnsi"/>
        </w:rPr>
        <w:t xml:space="preserve">same day or at a </w:t>
      </w:r>
      <w:r w:rsidRPr="00B31623">
        <w:rPr>
          <w:rFonts w:cstheme="minorHAnsi"/>
        </w:rPr>
        <w:t xml:space="preserve">future </w:t>
      </w:r>
      <w:r w:rsidR="00C4278A">
        <w:rPr>
          <w:rFonts w:cstheme="minorHAnsi"/>
        </w:rPr>
        <w:t xml:space="preserve">date </w:t>
      </w:r>
      <w:r w:rsidRPr="006E3C87">
        <w:rPr>
          <w:rFonts w:asciiTheme="majorHAnsi" w:hAnsiTheme="majorHAnsi"/>
        </w:rPr>
        <w:t>us</w:t>
      </w:r>
      <w:r w:rsidR="00C4278A">
        <w:rPr>
          <w:rFonts w:asciiTheme="majorHAnsi" w:hAnsiTheme="majorHAnsi"/>
        </w:rPr>
        <w:t xml:space="preserve">ing </w:t>
      </w:r>
      <w:r w:rsidRPr="006E3C87">
        <w:rPr>
          <w:rFonts w:asciiTheme="majorHAnsi" w:hAnsiTheme="majorHAnsi"/>
        </w:rPr>
        <w:t>the profile data</w:t>
      </w:r>
    </w:p>
    <w:p w:rsidR="006E3C87" w:rsidRPr="006E3C87" w:rsidRDefault="006E3C87" w:rsidP="006E3C87">
      <w:pPr>
        <w:spacing w:after="0" w:line="240" w:lineRule="auto"/>
        <w:ind w:left="1440"/>
        <w:rPr>
          <w:rFonts w:asciiTheme="majorHAnsi" w:hAnsiTheme="majorHAnsi"/>
        </w:rPr>
      </w:pPr>
      <w:r w:rsidRPr="006E3C87">
        <w:rPr>
          <w:rFonts w:asciiTheme="majorHAnsi" w:hAnsiTheme="majorHAnsi"/>
        </w:rPr>
        <w:tab/>
        <w:t xml:space="preserve">A </w:t>
      </w:r>
      <w:r w:rsidRPr="003C1BD5">
        <w:rPr>
          <w:rFonts w:cstheme="minorHAnsi"/>
          <w:b/>
        </w:rPr>
        <w:t>payment gateway</w:t>
      </w:r>
      <w:r w:rsidR="00C4278A">
        <w:rPr>
          <w:rFonts w:asciiTheme="majorHAnsi" w:hAnsiTheme="majorHAnsi"/>
        </w:rPr>
        <w:t xml:space="preserve"> can interface with a</w:t>
      </w:r>
      <w:r w:rsidRPr="006E3C87">
        <w:rPr>
          <w:rFonts w:asciiTheme="majorHAnsi" w:hAnsiTheme="majorHAnsi"/>
        </w:rPr>
        <w:t xml:space="preserve"> </w:t>
      </w:r>
      <w:proofErr w:type="gramStart"/>
      <w:r w:rsidRPr="00330E7D">
        <w:rPr>
          <w:rFonts w:cstheme="minorHAnsi"/>
        </w:rPr>
        <w:t>RTP</w:t>
      </w:r>
      <w:r w:rsidRPr="006E3C87">
        <w:rPr>
          <w:rFonts w:asciiTheme="majorHAnsi" w:hAnsiTheme="majorHAnsi"/>
        </w:rPr>
        <w:t>(</w:t>
      </w:r>
      <w:proofErr w:type="gramEnd"/>
      <w:r w:rsidRPr="006E3C87">
        <w:rPr>
          <w:rFonts w:asciiTheme="majorHAnsi" w:hAnsiTheme="majorHAnsi"/>
        </w:rPr>
        <w:t xml:space="preserve">Real time Payment)  platform for all the electronic </w:t>
      </w:r>
      <w:r w:rsidR="00C4278A" w:rsidRPr="006E3C87">
        <w:rPr>
          <w:rFonts w:asciiTheme="majorHAnsi" w:hAnsiTheme="majorHAnsi"/>
        </w:rPr>
        <w:t>bill pay</w:t>
      </w:r>
      <w:r w:rsidR="00C4278A" w:rsidRPr="00981718">
        <w:rPr>
          <w:rFonts w:cstheme="minorHAnsi"/>
        </w:rPr>
        <w:t xml:space="preserve"> </w:t>
      </w:r>
      <w:r w:rsidRPr="00981718">
        <w:rPr>
          <w:rFonts w:cstheme="minorHAnsi"/>
        </w:rPr>
        <w:t>transactions</w:t>
      </w:r>
      <w:r w:rsidRPr="006E3C87">
        <w:rPr>
          <w:rFonts w:asciiTheme="majorHAnsi" w:hAnsiTheme="majorHAnsi"/>
        </w:rPr>
        <w:t>.</w:t>
      </w:r>
    </w:p>
    <w:p w:rsidR="006E3C87" w:rsidRPr="006E3C87" w:rsidRDefault="006E3C87" w:rsidP="006E3C87">
      <w:pPr>
        <w:spacing w:after="0" w:line="240" w:lineRule="auto"/>
        <w:ind w:left="1440"/>
        <w:rPr>
          <w:rFonts w:asciiTheme="majorHAnsi" w:hAnsiTheme="majorHAnsi"/>
        </w:rPr>
      </w:pPr>
      <w:r w:rsidRPr="006E3C87">
        <w:rPr>
          <w:rFonts w:asciiTheme="majorHAnsi" w:hAnsiTheme="majorHAnsi"/>
        </w:rPr>
        <w:tab/>
        <w:t xml:space="preserve">Along with the </w:t>
      </w:r>
      <w:r w:rsidRPr="00B31623">
        <w:rPr>
          <w:rFonts w:cstheme="minorHAnsi"/>
        </w:rPr>
        <w:t>bill pay</w:t>
      </w:r>
      <w:r w:rsidRPr="003C1BD5">
        <w:rPr>
          <w:rFonts w:asciiTheme="majorHAnsi" w:hAnsiTheme="majorHAnsi"/>
          <w:b/>
        </w:rPr>
        <w:t xml:space="preserve">, </w:t>
      </w:r>
      <w:r w:rsidRPr="003C1BD5">
        <w:rPr>
          <w:rFonts w:cstheme="minorHAnsi"/>
          <w:b/>
        </w:rPr>
        <w:t>payment management</w:t>
      </w:r>
      <w:r w:rsidRPr="006E3C87">
        <w:rPr>
          <w:rFonts w:asciiTheme="majorHAnsi" w:hAnsiTheme="majorHAnsi"/>
        </w:rPr>
        <w:t xml:space="preserve"> also includes cancelling a payment, refunding or reversing a payment.</w:t>
      </w:r>
    </w:p>
    <w:p w:rsidR="006E3C87" w:rsidRDefault="006E3C87" w:rsidP="006E3C87"/>
    <w:tbl>
      <w:tblPr>
        <w:tblStyle w:val="TableGrid"/>
        <w:tblW w:w="0" w:type="auto"/>
        <w:tblLook w:val="04A0" w:firstRow="1" w:lastRow="0" w:firstColumn="1" w:lastColumn="0" w:noHBand="0" w:noVBand="1"/>
      </w:tblPr>
      <w:tblGrid>
        <w:gridCol w:w="2425"/>
        <w:gridCol w:w="6925"/>
      </w:tblGrid>
      <w:tr w:rsidR="00B31623" w:rsidTr="00B31623">
        <w:tc>
          <w:tcPr>
            <w:tcW w:w="2425" w:type="dxa"/>
          </w:tcPr>
          <w:p w:rsidR="00B31623" w:rsidRDefault="00B31623" w:rsidP="006E3C87">
            <w:r>
              <w:t>Concept</w:t>
            </w:r>
          </w:p>
        </w:tc>
        <w:tc>
          <w:tcPr>
            <w:tcW w:w="6925" w:type="dxa"/>
          </w:tcPr>
          <w:p w:rsidR="00B31623" w:rsidRPr="00B31623" w:rsidRDefault="00B31623" w:rsidP="006E3C87">
            <w:pPr>
              <w:rPr>
                <w:rFonts w:asciiTheme="majorHAnsi" w:hAnsiTheme="majorHAnsi"/>
              </w:rPr>
            </w:pPr>
            <w:r>
              <w:t>Purpose</w:t>
            </w:r>
          </w:p>
        </w:tc>
      </w:tr>
      <w:tr w:rsidR="00B31623" w:rsidTr="00B31623">
        <w:tc>
          <w:tcPr>
            <w:tcW w:w="2425" w:type="dxa"/>
          </w:tcPr>
          <w:p w:rsidR="00B31623" w:rsidRPr="00981718" w:rsidRDefault="00B31623" w:rsidP="006E3C87">
            <w:pPr>
              <w:rPr>
                <w:rFonts w:asciiTheme="majorHAnsi" w:hAnsiTheme="majorHAnsi"/>
              </w:rPr>
            </w:pPr>
            <w:r w:rsidRPr="00981718">
              <w:rPr>
                <w:rFonts w:asciiTheme="majorHAnsi" w:hAnsiTheme="majorHAnsi"/>
              </w:rPr>
              <w:t>Payment Management</w:t>
            </w:r>
          </w:p>
        </w:tc>
        <w:tc>
          <w:tcPr>
            <w:tcW w:w="6925" w:type="dxa"/>
          </w:tcPr>
          <w:p w:rsidR="00B31623" w:rsidRPr="00981718" w:rsidRDefault="00B31623" w:rsidP="005238BB">
            <w:pPr>
              <w:rPr>
                <w:rFonts w:asciiTheme="majorHAnsi" w:hAnsiTheme="majorHAnsi"/>
              </w:rPr>
            </w:pPr>
            <w:r w:rsidRPr="00981718">
              <w:rPr>
                <w:rFonts w:asciiTheme="majorHAnsi" w:hAnsiTheme="majorHAnsi"/>
              </w:rPr>
              <w:t xml:space="preserve">Payment Account of the Customer </w:t>
            </w:r>
            <w:r w:rsidR="005238BB">
              <w:rPr>
                <w:rFonts w:asciiTheme="majorHAnsi" w:hAnsiTheme="majorHAnsi"/>
              </w:rPr>
              <w:t xml:space="preserve">purchasing service </w:t>
            </w:r>
          </w:p>
        </w:tc>
      </w:tr>
      <w:tr w:rsidR="00B31623" w:rsidTr="00B31623">
        <w:tc>
          <w:tcPr>
            <w:tcW w:w="2425" w:type="dxa"/>
          </w:tcPr>
          <w:p w:rsidR="00B31623" w:rsidRPr="00981718" w:rsidRDefault="00B31623" w:rsidP="006E3C87">
            <w:pPr>
              <w:rPr>
                <w:rFonts w:asciiTheme="majorHAnsi" w:hAnsiTheme="majorHAnsi"/>
              </w:rPr>
            </w:pPr>
            <w:r w:rsidRPr="00981718">
              <w:rPr>
                <w:rFonts w:asciiTheme="majorHAnsi" w:hAnsiTheme="majorHAnsi"/>
              </w:rPr>
              <w:t>Recurring</w:t>
            </w:r>
          </w:p>
        </w:tc>
        <w:tc>
          <w:tcPr>
            <w:tcW w:w="6925" w:type="dxa"/>
          </w:tcPr>
          <w:p w:rsidR="00B31623" w:rsidRPr="00981718" w:rsidRDefault="00B31623" w:rsidP="006E3C87">
            <w:pPr>
              <w:rPr>
                <w:rFonts w:asciiTheme="majorHAnsi" w:hAnsiTheme="majorHAnsi"/>
              </w:rPr>
            </w:pPr>
            <w:r w:rsidRPr="00981718">
              <w:rPr>
                <w:rFonts w:asciiTheme="majorHAnsi" w:hAnsiTheme="majorHAnsi"/>
              </w:rPr>
              <w:t>Recursive pay, auto paying the bill</w:t>
            </w:r>
          </w:p>
        </w:tc>
      </w:tr>
      <w:tr w:rsidR="00B31623" w:rsidTr="00B31623">
        <w:tc>
          <w:tcPr>
            <w:tcW w:w="2425" w:type="dxa"/>
          </w:tcPr>
          <w:p w:rsidR="00B31623" w:rsidRPr="00981718" w:rsidRDefault="00B31623" w:rsidP="006E3C87">
            <w:pPr>
              <w:rPr>
                <w:rFonts w:asciiTheme="majorHAnsi" w:hAnsiTheme="majorHAnsi"/>
              </w:rPr>
            </w:pPr>
            <w:r w:rsidRPr="00981718">
              <w:rPr>
                <w:rFonts w:asciiTheme="majorHAnsi" w:hAnsiTheme="majorHAnsi"/>
              </w:rPr>
              <w:t>Payment Gateway</w:t>
            </w:r>
          </w:p>
        </w:tc>
        <w:tc>
          <w:tcPr>
            <w:tcW w:w="6925" w:type="dxa"/>
          </w:tcPr>
          <w:p w:rsidR="00B31623" w:rsidRPr="00981718" w:rsidRDefault="00B31623" w:rsidP="006E3C87">
            <w:pPr>
              <w:rPr>
                <w:rFonts w:asciiTheme="majorHAnsi" w:hAnsiTheme="majorHAnsi"/>
              </w:rPr>
            </w:pPr>
            <w:r w:rsidRPr="00981718">
              <w:rPr>
                <w:rFonts w:asciiTheme="majorHAnsi" w:hAnsiTheme="majorHAnsi"/>
              </w:rPr>
              <w:t>An entity that has interface with Real time payment platform</w:t>
            </w:r>
          </w:p>
        </w:tc>
      </w:tr>
      <w:tr w:rsidR="00B31623" w:rsidTr="00B31623">
        <w:tc>
          <w:tcPr>
            <w:tcW w:w="2425" w:type="dxa"/>
          </w:tcPr>
          <w:p w:rsidR="00B31623" w:rsidRPr="00981718" w:rsidRDefault="00B31623" w:rsidP="006E3C87">
            <w:pPr>
              <w:rPr>
                <w:rFonts w:asciiTheme="majorHAnsi" w:hAnsiTheme="majorHAnsi"/>
              </w:rPr>
            </w:pPr>
            <w:r w:rsidRPr="00981718">
              <w:rPr>
                <w:rFonts w:asciiTheme="majorHAnsi" w:hAnsiTheme="majorHAnsi"/>
              </w:rPr>
              <w:t>Future</w:t>
            </w:r>
          </w:p>
        </w:tc>
        <w:tc>
          <w:tcPr>
            <w:tcW w:w="6925" w:type="dxa"/>
          </w:tcPr>
          <w:p w:rsidR="00B31623" w:rsidRPr="00981718" w:rsidRDefault="00B31623" w:rsidP="006E3C87">
            <w:pPr>
              <w:rPr>
                <w:rFonts w:asciiTheme="majorHAnsi" w:hAnsiTheme="majorHAnsi"/>
              </w:rPr>
            </w:pPr>
            <w:r w:rsidRPr="00981718">
              <w:rPr>
                <w:rFonts w:asciiTheme="majorHAnsi" w:hAnsiTheme="majorHAnsi"/>
              </w:rPr>
              <w:t xml:space="preserve">Paying bill in the future, </w:t>
            </w:r>
            <w:proofErr w:type="spellStart"/>
            <w:r w:rsidRPr="00981718">
              <w:rPr>
                <w:rFonts w:asciiTheme="majorHAnsi" w:hAnsiTheme="majorHAnsi"/>
              </w:rPr>
              <w:t>PromisePay</w:t>
            </w:r>
            <w:proofErr w:type="spellEnd"/>
          </w:p>
        </w:tc>
      </w:tr>
      <w:tr w:rsidR="00B31623" w:rsidTr="00B31623">
        <w:tc>
          <w:tcPr>
            <w:tcW w:w="2425" w:type="dxa"/>
          </w:tcPr>
          <w:p w:rsidR="00B31623" w:rsidRPr="00981718" w:rsidRDefault="00B31623" w:rsidP="006E3C87">
            <w:pPr>
              <w:rPr>
                <w:rFonts w:asciiTheme="majorHAnsi" w:hAnsiTheme="majorHAnsi"/>
              </w:rPr>
            </w:pPr>
            <w:r w:rsidRPr="00981718">
              <w:rPr>
                <w:rFonts w:asciiTheme="majorHAnsi" w:hAnsiTheme="majorHAnsi"/>
              </w:rPr>
              <w:t>Payment</w:t>
            </w:r>
          </w:p>
        </w:tc>
        <w:tc>
          <w:tcPr>
            <w:tcW w:w="6925" w:type="dxa"/>
          </w:tcPr>
          <w:p w:rsidR="00B31623" w:rsidRPr="00981718" w:rsidRDefault="00B31623" w:rsidP="006E3C87">
            <w:pPr>
              <w:rPr>
                <w:rFonts w:asciiTheme="majorHAnsi" w:hAnsiTheme="majorHAnsi"/>
              </w:rPr>
            </w:pPr>
            <w:r w:rsidRPr="00981718">
              <w:rPr>
                <w:rFonts w:asciiTheme="majorHAnsi" w:hAnsiTheme="majorHAnsi"/>
              </w:rPr>
              <w:t>Transaction Recorded when bill paid</w:t>
            </w:r>
          </w:p>
        </w:tc>
      </w:tr>
      <w:tr w:rsidR="00B31623" w:rsidTr="00B31623">
        <w:tc>
          <w:tcPr>
            <w:tcW w:w="2425" w:type="dxa"/>
          </w:tcPr>
          <w:p w:rsidR="00B31623" w:rsidRPr="00981718" w:rsidRDefault="00981718" w:rsidP="006E3C87">
            <w:pPr>
              <w:rPr>
                <w:rFonts w:asciiTheme="majorHAnsi" w:hAnsiTheme="majorHAnsi"/>
              </w:rPr>
            </w:pPr>
            <w:proofErr w:type="spellStart"/>
            <w:r w:rsidRPr="00981718">
              <w:rPr>
                <w:rFonts w:asciiTheme="majorHAnsi" w:hAnsiTheme="majorHAnsi"/>
              </w:rPr>
              <w:t>PaymentPlan</w:t>
            </w:r>
            <w:proofErr w:type="spellEnd"/>
          </w:p>
        </w:tc>
        <w:tc>
          <w:tcPr>
            <w:tcW w:w="6925" w:type="dxa"/>
          </w:tcPr>
          <w:p w:rsidR="00B31623" w:rsidRPr="00981718" w:rsidRDefault="00981718" w:rsidP="006E3C87">
            <w:pPr>
              <w:rPr>
                <w:rFonts w:asciiTheme="majorHAnsi" w:hAnsiTheme="majorHAnsi"/>
              </w:rPr>
            </w:pPr>
            <w:r w:rsidRPr="00981718">
              <w:rPr>
                <w:rFonts w:asciiTheme="majorHAnsi" w:hAnsiTheme="majorHAnsi"/>
              </w:rPr>
              <w:t>Setting up a mechanism for bill pay</w:t>
            </w:r>
          </w:p>
        </w:tc>
      </w:tr>
    </w:tbl>
    <w:p w:rsidR="000D293A" w:rsidRDefault="000D293A" w:rsidP="000D293A"/>
    <w:p w:rsidR="000D293A" w:rsidRDefault="0003696B" w:rsidP="00EB5170">
      <w:r>
        <w:rPr>
          <w:noProof/>
        </w:rPr>
        <w:drawing>
          <wp:inline distT="0" distB="0" distL="0" distR="0">
            <wp:extent cx="5248910" cy="2835275"/>
            <wp:effectExtent l="0" t="0" r="889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48910" cy="2835275"/>
                    </a:xfrm>
                    <a:prstGeom prst="rect">
                      <a:avLst/>
                    </a:prstGeom>
                    <a:noFill/>
                    <a:ln>
                      <a:noFill/>
                    </a:ln>
                  </pic:spPr>
                </pic:pic>
              </a:graphicData>
            </a:graphic>
          </wp:inline>
        </w:drawing>
      </w:r>
    </w:p>
    <w:p w:rsidR="000D293A" w:rsidRDefault="000D293A" w:rsidP="000D293A">
      <w:pPr>
        <w:ind w:left="1080"/>
      </w:pPr>
    </w:p>
    <w:p w:rsidR="000D293A" w:rsidRDefault="0003696B" w:rsidP="00EB5170">
      <w:r>
        <w:rPr>
          <w:noProof/>
        </w:rPr>
        <w:lastRenderedPageBreak/>
        <w:drawing>
          <wp:inline distT="0" distB="0" distL="0" distR="0">
            <wp:extent cx="5943600" cy="5334000"/>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334000"/>
                    </a:xfrm>
                    <a:prstGeom prst="rect">
                      <a:avLst/>
                    </a:prstGeom>
                    <a:noFill/>
                    <a:ln>
                      <a:noFill/>
                    </a:ln>
                  </pic:spPr>
                </pic:pic>
              </a:graphicData>
            </a:graphic>
          </wp:inline>
        </w:drawing>
      </w:r>
    </w:p>
    <w:p w:rsidR="002B1085" w:rsidRPr="002A2DAC" w:rsidRDefault="006B3D28" w:rsidP="002B1085">
      <w:pPr>
        <w:pStyle w:val="ListParagraph"/>
        <w:spacing w:after="0"/>
        <w:rPr>
          <w:rFonts w:asciiTheme="majorHAnsi" w:hAnsiTheme="majorHAnsi" w:cstheme="minorHAnsi"/>
          <w:b/>
          <w:color w:val="auto"/>
          <w:sz w:val="24"/>
          <w:szCs w:val="24"/>
        </w:rPr>
      </w:pPr>
      <w:r>
        <w:tab/>
      </w:r>
      <w:r w:rsidR="002B1085" w:rsidRPr="002A2DAC">
        <w:rPr>
          <w:rFonts w:asciiTheme="majorHAnsi" w:hAnsiTheme="majorHAnsi" w:cstheme="minorHAnsi"/>
          <w:b/>
          <w:color w:val="auto"/>
          <w:sz w:val="24"/>
          <w:szCs w:val="24"/>
        </w:rPr>
        <w:t>CRUD Operations involving this domain:</w:t>
      </w:r>
    </w:p>
    <w:p w:rsidR="002B1085" w:rsidRPr="002A2DAC" w:rsidRDefault="002B1085" w:rsidP="002B1085">
      <w:pPr>
        <w:pStyle w:val="ListParagraph"/>
        <w:numPr>
          <w:ilvl w:val="1"/>
          <w:numId w:val="15"/>
        </w:numPr>
        <w:spacing w:after="0"/>
        <w:rPr>
          <w:rFonts w:asciiTheme="majorHAnsi" w:hAnsiTheme="majorHAnsi" w:cstheme="minorHAnsi"/>
          <w:color w:val="auto"/>
          <w:sz w:val="24"/>
          <w:szCs w:val="24"/>
        </w:rPr>
      </w:pPr>
      <w:r w:rsidRPr="002A2DAC">
        <w:rPr>
          <w:rFonts w:asciiTheme="majorHAnsi" w:hAnsiTheme="majorHAnsi" w:cstheme="minorHAnsi"/>
          <w:color w:val="auto"/>
          <w:sz w:val="24"/>
          <w:szCs w:val="24"/>
        </w:rPr>
        <w:t xml:space="preserve">CRUD </w:t>
      </w:r>
      <w:r>
        <w:rPr>
          <w:rFonts w:asciiTheme="majorHAnsi" w:hAnsiTheme="majorHAnsi" w:cstheme="minorHAnsi"/>
          <w:color w:val="auto"/>
          <w:sz w:val="24"/>
          <w:szCs w:val="24"/>
        </w:rPr>
        <w:t>Payment</w:t>
      </w:r>
    </w:p>
    <w:p w:rsidR="000D293A" w:rsidRDefault="000D293A" w:rsidP="000D293A">
      <w:pPr>
        <w:ind w:left="1080"/>
      </w:pPr>
    </w:p>
    <w:p w:rsidR="000D293A" w:rsidRDefault="006B3D28" w:rsidP="00C67E6D">
      <w:pPr>
        <w:spacing w:after="0"/>
        <w:ind w:left="1440"/>
      </w:pPr>
      <w:r w:rsidRPr="006E3C87">
        <w:rPr>
          <w:rFonts w:asciiTheme="majorHAnsi" w:hAnsiTheme="majorHAnsi"/>
        </w:rPr>
        <w:t>Implementation of a payment management context require</w:t>
      </w:r>
      <w:r w:rsidR="00C67E6D">
        <w:rPr>
          <w:rFonts w:asciiTheme="majorHAnsi" w:hAnsiTheme="majorHAnsi"/>
        </w:rPr>
        <w:t>s</w:t>
      </w:r>
      <w:r w:rsidRPr="006E3C87">
        <w:rPr>
          <w:rFonts w:asciiTheme="majorHAnsi" w:hAnsiTheme="majorHAnsi"/>
        </w:rPr>
        <w:t xml:space="preserve"> information from </w:t>
      </w:r>
      <w:r w:rsidRPr="006B3D28">
        <w:rPr>
          <w:rFonts w:asciiTheme="majorHAnsi" w:hAnsiTheme="majorHAnsi" w:cstheme="minorHAnsi"/>
        </w:rPr>
        <w:t>payment</w:t>
      </w:r>
      <w:r w:rsidRPr="006B3D28">
        <w:rPr>
          <w:rFonts w:asciiTheme="majorHAnsi" w:hAnsiTheme="majorHAnsi"/>
        </w:rPr>
        <w:t xml:space="preserve"> </w:t>
      </w:r>
      <w:r w:rsidRPr="006B3D28">
        <w:rPr>
          <w:rFonts w:asciiTheme="majorHAnsi" w:hAnsiTheme="majorHAnsi" w:cstheme="minorHAnsi"/>
        </w:rPr>
        <w:t>profile</w:t>
      </w:r>
      <w:r>
        <w:rPr>
          <w:rFonts w:asciiTheme="majorHAnsi" w:hAnsiTheme="majorHAnsi"/>
        </w:rPr>
        <w:t xml:space="preserve"> sub domain. </w:t>
      </w:r>
      <w:r w:rsidR="00C4278A">
        <w:rPr>
          <w:rFonts w:asciiTheme="majorHAnsi" w:hAnsiTheme="majorHAnsi"/>
        </w:rPr>
        <w:t xml:space="preserve"> </w:t>
      </w:r>
      <w:r w:rsidR="00C67E6D">
        <w:rPr>
          <w:rFonts w:asciiTheme="majorHAnsi" w:hAnsiTheme="majorHAnsi"/>
        </w:rPr>
        <w:t xml:space="preserve">An alternative </w:t>
      </w:r>
      <w:r w:rsidRPr="006E3C87">
        <w:rPr>
          <w:rFonts w:asciiTheme="majorHAnsi" w:hAnsiTheme="majorHAnsi"/>
        </w:rPr>
        <w:t xml:space="preserve">design shown </w:t>
      </w:r>
      <w:r w:rsidR="00C67E6D">
        <w:rPr>
          <w:rFonts w:asciiTheme="majorHAnsi" w:hAnsiTheme="majorHAnsi"/>
        </w:rPr>
        <w:t>below but has high</w:t>
      </w:r>
      <w:r w:rsidR="0004704E">
        <w:rPr>
          <w:rFonts w:asciiTheme="majorHAnsi" w:hAnsiTheme="majorHAnsi"/>
        </w:rPr>
        <w:t xml:space="preserve"> </w:t>
      </w:r>
      <w:r w:rsidR="0004704E" w:rsidRPr="006E3C87">
        <w:rPr>
          <w:rFonts w:asciiTheme="majorHAnsi" w:hAnsiTheme="majorHAnsi"/>
        </w:rPr>
        <w:t>Cache data</w:t>
      </w:r>
      <w:r w:rsidR="00C67E6D">
        <w:rPr>
          <w:rFonts w:asciiTheme="majorHAnsi" w:hAnsiTheme="majorHAnsi"/>
        </w:rPr>
        <w:t xml:space="preserve"> </w:t>
      </w:r>
      <w:r w:rsidRPr="006E3C87">
        <w:rPr>
          <w:rFonts w:asciiTheme="majorHAnsi" w:hAnsiTheme="majorHAnsi"/>
        </w:rPr>
        <w:t>storage cost and implementation of event listener processing.</w:t>
      </w:r>
      <w:r w:rsidR="00C67E6D">
        <w:rPr>
          <w:rFonts w:asciiTheme="majorHAnsi" w:hAnsiTheme="majorHAnsi"/>
        </w:rPr>
        <w:t xml:space="preserve"> </w:t>
      </w:r>
    </w:p>
    <w:p w:rsidR="000D293A" w:rsidRDefault="0003696B" w:rsidP="00EB5170">
      <w:r>
        <w:rPr>
          <w:noProof/>
        </w:rPr>
        <w:lastRenderedPageBreak/>
        <w:drawing>
          <wp:inline distT="0" distB="0" distL="0" distR="0">
            <wp:extent cx="5310505" cy="8221980"/>
            <wp:effectExtent l="0" t="0" r="4445"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10505" cy="8221980"/>
                    </a:xfrm>
                    <a:prstGeom prst="rect">
                      <a:avLst/>
                    </a:prstGeom>
                    <a:noFill/>
                    <a:ln>
                      <a:noFill/>
                    </a:ln>
                  </pic:spPr>
                </pic:pic>
              </a:graphicData>
            </a:graphic>
          </wp:inline>
        </w:drawing>
      </w:r>
    </w:p>
    <w:p w:rsidR="00C253F5" w:rsidRPr="00E56960" w:rsidRDefault="00E4319A" w:rsidP="00F41303">
      <w:pPr>
        <w:pStyle w:val="Heading5"/>
      </w:pPr>
      <w:r w:rsidRPr="00E56960">
        <w:lastRenderedPageBreak/>
        <w:t>d)</w:t>
      </w:r>
      <w:r w:rsidRPr="00E56960">
        <w:tab/>
      </w:r>
      <w:r w:rsidR="00C253F5" w:rsidRPr="00E56960">
        <w:t>Credit</w:t>
      </w:r>
      <w:r w:rsidR="00894C10">
        <w:t xml:space="preserve"> </w:t>
      </w:r>
      <w:proofErr w:type="gramStart"/>
      <w:r w:rsidR="00C253F5" w:rsidRPr="00E56960">
        <w:t>Policy</w:t>
      </w:r>
      <w:r w:rsidR="00F41303">
        <w:t xml:space="preserve">  </w:t>
      </w:r>
      <w:r w:rsidR="00F41303" w:rsidRPr="00F41303">
        <w:t>&amp;</w:t>
      </w:r>
      <w:proofErr w:type="gramEnd"/>
      <w:r w:rsidR="00F41303" w:rsidRPr="00F41303">
        <w:t xml:space="preserve"> </w:t>
      </w:r>
      <w:proofErr w:type="spellStart"/>
      <w:r w:rsidR="00F41303" w:rsidRPr="00F41303">
        <w:t>SoR</w:t>
      </w:r>
      <w:proofErr w:type="spellEnd"/>
      <w:r w:rsidR="00F41303" w:rsidRPr="00F41303">
        <w:t xml:space="preserve"> implementation</w:t>
      </w:r>
    </w:p>
    <w:p w:rsidR="00883D02" w:rsidRDefault="00883D02" w:rsidP="00883D02"/>
    <w:p w:rsidR="00111771" w:rsidRPr="0004704E" w:rsidRDefault="0004704E" w:rsidP="00EB5170">
      <w:pPr>
        <w:autoSpaceDE w:val="0"/>
        <w:autoSpaceDN w:val="0"/>
        <w:adjustRightInd w:val="0"/>
        <w:spacing w:after="0" w:line="240" w:lineRule="auto"/>
        <w:ind w:firstLine="720"/>
        <w:rPr>
          <w:rFonts w:asciiTheme="majorHAnsi" w:eastAsia="MinionPro-Regular" w:hAnsiTheme="majorHAnsi" w:cs="MinionPro-Regular"/>
          <w:b/>
          <w:u w:val="single"/>
        </w:rPr>
      </w:pPr>
      <w:r w:rsidRPr="0004704E">
        <w:rPr>
          <w:rFonts w:asciiTheme="majorHAnsi" w:eastAsia="MinionPro-Regular" w:hAnsiTheme="majorHAnsi" w:cs="MinionPro-Regular"/>
          <w:b/>
          <w:u w:val="single"/>
        </w:rPr>
        <w:t>Function:</w:t>
      </w:r>
    </w:p>
    <w:p w:rsidR="00DC240F" w:rsidRDefault="00DC240F" w:rsidP="00EB5170">
      <w:pPr>
        <w:spacing w:after="0"/>
        <w:ind w:left="720"/>
        <w:rPr>
          <w:rFonts w:asciiTheme="majorHAnsi" w:hAnsiTheme="majorHAnsi"/>
        </w:rPr>
      </w:pPr>
    </w:p>
    <w:p w:rsidR="00F14AB7" w:rsidRDefault="00F14AB7" w:rsidP="00EB5170">
      <w:pPr>
        <w:spacing w:after="0"/>
        <w:ind w:left="720"/>
        <w:rPr>
          <w:rFonts w:asciiTheme="majorHAnsi" w:hAnsiTheme="majorHAnsi"/>
        </w:rPr>
      </w:pPr>
      <w:r w:rsidRPr="003C1BD5">
        <w:rPr>
          <w:rFonts w:cstheme="minorHAnsi"/>
          <w:b/>
        </w:rPr>
        <w:t xml:space="preserve">Credit </w:t>
      </w:r>
      <w:r w:rsidR="008B34CA" w:rsidRPr="003C1BD5">
        <w:rPr>
          <w:rFonts w:cstheme="minorHAnsi"/>
          <w:b/>
        </w:rPr>
        <w:t>Policy</w:t>
      </w:r>
      <w:r w:rsidR="008B34CA">
        <w:rPr>
          <w:rFonts w:asciiTheme="majorHAnsi" w:hAnsiTheme="majorHAnsi"/>
        </w:rPr>
        <w:t xml:space="preserve"> </w:t>
      </w:r>
      <w:r>
        <w:rPr>
          <w:rFonts w:asciiTheme="majorHAnsi" w:hAnsiTheme="majorHAnsi"/>
        </w:rPr>
        <w:t xml:space="preserve">is necessary for business growth but </w:t>
      </w:r>
      <w:r w:rsidR="00E70689">
        <w:rPr>
          <w:rFonts w:asciiTheme="majorHAnsi" w:hAnsiTheme="majorHAnsi"/>
        </w:rPr>
        <w:t xml:space="preserve">has </w:t>
      </w:r>
      <w:r>
        <w:rPr>
          <w:rFonts w:asciiTheme="majorHAnsi" w:hAnsiTheme="majorHAnsi"/>
        </w:rPr>
        <w:t xml:space="preserve">risk and cost when the </w:t>
      </w:r>
      <w:r w:rsidRPr="008B34CA">
        <w:rPr>
          <w:rFonts w:cstheme="minorHAnsi"/>
        </w:rPr>
        <w:t>Client</w:t>
      </w:r>
      <w:r>
        <w:rPr>
          <w:rFonts w:asciiTheme="majorHAnsi" w:hAnsiTheme="majorHAnsi"/>
        </w:rPr>
        <w:t xml:space="preserve"> defaults.</w:t>
      </w:r>
      <w:r w:rsidR="0004704E">
        <w:rPr>
          <w:rFonts w:asciiTheme="majorHAnsi" w:hAnsiTheme="majorHAnsi"/>
        </w:rPr>
        <w:t xml:space="preserve"> </w:t>
      </w:r>
      <w:r>
        <w:rPr>
          <w:rFonts w:asciiTheme="majorHAnsi" w:hAnsiTheme="majorHAnsi"/>
        </w:rPr>
        <w:t xml:space="preserve">When customer purchase a product or service, </w:t>
      </w:r>
      <w:r w:rsidR="0004704E">
        <w:rPr>
          <w:rFonts w:asciiTheme="majorHAnsi" w:hAnsiTheme="majorHAnsi"/>
        </w:rPr>
        <w:t xml:space="preserve">a </w:t>
      </w:r>
      <w:r w:rsidRPr="003C1BD5">
        <w:rPr>
          <w:rFonts w:cstheme="minorHAnsi"/>
          <w:b/>
        </w:rPr>
        <w:t>Credit</w:t>
      </w:r>
      <w:r w:rsidR="008B34CA" w:rsidRPr="003C1BD5">
        <w:rPr>
          <w:rFonts w:cstheme="minorHAnsi"/>
          <w:b/>
        </w:rPr>
        <w:t xml:space="preserve"> </w:t>
      </w:r>
      <w:r w:rsidRPr="003C1BD5">
        <w:rPr>
          <w:rFonts w:cstheme="minorHAnsi"/>
          <w:b/>
        </w:rPr>
        <w:t>Decision</w:t>
      </w:r>
      <w:r>
        <w:rPr>
          <w:rFonts w:asciiTheme="majorHAnsi" w:hAnsiTheme="majorHAnsi"/>
        </w:rPr>
        <w:t xml:space="preserve"> </w:t>
      </w:r>
      <w:r w:rsidR="0004704E">
        <w:rPr>
          <w:rFonts w:asciiTheme="majorHAnsi" w:hAnsiTheme="majorHAnsi"/>
        </w:rPr>
        <w:t xml:space="preserve">is made </w:t>
      </w:r>
      <w:r>
        <w:rPr>
          <w:rFonts w:asciiTheme="majorHAnsi" w:hAnsiTheme="majorHAnsi"/>
        </w:rPr>
        <w:t xml:space="preserve">about the </w:t>
      </w:r>
      <w:r w:rsidRPr="008B34CA">
        <w:rPr>
          <w:rFonts w:cstheme="minorHAnsi"/>
        </w:rPr>
        <w:t>customer</w:t>
      </w:r>
      <w:r>
        <w:rPr>
          <w:rFonts w:asciiTheme="majorHAnsi" w:hAnsiTheme="majorHAnsi"/>
        </w:rPr>
        <w:t xml:space="preserve"> ability of pay. </w:t>
      </w:r>
      <w:r w:rsidR="00E70689">
        <w:rPr>
          <w:rFonts w:asciiTheme="majorHAnsi" w:hAnsiTheme="majorHAnsi"/>
        </w:rPr>
        <w:t>T</w:t>
      </w:r>
      <w:r>
        <w:rPr>
          <w:rFonts w:asciiTheme="majorHAnsi" w:hAnsiTheme="majorHAnsi"/>
        </w:rPr>
        <w:t>here is ‘</w:t>
      </w:r>
      <w:r w:rsidRPr="003C1BD5">
        <w:rPr>
          <w:rFonts w:cstheme="minorHAnsi"/>
          <w:b/>
        </w:rPr>
        <w:t>qualification criteria’</w:t>
      </w:r>
      <w:r>
        <w:rPr>
          <w:rFonts w:asciiTheme="majorHAnsi" w:hAnsiTheme="majorHAnsi"/>
        </w:rPr>
        <w:t xml:space="preserve"> for </w:t>
      </w:r>
      <w:r w:rsidR="0004704E">
        <w:rPr>
          <w:rFonts w:asciiTheme="majorHAnsi" w:hAnsiTheme="majorHAnsi"/>
        </w:rPr>
        <w:t xml:space="preserve">a </w:t>
      </w:r>
      <w:r w:rsidRPr="008B34CA">
        <w:rPr>
          <w:rFonts w:cstheme="minorHAnsi"/>
        </w:rPr>
        <w:t>Credit Decision.</w:t>
      </w:r>
      <w:r>
        <w:rPr>
          <w:rFonts w:asciiTheme="majorHAnsi" w:hAnsiTheme="majorHAnsi"/>
        </w:rPr>
        <w:t xml:space="preserve"> </w:t>
      </w:r>
    </w:p>
    <w:p w:rsidR="008B34CA" w:rsidRDefault="0004704E" w:rsidP="00EB5170">
      <w:pPr>
        <w:spacing w:after="0"/>
        <w:ind w:firstLine="720"/>
        <w:rPr>
          <w:rFonts w:asciiTheme="majorHAnsi" w:hAnsiTheme="majorHAnsi"/>
        </w:rPr>
      </w:pPr>
      <w:r>
        <w:rPr>
          <w:rFonts w:asciiTheme="majorHAnsi" w:hAnsiTheme="majorHAnsi"/>
        </w:rPr>
        <w:t>Credit purchases requires a bu</w:t>
      </w:r>
      <w:r w:rsidR="00F14AB7">
        <w:rPr>
          <w:rFonts w:asciiTheme="majorHAnsi" w:hAnsiTheme="majorHAnsi"/>
        </w:rPr>
        <w:t xml:space="preserve">siness </w:t>
      </w:r>
      <w:r>
        <w:rPr>
          <w:rFonts w:asciiTheme="majorHAnsi" w:hAnsiTheme="majorHAnsi"/>
        </w:rPr>
        <w:t xml:space="preserve">to </w:t>
      </w:r>
      <w:r w:rsidR="00F14AB7">
        <w:rPr>
          <w:rFonts w:asciiTheme="majorHAnsi" w:hAnsiTheme="majorHAnsi"/>
        </w:rPr>
        <w:t xml:space="preserve">imposes </w:t>
      </w:r>
      <w:r w:rsidR="00F14AB7" w:rsidRPr="003C1BD5">
        <w:rPr>
          <w:rFonts w:cstheme="minorHAnsi"/>
          <w:b/>
        </w:rPr>
        <w:t>Terms and Condition</w:t>
      </w:r>
      <w:r w:rsidR="00F14AB7">
        <w:rPr>
          <w:rFonts w:asciiTheme="majorHAnsi" w:hAnsiTheme="majorHAnsi"/>
        </w:rPr>
        <w:t xml:space="preserve"> for the </w:t>
      </w:r>
      <w:r>
        <w:rPr>
          <w:rFonts w:asciiTheme="majorHAnsi" w:hAnsiTheme="majorHAnsi"/>
        </w:rPr>
        <w:t>sale</w:t>
      </w:r>
    </w:p>
    <w:p w:rsidR="00F27E4E" w:rsidRDefault="00F27E4E" w:rsidP="008B34CA">
      <w:pPr>
        <w:spacing w:after="0"/>
        <w:ind w:left="1440" w:firstLine="720"/>
        <w:rPr>
          <w:rFonts w:asciiTheme="majorHAnsi" w:hAnsiTheme="majorHAnsi"/>
        </w:rPr>
      </w:pPr>
    </w:p>
    <w:tbl>
      <w:tblPr>
        <w:tblStyle w:val="TableGrid"/>
        <w:tblW w:w="0" w:type="auto"/>
        <w:tblInd w:w="607" w:type="dxa"/>
        <w:tblLook w:val="04A0" w:firstRow="1" w:lastRow="0" w:firstColumn="1" w:lastColumn="0" w:noHBand="0" w:noVBand="1"/>
      </w:tblPr>
      <w:tblGrid>
        <w:gridCol w:w="3943"/>
        <w:gridCol w:w="3967"/>
      </w:tblGrid>
      <w:tr w:rsidR="00F27E4E" w:rsidTr="00EB5170">
        <w:tc>
          <w:tcPr>
            <w:tcW w:w="3943" w:type="dxa"/>
          </w:tcPr>
          <w:p w:rsidR="00F27E4E" w:rsidRPr="00F27E4E" w:rsidRDefault="00F27E4E" w:rsidP="008B34CA">
            <w:pPr>
              <w:rPr>
                <w:rFonts w:asciiTheme="minorHAnsi" w:hAnsiTheme="minorHAnsi" w:cstheme="minorHAnsi"/>
              </w:rPr>
            </w:pPr>
            <w:r w:rsidRPr="00F27E4E">
              <w:rPr>
                <w:rFonts w:asciiTheme="minorHAnsi" w:hAnsiTheme="minorHAnsi" w:cstheme="minorHAnsi"/>
              </w:rPr>
              <w:t>Concept</w:t>
            </w:r>
          </w:p>
        </w:tc>
        <w:tc>
          <w:tcPr>
            <w:tcW w:w="3967" w:type="dxa"/>
          </w:tcPr>
          <w:p w:rsidR="00F27E4E" w:rsidRPr="00F27E4E" w:rsidRDefault="00F27E4E" w:rsidP="008B34CA">
            <w:pPr>
              <w:rPr>
                <w:rFonts w:asciiTheme="minorHAnsi" w:hAnsiTheme="minorHAnsi" w:cstheme="minorHAnsi"/>
              </w:rPr>
            </w:pPr>
            <w:r w:rsidRPr="00F27E4E">
              <w:rPr>
                <w:rFonts w:asciiTheme="minorHAnsi" w:hAnsiTheme="minorHAnsi" w:cstheme="minorHAnsi"/>
              </w:rPr>
              <w:t>Purpose</w:t>
            </w:r>
          </w:p>
        </w:tc>
      </w:tr>
      <w:tr w:rsidR="00F27E4E" w:rsidTr="00EB5170">
        <w:tc>
          <w:tcPr>
            <w:tcW w:w="3943" w:type="dxa"/>
          </w:tcPr>
          <w:p w:rsidR="00F27E4E" w:rsidRDefault="00F27E4E" w:rsidP="00EB5170">
            <w:pPr>
              <w:rPr>
                <w:rFonts w:asciiTheme="majorHAnsi" w:hAnsiTheme="majorHAnsi"/>
              </w:rPr>
            </w:pPr>
            <w:r>
              <w:rPr>
                <w:rFonts w:asciiTheme="majorHAnsi" w:hAnsiTheme="majorHAnsi"/>
              </w:rPr>
              <w:t>Credit Decision</w:t>
            </w:r>
          </w:p>
        </w:tc>
        <w:tc>
          <w:tcPr>
            <w:tcW w:w="3967" w:type="dxa"/>
          </w:tcPr>
          <w:p w:rsidR="00F27E4E" w:rsidRDefault="00F27E4E" w:rsidP="008B34CA">
            <w:pPr>
              <w:rPr>
                <w:rFonts w:asciiTheme="majorHAnsi" w:hAnsiTheme="majorHAnsi"/>
              </w:rPr>
            </w:pPr>
            <w:r>
              <w:rPr>
                <w:rFonts w:asciiTheme="majorHAnsi" w:hAnsiTheme="majorHAnsi"/>
              </w:rPr>
              <w:t>A  decision made for a prospective Client about credit</w:t>
            </w:r>
          </w:p>
        </w:tc>
      </w:tr>
      <w:tr w:rsidR="00F27E4E" w:rsidTr="00EB5170">
        <w:tc>
          <w:tcPr>
            <w:tcW w:w="3943" w:type="dxa"/>
          </w:tcPr>
          <w:p w:rsidR="00F27E4E" w:rsidRDefault="00F27E4E" w:rsidP="008B34CA">
            <w:pPr>
              <w:rPr>
                <w:rFonts w:asciiTheme="majorHAnsi" w:hAnsiTheme="majorHAnsi"/>
              </w:rPr>
            </w:pPr>
            <w:r>
              <w:rPr>
                <w:rFonts w:asciiTheme="majorHAnsi" w:hAnsiTheme="majorHAnsi"/>
              </w:rPr>
              <w:t>Qualification Criteria</w:t>
            </w:r>
          </w:p>
        </w:tc>
        <w:tc>
          <w:tcPr>
            <w:tcW w:w="3967" w:type="dxa"/>
          </w:tcPr>
          <w:p w:rsidR="00F27E4E" w:rsidRDefault="00F27E4E" w:rsidP="00F27E4E">
            <w:pPr>
              <w:rPr>
                <w:rFonts w:asciiTheme="majorHAnsi" w:hAnsiTheme="majorHAnsi"/>
              </w:rPr>
            </w:pPr>
            <w:r>
              <w:rPr>
                <w:rFonts w:asciiTheme="majorHAnsi" w:hAnsiTheme="majorHAnsi"/>
              </w:rPr>
              <w:t>The driving rules for the prospective customer for the credit decision  made</w:t>
            </w:r>
          </w:p>
        </w:tc>
      </w:tr>
      <w:tr w:rsidR="00F27E4E" w:rsidTr="00EB5170">
        <w:tc>
          <w:tcPr>
            <w:tcW w:w="3943" w:type="dxa"/>
          </w:tcPr>
          <w:p w:rsidR="00F27E4E" w:rsidRDefault="00F27E4E" w:rsidP="008B34CA">
            <w:pPr>
              <w:rPr>
                <w:rFonts w:asciiTheme="majorHAnsi" w:hAnsiTheme="majorHAnsi"/>
              </w:rPr>
            </w:pPr>
            <w:r>
              <w:rPr>
                <w:rFonts w:asciiTheme="majorHAnsi" w:hAnsiTheme="majorHAnsi"/>
              </w:rPr>
              <w:t>Terms &amp; Conditions</w:t>
            </w:r>
          </w:p>
        </w:tc>
        <w:tc>
          <w:tcPr>
            <w:tcW w:w="3967" w:type="dxa"/>
          </w:tcPr>
          <w:p w:rsidR="00F27E4E" w:rsidRDefault="00F27E4E" w:rsidP="008B34CA">
            <w:pPr>
              <w:rPr>
                <w:rFonts w:asciiTheme="majorHAnsi" w:hAnsiTheme="majorHAnsi"/>
              </w:rPr>
            </w:pPr>
            <w:r>
              <w:rPr>
                <w:rFonts w:asciiTheme="majorHAnsi" w:hAnsiTheme="majorHAnsi"/>
              </w:rPr>
              <w:t>Business imposed Terms and Conditions for the client when buying service/goods</w:t>
            </w:r>
          </w:p>
        </w:tc>
      </w:tr>
    </w:tbl>
    <w:p w:rsidR="00F27E4E" w:rsidRPr="006E3C87" w:rsidRDefault="00F27E4E" w:rsidP="008B34CA">
      <w:pPr>
        <w:spacing w:after="0"/>
        <w:ind w:left="1440" w:firstLine="720"/>
        <w:rPr>
          <w:rFonts w:asciiTheme="majorHAnsi" w:hAnsiTheme="majorHAnsi"/>
        </w:rPr>
      </w:pPr>
    </w:p>
    <w:p w:rsidR="00883D02" w:rsidRDefault="00A71A1E" w:rsidP="005238BB">
      <w:pPr>
        <w:ind w:left="720"/>
      </w:pPr>
      <w:r>
        <w:rPr>
          <w:noProof/>
        </w:rPr>
        <w:drawing>
          <wp:inline distT="0" distB="0" distL="0" distR="0">
            <wp:extent cx="5334000" cy="2209800"/>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34000" cy="2209800"/>
                    </a:xfrm>
                    <a:prstGeom prst="rect">
                      <a:avLst/>
                    </a:prstGeom>
                    <a:noFill/>
                    <a:ln>
                      <a:noFill/>
                    </a:ln>
                  </pic:spPr>
                </pic:pic>
              </a:graphicData>
            </a:graphic>
          </wp:inline>
        </w:drawing>
      </w:r>
    </w:p>
    <w:p w:rsidR="00A71A1E" w:rsidRDefault="00A71A1E" w:rsidP="00883D02">
      <w:pPr>
        <w:ind w:left="1440"/>
      </w:pPr>
    </w:p>
    <w:p w:rsidR="00883D02" w:rsidRDefault="00A71A1E" w:rsidP="00883D02">
      <w:pPr>
        <w:ind w:left="1440"/>
      </w:pPr>
      <w:r>
        <w:rPr>
          <w:noProof/>
        </w:rPr>
        <w:lastRenderedPageBreak/>
        <w:drawing>
          <wp:inline distT="0" distB="0" distL="0" distR="0">
            <wp:extent cx="5486400" cy="426720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4267200"/>
                    </a:xfrm>
                    <a:prstGeom prst="rect">
                      <a:avLst/>
                    </a:prstGeom>
                    <a:noFill/>
                    <a:ln>
                      <a:noFill/>
                    </a:ln>
                  </pic:spPr>
                </pic:pic>
              </a:graphicData>
            </a:graphic>
          </wp:inline>
        </w:drawing>
      </w:r>
    </w:p>
    <w:p w:rsidR="00C27670" w:rsidRDefault="00C27670" w:rsidP="006322DE">
      <w:pPr>
        <w:spacing w:after="0"/>
        <w:rPr>
          <w:rFonts w:asciiTheme="majorHAnsi" w:hAnsiTheme="majorHAnsi" w:cstheme="minorHAnsi"/>
          <w:sz w:val="24"/>
          <w:szCs w:val="24"/>
        </w:rPr>
      </w:pPr>
    </w:p>
    <w:p w:rsidR="00DA7A41" w:rsidRPr="002A2DAC" w:rsidRDefault="00DA7A41" w:rsidP="006322DE">
      <w:pPr>
        <w:pStyle w:val="ListParagraph"/>
        <w:spacing w:after="0"/>
        <w:rPr>
          <w:rFonts w:asciiTheme="majorHAnsi" w:hAnsiTheme="majorHAnsi" w:cstheme="minorHAnsi"/>
          <w:b/>
          <w:color w:val="auto"/>
          <w:sz w:val="24"/>
          <w:szCs w:val="24"/>
        </w:rPr>
      </w:pPr>
      <w:r w:rsidRPr="002A2DAC">
        <w:rPr>
          <w:rFonts w:asciiTheme="majorHAnsi" w:hAnsiTheme="majorHAnsi" w:cstheme="minorHAnsi"/>
          <w:b/>
          <w:color w:val="auto"/>
          <w:sz w:val="24"/>
          <w:szCs w:val="24"/>
        </w:rPr>
        <w:t>CRUD Operations involving this domain:</w:t>
      </w:r>
    </w:p>
    <w:p w:rsidR="00DA7A41" w:rsidRPr="002A2DAC" w:rsidRDefault="00DA7A41" w:rsidP="00294A2D">
      <w:pPr>
        <w:pStyle w:val="ListParagraph"/>
        <w:numPr>
          <w:ilvl w:val="0"/>
          <w:numId w:val="15"/>
        </w:numPr>
        <w:spacing w:after="0"/>
        <w:rPr>
          <w:rFonts w:asciiTheme="majorHAnsi" w:hAnsiTheme="majorHAnsi" w:cstheme="minorHAnsi"/>
          <w:color w:val="auto"/>
          <w:sz w:val="24"/>
          <w:szCs w:val="24"/>
        </w:rPr>
      </w:pPr>
      <w:r w:rsidRPr="002A2DAC">
        <w:rPr>
          <w:rFonts w:asciiTheme="majorHAnsi" w:hAnsiTheme="majorHAnsi" w:cstheme="minorHAnsi"/>
          <w:color w:val="auto"/>
          <w:sz w:val="24"/>
          <w:szCs w:val="24"/>
        </w:rPr>
        <w:t xml:space="preserve">CRUD </w:t>
      </w:r>
      <w:proofErr w:type="spellStart"/>
      <w:r w:rsidRPr="002A2DAC">
        <w:rPr>
          <w:rFonts w:asciiTheme="majorHAnsi" w:hAnsiTheme="majorHAnsi" w:cstheme="minorHAnsi"/>
          <w:color w:val="auto"/>
          <w:sz w:val="24"/>
          <w:szCs w:val="24"/>
        </w:rPr>
        <w:t>Credit</w:t>
      </w:r>
      <w:r w:rsidR="00CC72FD">
        <w:rPr>
          <w:rFonts w:asciiTheme="majorHAnsi" w:hAnsiTheme="majorHAnsi" w:cstheme="minorHAnsi"/>
          <w:color w:val="auto"/>
          <w:sz w:val="24"/>
          <w:szCs w:val="24"/>
        </w:rPr>
        <w:t>Policy</w:t>
      </w:r>
      <w:proofErr w:type="spellEnd"/>
    </w:p>
    <w:p w:rsidR="00C27670" w:rsidRDefault="00C27670" w:rsidP="00C27670">
      <w:pPr>
        <w:spacing w:after="0"/>
        <w:rPr>
          <w:rFonts w:asciiTheme="majorHAnsi" w:hAnsiTheme="majorHAnsi" w:cstheme="minorHAnsi"/>
          <w:sz w:val="24"/>
          <w:szCs w:val="24"/>
        </w:rPr>
      </w:pPr>
    </w:p>
    <w:p w:rsidR="00C27670" w:rsidRPr="00C27670" w:rsidRDefault="00C27670" w:rsidP="00C27670">
      <w:pPr>
        <w:spacing w:after="0"/>
        <w:rPr>
          <w:rFonts w:asciiTheme="majorHAnsi" w:hAnsiTheme="majorHAnsi" w:cstheme="minorHAnsi"/>
          <w:b/>
          <w:color w:val="000000" w:themeColor="text1"/>
          <w:sz w:val="24"/>
          <w:szCs w:val="24"/>
        </w:rPr>
      </w:pPr>
      <w:r w:rsidRPr="00C27670">
        <w:rPr>
          <w:rFonts w:asciiTheme="majorHAnsi" w:hAnsiTheme="majorHAnsi" w:cstheme="minorHAnsi"/>
          <w:b/>
          <w:color w:val="000000" w:themeColor="text1"/>
          <w:sz w:val="24"/>
          <w:szCs w:val="24"/>
        </w:rPr>
        <w:t>Other Possible Operations:</w:t>
      </w:r>
    </w:p>
    <w:p w:rsidR="00EE2D90" w:rsidRPr="00CC72FD" w:rsidRDefault="00CC72FD" w:rsidP="00EE2D90">
      <w:pPr>
        <w:pStyle w:val="ListParagraph"/>
        <w:numPr>
          <w:ilvl w:val="0"/>
          <w:numId w:val="29"/>
        </w:numPr>
        <w:spacing w:after="0"/>
        <w:rPr>
          <w:rFonts w:asciiTheme="majorHAnsi" w:hAnsiTheme="majorHAnsi" w:cstheme="minorHAnsi"/>
          <w:color w:val="000000" w:themeColor="text1"/>
          <w:sz w:val="24"/>
          <w:szCs w:val="24"/>
        </w:rPr>
      </w:pPr>
      <w:proofErr w:type="spellStart"/>
      <w:r>
        <w:rPr>
          <w:rFonts w:asciiTheme="majorHAnsi" w:hAnsiTheme="majorHAnsi" w:cstheme="minorHAnsi"/>
          <w:color w:val="000000" w:themeColor="text1"/>
          <w:sz w:val="24"/>
          <w:szCs w:val="24"/>
        </w:rPr>
        <w:t>Verify</w:t>
      </w:r>
      <w:r w:rsidR="00C27670">
        <w:rPr>
          <w:rFonts w:asciiTheme="majorHAnsi" w:hAnsiTheme="majorHAnsi" w:cstheme="minorHAnsi"/>
          <w:color w:val="000000" w:themeColor="text1"/>
          <w:sz w:val="24"/>
          <w:szCs w:val="24"/>
        </w:rPr>
        <w:t>Credit</w:t>
      </w:r>
      <w:r>
        <w:rPr>
          <w:rFonts w:asciiTheme="majorHAnsi" w:hAnsiTheme="majorHAnsi" w:cstheme="minorHAnsi"/>
          <w:color w:val="000000" w:themeColor="text1"/>
          <w:sz w:val="24"/>
          <w:szCs w:val="24"/>
        </w:rPr>
        <w:t>PolicyProfile</w:t>
      </w:r>
      <w:proofErr w:type="spellEnd"/>
    </w:p>
    <w:p w:rsidR="00EE2D90" w:rsidRDefault="00EE2D90" w:rsidP="00EE2D90">
      <w:pPr>
        <w:spacing w:after="0"/>
        <w:rPr>
          <w:rFonts w:asciiTheme="majorHAnsi" w:hAnsiTheme="majorHAnsi" w:cstheme="minorHAnsi"/>
          <w:sz w:val="24"/>
          <w:szCs w:val="24"/>
        </w:rPr>
      </w:pPr>
    </w:p>
    <w:p w:rsidR="00EE2D90" w:rsidRDefault="00EE2D90" w:rsidP="00EE2D90">
      <w:pPr>
        <w:spacing w:after="0"/>
        <w:rPr>
          <w:rFonts w:asciiTheme="majorHAnsi" w:hAnsiTheme="majorHAnsi" w:cstheme="minorHAnsi"/>
          <w:sz w:val="24"/>
          <w:szCs w:val="24"/>
        </w:rPr>
      </w:pPr>
    </w:p>
    <w:p w:rsidR="00EE2D90" w:rsidRPr="00EE2D90" w:rsidRDefault="00175AA0" w:rsidP="00EE2D90">
      <w:pPr>
        <w:spacing w:after="0"/>
        <w:rPr>
          <w:rFonts w:asciiTheme="majorHAnsi" w:hAnsiTheme="majorHAnsi" w:cstheme="minorHAnsi"/>
          <w:sz w:val="24"/>
          <w:szCs w:val="24"/>
        </w:rPr>
      </w:pPr>
      <w:r>
        <w:rPr>
          <w:rFonts w:asciiTheme="majorHAnsi" w:hAnsiTheme="majorHAnsi" w:cstheme="minorHAnsi"/>
          <w:noProof/>
          <w:sz w:val="24"/>
          <w:szCs w:val="24"/>
        </w:rPr>
        <w:lastRenderedPageBreak/>
        <w:drawing>
          <wp:inline distT="0" distB="0" distL="0" distR="0">
            <wp:extent cx="5935980" cy="6493510"/>
            <wp:effectExtent l="0" t="0" r="7620" b="254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5980" cy="6493510"/>
                    </a:xfrm>
                    <a:prstGeom prst="rect">
                      <a:avLst/>
                    </a:prstGeom>
                    <a:noFill/>
                    <a:ln>
                      <a:noFill/>
                    </a:ln>
                  </pic:spPr>
                </pic:pic>
              </a:graphicData>
            </a:graphic>
          </wp:inline>
        </w:drawing>
      </w:r>
    </w:p>
    <w:p w:rsidR="00C27670" w:rsidRPr="00C27670" w:rsidRDefault="00C27670" w:rsidP="00C27670">
      <w:pPr>
        <w:spacing w:after="0"/>
        <w:rPr>
          <w:rFonts w:asciiTheme="majorHAnsi" w:hAnsiTheme="majorHAnsi" w:cstheme="minorHAnsi"/>
          <w:sz w:val="24"/>
          <w:szCs w:val="24"/>
        </w:rPr>
      </w:pPr>
    </w:p>
    <w:p w:rsidR="00DA7A41" w:rsidRDefault="00DA7A41" w:rsidP="006322DE">
      <w:pPr>
        <w:pStyle w:val="ListParagraph"/>
        <w:spacing w:after="0"/>
        <w:ind w:left="1440"/>
        <w:rPr>
          <w:rFonts w:asciiTheme="majorHAnsi" w:hAnsiTheme="majorHAnsi" w:cstheme="minorHAnsi"/>
          <w:sz w:val="24"/>
          <w:szCs w:val="24"/>
        </w:rPr>
      </w:pPr>
    </w:p>
    <w:p w:rsidR="00C27670" w:rsidRDefault="00C27670" w:rsidP="006322DE">
      <w:pPr>
        <w:pStyle w:val="ListParagraph"/>
        <w:spacing w:after="0"/>
        <w:ind w:left="1440"/>
        <w:rPr>
          <w:rFonts w:asciiTheme="majorHAnsi" w:hAnsiTheme="majorHAnsi" w:cstheme="minorHAnsi"/>
          <w:sz w:val="24"/>
          <w:szCs w:val="24"/>
        </w:rPr>
      </w:pPr>
      <w:r>
        <w:rPr>
          <w:rFonts w:asciiTheme="majorHAnsi" w:hAnsiTheme="majorHAnsi" w:cstheme="minorHAnsi"/>
          <w:noProof/>
          <w:sz w:val="24"/>
          <w:szCs w:val="24"/>
        </w:rPr>
        <w:lastRenderedPageBreak/>
        <w:drawing>
          <wp:inline distT="0" distB="0" distL="0" distR="0" wp14:anchorId="5DD34A64" wp14:editId="0DD9D997">
            <wp:extent cx="5940972" cy="2867025"/>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9155" cy="2866148"/>
                    </a:xfrm>
                    <a:prstGeom prst="rect">
                      <a:avLst/>
                    </a:prstGeom>
                    <a:noFill/>
                    <a:ln>
                      <a:noFill/>
                    </a:ln>
                  </pic:spPr>
                </pic:pic>
              </a:graphicData>
            </a:graphic>
          </wp:inline>
        </w:drawing>
      </w:r>
    </w:p>
    <w:p w:rsidR="00C27670" w:rsidRDefault="00C27670" w:rsidP="006322DE">
      <w:pPr>
        <w:pStyle w:val="ListParagraph"/>
        <w:spacing w:after="0"/>
        <w:ind w:left="1440"/>
        <w:rPr>
          <w:rFonts w:asciiTheme="majorHAnsi" w:hAnsiTheme="majorHAnsi" w:cstheme="minorHAnsi"/>
          <w:sz w:val="24"/>
          <w:szCs w:val="24"/>
        </w:rPr>
      </w:pPr>
    </w:p>
    <w:p w:rsidR="00317F71" w:rsidRDefault="00317F71" w:rsidP="00317F71">
      <w:pPr>
        <w:pStyle w:val="ListParagraph"/>
        <w:spacing w:after="0"/>
        <w:jc w:val="center"/>
        <w:rPr>
          <w:rFonts w:asciiTheme="majorHAnsi" w:hAnsiTheme="majorHAnsi" w:cstheme="minorHAnsi"/>
          <w:sz w:val="24"/>
          <w:szCs w:val="24"/>
        </w:rPr>
      </w:pPr>
    </w:p>
    <w:p w:rsidR="00317F71" w:rsidRDefault="00317F71" w:rsidP="00317F71">
      <w:pPr>
        <w:pStyle w:val="ListParagraph"/>
        <w:spacing w:after="0"/>
        <w:jc w:val="center"/>
        <w:rPr>
          <w:rFonts w:asciiTheme="majorHAnsi" w:hAnsiTheme="majorHAnsi" w:cstheme="minorHAnsi"/>
          <w:sz w:val="24"/>
          <w:szCs w:val="24"/>
        </w:rPr>
      </w:pPr>
    </w:p>
    <w:p w:rsidR="0000473A" w:rsidRDefault="00F41303" w:rsidP="00F41303">
      <w:pPr>
        <w:pStyle w:val="Heading4"/>
      </w:pPr>
      <w:r>
        <w:t>3.1.1.</w:t>
      </w:r>
      <w:r w:rsidR="009F22BA">
        <w:t>2</w:t>
      </w:r>
      <w:r w:rsidR="00B3700A">
        <w:tab/>
      </w:r>
      <w:r w:rsidR="0000473A">
        <w:t xml:space="preserve"> “Sales/Order”</w:t>
      </w:r>
      <w:r w:rsidR="0023715C">
        <w:t xml:space="preserve"> Business </w:t>
      </w:r>
      <w:r w:rsidR="00763B49">
        <w:t>Capability &amp;</w:t>
      </w:r>
      <w:r>
        <w:t xml:space="preserve"> </w:t>
      </w:r>
      <w:proofErr w:type="spellStart"/>
      <w:r>
        <w:t>SoR</w:t>
      </w:r>
      <w:proofErr w:type="spellEnd"/>
      <w:r>
        <w:t xml:space="preserve"> implementation</w:t>
      </w:r>
    </w:p>
    <w:p w:rsidR="0082669A" w:rsidRDefault="007A6D63" w:rsidP="006322DE">
      <w:pPr>
        <w:spacing w:after="0"/>
      </w:pPr>
      <w:r>
        <w:tab/>
      </w:r>
    </w:p>
    <w:p w:rsidR="00111771" w:rsidRPr="0004704E" w:rsidRDefault="0004704E" w:rsidP="0004704E">
      <w:pPr>
        <w:autoSpaceDE w:val="0"/>
        <w:autoSpaceDN w:val="0"/>
        <w:adjustRightInd w:val="0"/>
        <w:spacing w:after="0" w:line="240" w:lineRule="auto"/>
        <w:ind w:firstLine="720"/>
        <w:rPr>
          <w:rFonts w:asciiTheme="majorHAnsi" w:eastAsia="MinionPro-Regular" w:hAnsiTheme="majorHAnsi" w:cs="MinionPro-Regular"/>
          <w:b/>
          <w:u w:val="single"/>
        </w:rPr>
      </w:pPr>
      <w:r w:rsidRPr="0004704E">
        <w:rPr>
          <w:rFonts w:asciiTheme="majorHAnsi" w:eastAsia="MinionPro-Regular" w:hAnsiTheme="majorHAnsi" w:cs="MinionPro-Regular"/>
          <w:b/>
          <w:u w:val="single"/>
        </w:rPr>
        <w:t>Function:</w:t>
      </w:r>
    </w:p>
    <w:p w:rsidR="00572A64" w:rsidRPr="003D15BC" w:rsidRDefault="00572A64" w:rsidP="00572A64">
      <w:pPr>
        <w:autoSpaceDE w:val="0"/>
        <w:autoSpaceDN w:val="0"/>
        <w:adjustRightInd w:val="0"/>
        <w:spacing w:after="0" w:line="240" w:lineRule="auto"/>
        <w:ind w:left="720" w:firstLine="720"/>
        <w:rPr>
          <w:rFonts w:asciiTheme="majorHAnsi" w:eastAsia="MinionPro-Regular" w:hAnsiTheme="majorHAnsi" w:cs="MinionPro-Regular"/>
        </w:rPr>
      </w:pPr>
    </w:p>
    <w:p w:rsidR="00184B5E" w:rsidRDefault="007A6D63" w:rsidP="00572A64">
      <w:pPr>
        <w:spacing w:after="0"/>
        <w:ind w:left="720"/>
        <w:rPr>
          <w:rFonts w:asciiTheme="majorHAnsi" w:hAnsiTheme="majorHAnsi"/>
        </w:rPr>
      </w:pPr>
      <w:r w:rsidRPr="00572A64">
        <w:rPr>
          <w:b/>
        </w:rPr>
        <w:t>Order Management</w:t>
      </w:r>
      <w:r w:rsidR="0073118C" w:rsidRPr="00572A64">
        <w:rPr>
          <w:b/>
        </w:rPr>
        <w:t xml:space="preserve"> Context</w:t>
      </w:r>
      <w:r w:rsidR="00317F71" w:rsidRPr="00572A64">
        <w:rPr>
          <w:b/>
        </w:rPr>
        <w:t>:</w:t>
      </w:r>
      <w:r w:rsidR="00317F71">
        <w:t xml:space="preserve"> </w:t>
      </w:r>
      <w:r w:rsidR="00184B5E" w:rsidRPr="00421B6A">
        <w:rPr>
          <w:rFonts w:asciiTheme="majorHAnsi" w:hAnsiTheme="majorHAnsi"/>
        </w:rPr>
        <w:t xml:space="preserve">Online e-Store or </w:t>
      </w:r>
      <w:r w:rsidR="00184B5E" w:rsidRPr="003C1BD5">
        <w:rPr>
          <w:rFonts w:asciiTheme="majorHAnsi" w:hAnsiTheme="majorHAnsi"/>
          <w:b/>
        </w:rPr>
        <w:t xml:space="preserve">sales </w:t>
      </w:r>
      <w:r w:rsidR="003C1BD5">
        <w:rPr>
          <w:rFonts w:asciiTheme="majorHAnsi" w:hAnsiTheme="majorHAnsi"/>
          <w:b/>
        </w:rPr>
        <w:t xml:space="preserve">person </w:t>
      </w:r>
      <w:r w:rsidR="003C1BD5" w:rsidRPr="003C1BD5">
        <w:rPr>
          <w:rFonts w:asciiTheme="majorHAnsi" w:hAnsiTheme="majorHAnsi"/>
        </w:rPr>
        <w:t>assists</w:t>
      </w:r>
      <w:r w:rsidR="00184B5E" w:rsidRPr="00421B6A">
        <w:rPr>
          <w:rFonts w:asciiTheme="majorHAnsi" w:hAnsiTheme="majorHAnsi"/>
        </w:rPr>
        <w:t xml:space="preserve"> </w:t>
      </w:r>
      <w:r w:rsidR="003C1BD5" w:rsidRPr="003C1BD5">
        <w:rPr>
          <w:rFonts w:asciiTheme="majorHAnsi" w:hAnsiTheme="majorHAnsi"/>
          <w:b/>
        </w:rPr>
        <w:t>Purchaser</w:t>
      </w:r>
      <w:r w:rsidR="00184B5E" w:rsidRPr="00421B6A">
        <w:rPr>
          <w:rFonts w:asciiTheme="majorHAnsi" w:hAnsiTheme="majorHAnsi"/>
        </w:rPr>
        <w:t xml:space="preserve"> choosing </w:t>
      </w:r>
      <w:r w:rsidR="00184B5E" w:rsidRPr="003C1BD5">
        <w:rPr>
          <w:rFonts w:asciiTheme="majorHAnsi" w:hAnsiTheme="majorHAnsi"/>
        </w:rPr>
        <w:t>telecom products</w:t>
      </w:r>
      <w:r w:rsidR="00A77684" w:rsidRPr="00421B6A">
        <w:rPr>
          <w:rFonts w:asciiTheme="majorHAnsi" w:hAnsiTheme="majorHAnsi"/>
        </w:rPr>
        <w:t xml:space="preserve">. </w:t>
      </w:r>
      <w:r w:rsidR="0004704E" w:rsidRPr="0004704E">
        <w:rPr>
          <w:rFonts w:asciiTheme="majorHAnsi" w:hAnsiTheme="majorHAnsi"/>
          <w:b/>
        </w:rPr>
        <w:t>S</w:t>
      </w:r>
      <w:r w:rsidR="00E70689" w:rsidRPr="00E70689">
        <w:rPr>
          <w:rFonts w:asciiTheme="majorHAnsi" w:hAnsiTheme="majorHAnsi"/>
          <w:b/>
        </w:rPr>
        <w:t>ervice</w:t>
      </w:r>
      <w:r w:rsidR="00E70689">
        <w:rPr>
          <w:rFonts w:asciiTheme="majorHAnsi" w:hAnsiTheme="majorHAnsi"/>
        </w:rPr>
        <w:t xml:space="preserve"> </w:t>
      </w:r>
      <w:r w:rsidR="00A77684" w:rsidRPr="00421B6A">
        <w:rPr>
          <w:rFonts w:asciiTheme="majorHAnsi" w:hAnsiTheme="majorHAnsi"/>
        </w:rPr>
        <w:t>requirement</w:t>
      </w:r>
      <w:r w:rsidR="00E70689">
        <w:rPr>
          <w:rFonts w:asciiTheme="majorHAnsi" w:hAnsiTheme="majorHAnsi"/>
        </w:rPr>
        <w:t>s</w:t>
      </w:r>
      <w:r w:rsidR="0004704E">
        <w:rPr>
          <w:rFonts w:asciiTheme="majorHAnsi" w:hAnsiTheme="majorHAnsi"/>
        </w:rPr>
        <w:t xml:space="preserve"> are </w:t>
      </w:r>
      <w:r w:rsidR="0004704E" w:rsidRPr="00421B6A">
        <w:rPr>
          <w:rFonts w:asciiTheme="majorHAnsi" w:hAnsiTheme="majorHAnsi"/>
        </w:rPr>
        <w:t>explained</w:t>
      </w:r>
      <w:r w:rsidR="0004704E">
        <w:rPr>
          <w:rFonts w:asciiTheme="majorHAnsi" w:hAnsiTheme="majorHAnsi"/>
        </w:rPr>
        <w:t xml:space="preserve"> to the customer. </w:t>
      </w:r>
      <w:r w:rsidR="00A77684" w:rsidRPr="00421B6A">
        <w:rPr>
          <w:rFonts w:asciiTheme="majorHAnsi" w:hAnsiTheme="majorHAnsi"/>
        </w:rPr>
        <w:t xml:space="preserve">e.g., </w:t>
      </w:r>
      <w:r w:rsidR="0004704E">
        <w:rPr>
          <w:rFonts w:asciiTheme="majorHAnsi" w:hAnsiTheme="majorHAnsi"/>
        </w:rPr>
        <w:t>qualifying</w:t>
      </w:r>
      <w:r w:rsidR="00E70689">
        <w:rPr>
          <w:rFonts w:asciiTheme="majorHAnsi" w:hAnsiTheme="majorHAnsi"/>
        </w:rPr>
        <w:t xml:space="preserve"> </w:t>
      </w:r>
      <w:r w:rsidR="00A77684" w:rsidRPr="00421B6A">
        <w:rPr>
          <w:rFonts w:asciiTheme="majorHAnsi" w:hAnsiTheme="majorHAnsi"/>
        </w:rPr>
        <w:t>device</w:t>
      </w:r>
      <w:r w:rsidR="00E70689">
        <w:rPr>
          <w:rFonts w:asciiTheme="majorHAnsi" w:hAnsiTheme="majorHAnsi"/>
        </w:rPr>
        <w:t xml:space="preserve">s, </w:t>
      </w:r>
      <w:r w:rsidR="00A77684" w:rsidRPr="00421B6A">
        <w:rPr>
          <w:rFonts w:asciiTheme="majorHAnsi" w:hAnsiTheme="majorHAnsi"/>
          <w:b/>
        </w:rPr>
        <w:t>credit</w:t>
      </w:r>
      <w:r w:rsidR="00A77684" w:rsidRPr="00421B6A">
        <w:rPr>
          <w:rFonts w:asciiTheme="majorHAnsi" w:hAnsiTheme="majorHAnsi"/>
        </w:rPr>
        <w:t xml:space="preserve"> require</w:t>
      </w:r>
      <w:r w:rsidR="00E70689">
        <w:rPr>
          <w:rFonts w:asciiTheme="majorHAnsi" w:hAnsiTheme="majorHAnsi"/>
        </w:rPr>
        <w:t xml:space="preserve">ments or </w:t>
      </w:r>
      <w:r w:rsidR="00A77684" w:rsidRPr="00421B6A">
        <w:rPr>
          <w:rFonts w:asciiTheme="majorHAnsi" w:hAnsiTheme="majorHAnsi"/>
          <w:b/>
        </w:rPr>
        <w:t>contract</w:t>
      </w:r>
      <w:r w:rsidR="00A77684" w:rsidRPr="00421B6A">
        <w:rPr>
          <w:rFonts w:asciiTheme="majorHAnsi" w:hAnsiTheme="majorHAnsi"/>
        </w:rPr>
        <w:t xml:space="preserve"> </w:t>
      </w:r>
      <w:r w:rsidR="00E70689">
        <w:rPr>
          <w:rFonts w:asciiTheme="majorHAnsi" w:hAnsiTheme="majorHAnsi"/>
        </w:rPr>
        <w:t>stipulations</w:t>
      </w:r>
      <w:r w:rsidR="00A77684" w:rsidRPr="00421B6A">
        <w:rPr>
          <w:rFonts w:asciiTheme="majorHAnsi" w:hAnsiTheme="majorHAnsi"/>
        </w:rPr>
        <w:t>.</w:t>
      </w:r>
    </w:p>
    <w:p w:rsidR="0004704E" w:rsidRPr="007A6D63" w:rsidRDefault="0004704E" w:rsidP="00572A64">
      <w:pPr>
        <w:spacing w:after="0"/>
        <w:ind w:left="720"/>
      </w:pPr>
    </w:p>
    <w:tbl>
      <w:tblPr>
        <w:tblStyle w:val="TableGrid"/>
        <w:tblW w:w="0" w:type="auto"/>
        <w:tblInd w:w="607" w:type="dxa"/>
        <w:tblLook w:val="04A0" w:firstRow="1" w:lastRow="0" w:firstColumn="1" w:lastColumn="0" w:noHBand="0" w:noVBand="1"/>
      </w:tblPr>
      <w:tblGrid>
        <w:gridCol w:w="1998"/>
        <w:gridCol w:w="6210"/>
      </w:tblGrid>
      <w:tr w:rsidR="0049144F" w:rsidTr="00D04D0E">
        <w:tc>
          <w:tcPr>
            <w:tcW w:w="1998" w:type="dxa"/>
          </w:tcPr>
          <w:p w:rsidR="0049144F" w:rsidRPr="0004704E" w:rsidRDefault="0049144F" w:rsidP="006322DE">
            <w:pPr>
              <w:rPr>
                <w:rFonts w:asciiTheme="majorHAnsi" w:hAnsiTheme="majorHAnsi" w:cstheme="minorHAnsi"/>
                <w:b/>
              </w:rPr>
            </w:pPr>
            <w:r w:rsidRPr="0004704E">
              <w:rPr>
                <w:rFonts w:asciiTheme="majorHAnsi" w:hAnsiTheme="majorHAnsi" w:cstheme="minorHAnsi"/>
                <w:b/>
              </w:rPr>
              <w:t>Concept</w:t>
            </w:r>
          </w:p>
        </w:tc>
        <w:tc>
          <w:tcPr>
            <w:tcW w:w="6210" w:type="dxa"/>
          </w:tcPr>
          <w:p w:rsidR="0049144F" w:rsidRPr="0004704E" w:rsidRDefault="0049144F" w:rsidP="006322DE">
            <w:pPr>
              <w:rPr>
                <w:rFonts w:asciiTheme="majorHAnsi" w:hAnsiTheme="majorHAnsi" w:cstheme="minorHAnsi"/>
                <w:b/>
              </w:rPr>
            </w:pPr>
            <w:r w:rsidRPr="0004704E">
              <w:rPr>
                <w:rFonts w:asciiTheme="majorHAnsi" w:hAnsiTheme="majorHAnsi" w:cstheme="minorHAnsi"/>
                <w:b/>
              </w:rPr>
              <w:t>Purpose</w:t>
            </w:r>
          </w:p>
        </w:tc>
      </w:tr>
      <w:tr w:rsidR="0049144F" w:rsidTr="00D04D0E">
        <w:tc>
          <w:tcPr>
            <w:tcW w:w="1998" w:type="dxa"/>
          </w:tcPr>
          <w:p w:rsidR="0049144F" w:rsidRPr="0004704E" w:rsidRDefault="0029621E" w:rsidP="006322DE">
            <w:pPr>
              <w:rPr>
                <w:rFonts w:asciiTheme="majorHAnsi" w:hAnsiTheme="majorHAnsi" w:cstheme="minorHAnsi"/>
              </w:rPr>
            </w:pPr>
            <w:r w:rsidRPr="0004704E">
              <w:rPr>
                <w:rFonts w:asciiTheme="majorHAnsi" w:hAnsiTheme="majorHAnsi" w:cstheme="minorHAnsi"/>
              </w:rPr>
              <w:t>Purchaser</w:t>
            </w:r>
          </w:p>
        </w:tc>
        <w:tc>
          <w:tcPr>
            <w:tcW w:w="6210" w:type="dxa"/>
          </w:tcPr>
          <w:p w:rsidR="0049144F" w:rsidRPr="0004704E" w:rsidRDefault="0049144F" w:rsidP="006322DE">
            <w:pPr>
              <w:rPr>
                <w:rFonts w:asciiTheme="majorHAnsi" w:hAnsiTheme="majorHAnsi" w:cstheme="minorHAnsi"/>
              </w:rPr>
            </w:pPr>
            <w:r w:rsidRPr="0004704E">
              <w:rPr>
                <w:rFonts w:asciiTheme="majorHAnsi" w:hAnsiTheme="majorHAnsi" w:cstheme="minorHAnsi"/>
              </w:rPr>
              <w:t>Manage Customer Information</w:t>
            </w:r>
            <w:r w:rsidR="0029621E" w:rsidRPr="0004704E">
              <w:rPr>
                <w:rFonts w:asciiTheme="majorHAnsi" w:hAnsiTheme="majorHAnsi" w:cstheme="minorHAnsi"/>
              </w:rPr>
              <w:t xml:space="preserve"> who ordered the Service</w:t>
            </w:r>
          </w:p>
        </w:tc>
      </w:tr>
      <w:tr w:rsidR="0049144F" w:rsidTr="00D04D0E">
        <w:tc>
          <w:tcPr>
            <w:tcW w:w="1998" w:type="dxa"/>
          </w:tcPr>
          <w:p w:rsidR="0049144F" w:rsidRPr="0004704E" w:rsidRDefault="0029621E" w:rsidP="006322DE">
            <w:pPr>
              <w:rPr>
                <w:rFonts w:asciiTheme="majorHAnsi" w:hAnsiTheme="majorHAnsi" w:cstheme="minorHAnsi"/>
              </w:rPr>
            </w:pPr>
            <w:r w:rsidRPr="0004704E">
              <w:rPr>
                <w:rFonts w:asciiTheme="majorHAnsi" w:hAnsiTheme="majorHAnsi" w:cstheme="minorHAnsi"/>
              </w:rPr>
              <w:t>Service</w:t>
            </w:r>
          </w:p>
        </w:tc>
        <w:tc>
          <w:tcPr>
            <w:tcW w:w="6210" w:type="dxa"/>
          </w:tcPr>
          <w:p w:rsidR="0049144F" w:rsidRPr="0004704E" w:rsidRDefault="0049144F" w:rsidP="006322DE">
            <w:pPr>
              <w:rPr>
                <w:rFonts w:asciiTheme="majorHAnsi" w:hAnsiTheme="majorHAnsi" w:cstheme="minorHAnsi"/>
              </w:rPr>
            </w:pPr>
            <w:r w:rsidRPr="0004704E">
              <w:rPr>
                <w:rFonts w:asciiTheme="majorHAnsi" w:hAnsiTheme="majorHAnsi" w:cstheme="minorHAnsi"/>
              </w:rPr>
              <w:t>Manage Ordered Service Information</w:t>
            </w:r>
          </w:p>
        </w:tc>
      </w:tr>
      <w:tr w:rsidR="00892DED" w:rsidTr="006C1F0B">
        <w:tc>
          <w:tcPr>
            <w:tcW w:w="1998" w:type="dxa"/>
          </w:tcPr>
          <w:p w:rsidR="00892DED" w:rsidRPr="0004704E" w:rsidRDefault="00892DED" w:rsidP="006322DE">
            <w:pPr>
              <w:rPr>
                <w:rFonts w:asciiTheme="majorHAnsi" w:hAnsiTheme="majorHAnsi" w:cstheme="minorHAnsi"/>
              </w:rPr>
            </w:pPr>
            <w:r w:rsidRPr="0004704E">
              <w:rPr>
                <w:rFonts w:asciiTheme="majorHAnsi" w:hAnsiTheme="majorHAnsi" w:cstheme="minorHAnsi"/>
              </w:rPr>
              <w:t>Price Plan</w:t>
            </w:r>
          </w:p>
        </w:tc>
        <w:tc>
          <w:tcPr>
            <w:tcW w:w="6210" w:type="dxa"/>
          </w:tcPr>
          <w:p w:rsidR="00892DED" w:rsidRPr="0004704E" w:rsidRDefault="00892DED" w:rsidP="006322DE">
            <w:pPr>
              <w:rPr>
                <w:rFonts w:asciiTheme="majorHAnsi" w:hAnsiTheme="majorHAnsi" w:cstheme="minorHAnsi"/>
              </w:rPr>
            </w:pPr>
            <w:r w:rsidRPr="0004704E">
              <w:rPr>
                <w:rFonts w:asciiTheme="majorHAnsi" w:hAnsiTheme="majorHAnsi" w:cstheme="minorHAnsi"/>
              </w:rPr>
              <w:t>Pricing information of the service selected with the features</w:t>
            </w:r>
          </w:p>
        </w:tc>
      </w:tr>
      <w:tr w:rsidR="0049144F" w:rsidTr="00D04D0E">
        <w:tc>
          <w:tcPr>
            <w:tcW w:w="1998" w:type="dxa"/>
          </w:tcPr>
          <w:p w:rsidR="0049144F" w:rsidRPr="0004704E" w:rsidRDefault="0029621E" w:rsidP="006322DE">
            <w:pPr>
              <w:rPr>
                <w:rFonts w:asciiTheme="majorHAnsi" w:hAnsiTheme="majorHAnsi" w:cstheme="minorHAnsi"/>
              </w:rPr>
            </w:pPr>
            <w:r w:rsidRPr="0004704E">
              <w:rPr>
                <w:rFonts w:asciiTheme="majorHAnsi" w:hAnsiTheme="majorHAnsi" w:cstheme="minorHAnsi"/>
              </w:rPr>
              <w:t>Line Item</w:t>
            </w:r>
          </w:p>
        </w:tc>
        <w:tc>
          <w:tcPr>
            <w:tcW w:w="6210" w:type="dxa"/>
          </w:tcPr>
          <w:p w:rsidR="0049144F" w:rsidRPr="0004704E" w:rsidRDefault="0049144F" w:rsidP="006322DE">
            <w:pPr>
              <w:rPr>
                <w:rFonts w:asciiTheme="majorHAnsi" w:hAnsiTheme="majorHAnsi" w:cstheme="minorHAnsi"/>
              </w:rPr>
            </w:pPr>
            <w:r w:rsidRPr="0004704E">
              <w:rPr>
                <w:rFonts w:asciiTheme="majorHAnsi" w:hAnsiTheme="majorHAnsi" w:cstheme="minorHAnsi"/>
              </w:rPr>
              <w:t>Manage Update Order State</w:t>
            </w:r>
          </w:p>
        </w:tc>
      </w:tr>
      <w:tr w:rsidR="003C35B3" w:rsidTr="00D04D0E">
        <w:tc>
          <w:tcPr>
            <w:tcW w:w="1998" w:type="dxa"/>
          </w:tcPr>
          <w:p w:rsidR="003C35B3" w:rsidRPr="0004704E" w:rsidRDefault="003C35B3" w:rsidP="006322DE">
            <w:pPr>
              <w:rPr>
                <w:rFonts w:asciiTheme="majorHAnsi" w:hAnsiTheme="majorHAnsi" w:cstheme="minorHAnsi"/>
              </w:rPr>
            </w:pPr>
            <w:r w:rsidRPr="0004704E">
              <w:rPr>
                <w:rFonts w:asciiTheme="majorHAnsi" w:hAnsiTheme="majorHAnsi" w:cstheme="minorHAnsi"/>
              </w:rPr>
              <w:t>Eligibility</w:t>
            </w:r>
          </w:p>
        </w:tc>
        <w:tc>
          <w:tcPr>
            <w:tcW w:w="6210" w:type="dxa"/>
          </w:tcPr>
          <w:p w:rsidR="003C35B3" w:rsidRPr="0004704E" w:rsidRDefault="003C35B3" w:rsidP="006322DE">
            <w:pPr>
              <w:rPr>
                <w:rFonts w:asciiTheme="majorHAnsi" w:hAnsiTheme="majorHAnsi" w:cstheme="minorHAnsi"/>
              </w:rPr>
            </w:pPr>
            <w:r w:rsidRPr="0004704E">
              <w:rPr>
                <w:rFonts w:asciiTheme="majorHAnsi" w:hAnsiTheme="majorHAnsi" w:cstheme="minorHAnsi"/>
              </w:rPr>
              <w:t>Porting /Offer/Promotion eligibility</w:t>
            </w:r>
          </w:p>
        </w:tc>
      </w:tr>
      <w:tr w:rsidR="006C1F0B" w:rsidTr="00D04D0E">
        <w:tc>
          <w:tcPr>
            <w:tcW w:w="1998" w:type="dxa"/>
          </w:tcPr>
          <w:p w:rsidR="006C1F0B" w:rsidRPr="0004704E" w:rsidRDefault="006C1F0B" w:rsidP="006322DE">
            <w:pPr>
              <w:rPr>
                <w:rFonts w:asciiTheme="majorHAnsi" w:hAnsiTheme="majorHAnsi" w:cstheme="minorHAnsi"/>
              </w:rPr>
            </w:pPr>
            <w:r w:rsidRPr="0004704E">
              <w:rPr>
                <w:rFonts w:asciiTheme="majorHAnsi" w:hAnsiTheme="majorHAnsi" w:cstheme="minorHAnsi"/>
              </w:rPr>
              <w:t>Credit Worthiness</w:t>
            </w:r>
          </w:p>
        </w:tc>
        <w:tc>
          <w:tcPr>
            <w:tcW w:w="6210" w:type="dxa"/>
          </w:tcPr>
          <w:p w:rsidR="006C1F0B" w:rsidRPr="0004704E" w:rsidRDefault="006C1F0B" w:rsidP="006322DE">
            <w:pPr>
              <w:rPr>
                <w:rFonts w:asciiTheme="majorHAnsi" w:hAnsiTheme="majorHAnsi" w:cstheme="minorHAnsi"/>
              </w:rPr>
            </w:pPr>
            <w:r w:rsidRPr="0004704E">
              <w:rPr>
                <w:rFonts w:asciiTheme="majorHAnsi" w:hAnsiTheme="majorHAnsi" w:cstheme="minorHAnsi"/>
              </w:rPr>
              <w:t>Credit History check for prospective sell</w:t>
            </w:r>
          </w:p>
        </w:tc>
      </w:tr>
      <w:tr w:rsidR="0049144F" w:rsidTr="00D04D0E">
        <w:tc>
          <w:tcPr>
            <w:tcW w:w="1998" w:type="dxa"/>
          </w:tcPr>
          <w:p w:rsidR="0049144F" w:rsidRPr="0004704E" w:rsidRDefault="0029621E" w:rsidP="006322DE">
            <w:pPr>
              <w:rPr>
                <w:rFonts w:asciiTheme="majorHAnsi" w:hAnsiTheme="majorHAnsi" w:cstheme="minorHAnsi"/>
              </w:rPr>
            </w:pPr>
            <w:r w:rsidRPr="0004704E">
              <w:rPr>
                <w:rFonts w:asciiTheme="majorHAnsi" w:hAnsiTheme="majorHAnsi" w:cstheme="minorHAnsi"/>
              </w:rPr>
              <w:t>Device</w:t>
            </w:r>
          </w:p>
        </w:tc>
        <w:tc>
          <w:tcPr>
            <w:tcW w:w="6210" w:type="dxa"/>
          </w:tcPr>
          <w:p w:rsidR="0049144F" w:rsidRPr="0004704E" w:rsidRDefault="0049144F" w:rsidP="006322DE">
            <w:pPr>
              <w:rPr>
                <w:rFonts w:asciiTheme="majorHAnsi" w:hAnsiTheme="majorHAnsi" w:cstheme="minorHAnsi"/>
              </w:rPr>
            </w:pPr>
            <w:r w:rsidRPr="0004704E">
              <w:rPr>
                <w:rFonts w:asciiTheme="majorHAnsi" w:hAnsiTheme="majorHAnsi" w:cstheme="minorHAnsi"/>
              </w:rPr>
              <w:t xml:space="preserve">Manage </w:t>
            </w:r>
            <w:r w:rsidR="001F64A1" w:rsidRPr="0004704E">
              <w:rPr>
                <w:rFonts w:asciiTheme="majorHAnsi" w:hAnsiTheme="majorHAnsi" w:cstheme="minorHAnsi"/>
              </w:rPr>
              <w:t xml:space="preserve">Device Shipment </w:t>
            </w:r>
            <w:r w:rsidR="0029621E" w:rsidRPr="0004704E">
              <w:rPr>
                <w:rFonts w:asciiTheme="majorHAnsi" w:hAnsiTheme="majorHAnsi" w:cstheme="minorHAnsi"/>
              </w:rPr>
              <w:t>(Shown or Hidden to the Purchaser)</w:t>
            </w:r>
          </w:p>
        </w:tc>
      </w:tr>
      <w:tr w:rsidR="00A15FD1" w:rsidTr="006C1F0B">
        <w:tc>
          <w:tcPr>
            <w:tcW w:w="1998" w:type="dxa"/>
          </w:tcPr>
          <w:p w:rsidR="00A15FD1" w:rsidRPr="0004704E" w:rsidRDefault="00A15FD1" w:rsidP="006322DE">
            <w:pPr>
              <w:rPr>
                <w:rFonts w:asciiTheme="majorHAnsi" w:hAnsiTheme="majorHAnsi" w:cstheme="minorHAnsi"/>
              </w:rPr>
            </w:pPr>
            <w:r w:rsidRPr="0004704E">
              <w:rPr>
                <w:rFonts w:asciiTheme="majorHAnsi" w:hAnsiTheme="majorHAnsi" w:cstheme="minorHAnsi"/>
              </w:rPr>
              <w:t>Circuit</w:t>
            </w:r>
            <w:r w:rsidR="001A2C95" w:rsidRPr="0004704E">
              <w:rPr>
                <w:rFonts w:asciiTheme="majorHAnsi" w:hAnsiTheme="majorHAnsi" w:cstheme="minorHAnsi"/>
              </w:rPr>
              <w:t>/telephone number</w:t>
            </w:r>
          </w:p>
        </w:tc>
        <w:tc>
          <w:tcPr>
            <w:tcW w:w="6210" w:type="dxa"/>
          </w:tcPr>
          <w:p w:rsidR="00A15FD1" w:rsidRPr="0004704E" w:rsidRDefault="00A15FD1" w:rsidP="006322DE">
            <w:pPr>
              <w:rPr>
                <w:rFonts w:asciiTheme="majorHAnsi" w:hAnsiTheme="majorHAnsi" w:cstheme="minorHAnsi"/>
              </w:rPr>
            </w:pPr>
            <w:r w:rsidRPr="0004704E">
              <w:rPr>
                <w:rFonts w:asciiTheme="majorHAnsi" w:hAnsiTheme="majorHAnsi" w:cstheme="minorHAnsi"/>
              </w:rPr>
              <w:t>Activity needed at the network level for the service</w:t>
            </w:r>
          </w:p>
        </w:tc>
      </w:tr>
      <w:tr w:rsidR="00A314CC" w:rsidTr="006C1F0B">
        <w:tc>
          <w:tcPr>
            <w:tcW w:w="1998" w:type="dxa"/>
          </w:tcPr>
          <w:p w:rsidR="00A314CC" w:rsidRPr="0004704E" w:rsidRDefault="00A314CC" w:rsidP="006322DE">
            <w:pPr>
              <w:rPr>
                <w:rFonts w:asciiTheme="majorHAnsi" w:hAnsiTheme="majorHAnsi" w:cstheme="minorHAnsi"/>
              </w:rPr>
            </w:pPr>
            <w:r w:rsidRPr="0004704E">
              <w:rPr>
                <w:rFonts w:asciiTheme="majorHAnsi" w:hAnsiTheme="majorHAnsi" w:cstheme="minorHAnsi"/>
              </w:rPr>
              <w:t>Contract</w:t>
            </w:r>
          </w:p>
        </w:tc>
        <w:tc>
          <w:tcPr>
            <w:tcW w:w="6210" w:type="dxa"/>
          </w:tcPr>
          <w:p w:rsidR="00A314CC" w:rsidRPr="0004704E" w:rsidRDefault="00A314CC" w:rsidP="006322DE">
            <w:pPr>
              <w:rPr>
                <w:rFonts w:asciiTheme="majorHAnsi" w:hAnsiTheme="majorHAnsi" w:cstheme="minorHAnsi"/>
              </w:rPr>
            </w:pPr>
            <w:r w:rsidRPr="0004704E">
              <w:rPr>
                <w:rFonts w:asciiTheme="majorHAnsi" w:hAnsiTheme="majorHAnsi" w:cstheme="minorHAnsi"/>
              </w:rPr>
              <w:t>Client agrees to maintain the service for duration of time, early termination fee will be applied is contract broken</w:t>
            </w:r>
          </w:p>
        </w:tc>
      </w:tr>
      <w:tr w:rsidR="007A6D63" w:rsidTr="006C1F0B">
        <w:tc>
          <w:tcPr>
            <w:tcW w:w="1998" w:type="dxa"/>
          </w:tcPr>
          <w:p w:rsidR="007A6D63" w:rsidRPr="0004704E" w:rsidRDefault="007A6D63" w:rsidP="006322DE">
            <w:pPr>
              <w:rPr>
                <w:rFonts w:asciiTheme="majorHAnsi" w:hAnsiTheme="majorHAnsi" w:cstheme="minorHAnsi"/>
              </w:rPr>
            </w:pPr>
            <w:r w:rsidRPr="0004704E">
              <w:rPr>
                <w:rFonts w:asciiTheme="majorHAnsi" w:hAnsiTheme="majorHAnsi" w:cstheme="minorHAnsi"/>
              </w:rPr>
              <w:t>Sales Person</w:t>
            </w:r>
          </w:p>
        </w:tc>
        <w:tc>
          <w:tcPr>
            <w:tcW w:w="6210" w:type="dxa"/>
          </w:tcPr>
          <w:p w:rsidR="007A6D63" w:rsidRPr="0004704E" w:rsidRDefault="007A6D63" w:rsidP="006322DE">
            <w:pPr>
              <w:rPr>
                <w:rFonts w:asciiTheme="majorHAnsi" w:hAnsiTheme="majorHAnsi" w:cstheme="minorHAnsi"/>
              </w:rPr>
            </w:pPr>
            <w:r w:rsidRPr="0004704E">
              <w:rPr>
                <w:rFonts w:asciiTheme="majorHAnsi" w:hAnsiTheme="majorHAnsi" w:cstheme="minorHAnsi"/>
              </w:rPr>
              <w:t>Representative help client completing the order</w:t>
            </w:r>
          </w:p>
        </w:tc>
      </w:tr>
      <w:tr w:rsidR="0072729F" w:rsidTr="00D04D0E">
        <w:tc>
          <w:tcPr>
            <w:tcW w:w="1998" w:type="dxa"/>
          </w:tcPr>
          <w:p w:rsidR="0072729F" w:rsidRPr="0004704E" w:rsidRDefault="0072729F" w:rsidP="006322DE">
            <w:pPr>
              <w:rPr>
                <w:rFonts w:asciiTheme="majorHAnsi" w:hAnsiTheme="majorHAnsi" w:cstheme="minorHAnsi"/>
              </w:rPr>
            </w:pPr>
            <w:r w:rsidRPr="0004704E">
              <w:rPr>
                <w:rFonts w:asciiTheme="majorHAnsi" w:hAnsiTheme="majorHAnsi" w:cstheme="minorHAnsi"/>
              </w:rPr>
              <w:t>Notification</w:t>
            </w:r>
          </w:p>
        </w:tc>
        <w:tc>
          <w:tcPr>
            <w:tcW w:w="6210" w:type="dxa"/>
          </w:tcPr>
          <w:p w:rsidR="0072729F" w:rsidRPr="0004704E" w:rsidRDefault="0072729F" w:rsidP="006322DE">
            <w:pPr>
              <w:rPr>
                <w:rFonts w:asciiTheme="majorHAnsi" w:hAnsiTheme="majorHAnsi" w:cstheme="minorHAnsi"/>
              </w:rPr>
            </w:pPr>
            <w:r w:rsidRPr="0004704E">
              <w:rPr>
                <w:rFonts w:asciiTheme="majorHAnsi" w:hAnsiTheme="majorHAnsi" w:cstheme="minorHAnsi"/>
              </w:rPr>
              <w:t>Notification sent about order status</w:t>
            </w:r>
          </w:p>
        </w:tc>
      </w:tr>
    </w:tbl>
    <w:p w:rsidR="00DF5C58" w:rsidRDefault="00DF5C58" w:rsidP="006322DE">
      <w:pPr>
        <w:spacing w:after="0"/>
        <w:ind w:left="720"/>
        <w:rPr>
          <w:rFonts w:asciiTheme="majorHAnsi" w:hAnsiTheme="majorHAnsi" w:cstheme="minorHAnsi"/>
          <w:sz w:val="24"/>
          <w:szCs w:val="24"/>
        </w:rPr>
      </w:pPr>
      <w:r>
        <w:rPr>
          <w:rFonts w:asciiTheme="majorHAnsi" w:hAnsiTheme="majorHAnsi" w:cstheme="minorHAnsi"/>
          <w:noProof/>
          <w:sz w:val="24"/>
          <w:szCs w:val="24"/>
        </w:rPr>
        <w:lastRenderedPageBreak/>
        <w:drawing>
          <wp:inline distT="0" distB="0" distL="0" distR="0" wp14:anchorId="712D52CD" wp14:editId="72CE727D">
            <wp:extent cx="5248275" cy="27813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51568" cy="2783045"/>
                    </a:xfrm>
                    <a:prstGeom prst="rect">
                      <a:avLst/>
                    </a:prstGeom>
                    <a:noFill/>
                    <a:ln>
                      <a:noFill/>
                    </a:ln>
                  </pic:spPr>
                </pic:pic>
              </a:graphicData>
            </a:graphic>
          </wp:inline>
        </w:drawing>
      </w:r>
    </w:p>
    <w:p w:rsidR="00DF5C58" w:rsidRDefault="00DF5C58" w:rsidP="006322DE">
      <w:pPr>
        <w:spacing w:after="0"/>
        <w:ind w:left="720"/>
        <w:rPr>
          <w:rFonts w:asciiTheme="majorHAnsi" w:hAnsiTheme="majorHAnsi" w:cstheme="minorHAnsi"/>
          <w:sz w:val="24"/>
          <w:szCs w:val="24"/>
        </w:rPr>
      </w:pPr>
    </w:p>
    <w:p w:rsidR="00DF5C58" w:rsidRDefault="00DF5C58" w:rsidP="006322DE">
      <w:pPr>
        <w:spacing w:after="0"/>
        <w:ind w:left="720"/>
        <w:rPr>
          <w:rFonts w:asciiTheme="majorHAnsi" w:hAnsiTheme="majorHAnsi" w:cstheme="minorHAnsi"/>
          <w:sz w:val="24"/>
          <w:szCs w:val="24"/>
        </w:rPr>
      </w:pPr>
      <w:r>
        <w:rPr>
          <w:rFonts w:asciiTheme="majorHAnsi" w:hAnsiTheme="majorHAnsi" w:cstheme="minorHAnsi"/>
          <w:noProof/>
          <w:sz w:val="24"/>
          <w:szCs w:val="24"/>
        </w:rPr>
        <w:drawing>
          <wp:inline distT="0" distB="0" distL="0" distR="0" wp14:anchorId="750B1487" wp14:editId="451F6745">
            <wp:extent cx="5343525" cy="36576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47116" cy="3660058"/>
                    </a:xfrm>
                    <a:prstGeom prst="rect">
                      <a:avLst/>
                    </a:prstGeom>
                    <a:noFill/>
                    <a:ln>
                      <a:noFill/>
                    </a:ln>
                  </pic:spPr>
                </pic:pic>
              </a:graphicData>
            </a:graphic>
          </wp:inline>
        </w:drawing>
      </w:r>
    </w:p>
    <w:p w:rsidR="00DA7A41" w:rsidRPr="002A2DAC" w:rsidRDefault="00DA7A41" w:rsidP="006322DE">
      <w:pPr>
        <w:pStyle w:val="ListParagraph"/>
        <w:spacing w:after="0"/>
        <w:rPr>
          <w:rFonts w:asciiTheme="majorHAnsi" w:hAnsiTheme="majorHAnsi" w:cstheme="minorHAnsi"/>
          <w:b/>
          <w:color w:val="auto"/>
          <w:sz w:val="24"/>
          <w:szCs w:val="24"/>
        </w:rPr>
      </w:pPr>
      <w:r w:rsidRPr="002A2DAC">
        <w:rPr>
          <w:rFonts w:asciiTheme="majorHAnsi" w:hAnsiTheme="majorHAnsi" w:cstheme="minorHAnsi"/>
          <w:b/>
          <w:color w:val="auto"/>
          <w:sz w:val="24"/>
          <w:szCs w:val="24"/>
        </w:rPr>
        <w:t>CRUD Operations involving this domain:</w:t>
      </w:r>
    </w:p>
    <w:p w:rsidR="00DA7A41" w:rsidRPr="002A2DAC" w:rsidRDefault="00DA7A41" w:rsidP="00294A2D">
      <w:pPr>
        <w:pStyle w:val="ListParagraph"/>
        <w:numPr>
          <w:ilvl w:val="0"/>
          <w:numId w:val="15"/>
        </w:numPr>
        <w:spacing w:after="0"/>
        <w:rPr>
          <w:rFonts w:asciiTheme="majorHAnsi" w:hAnsiTheme="majorHAnsi" w:cstheme="minorHAnsi"/>
          <w:color w:val="auto"/>
          <w:sz w:val="24"/>
          <w:szCs w:val="24"/>
        </w:rPr>
      </w:pPr>
      <w:r w:rsidRPr="002A2DAC">
        <w:rPr>
          <w:rFonts w:asciiTheme="majorHAnsi" w:hAnsiTheme="majorHAnsi" w:cstheme="minorHAnsi"/>
          <w:color w:val="auto"/>
          <w:sz w:val="24"/>
          <w:szCs w:val="24"/>
        </w:rPr>
        <w:t>CRUD Order</w:t>
      </w:r>
    </w:p>
    <w:p w:rsidR="00DA7A41" w:rsidRPr="002A2DAC" w:rsidRDefault="00DA7A41" w:rsidP="00294A2D">
      <w:pPr>
        <w:pStyle w:val="ListParagraph"/>
        <w:numPr>
          <w:ilvl w:val="0"/>
          <w:numId w:val="15"/>
        </w:numPr>
        <w:spacing w:after="0"/>
        <w:rPr>
          <w:rFonts w:asciiTheme="majorHAnsi" w:hAnsiTheme="majorHAnsi" w:cstheme="minorHAnsi"/>
          <w:color w:val="auto"/>
          <w:sz w:val="24"/>
          <w:szCs w:val="24"/>
        </w:rPr>
      </w:pPr>
      <w:r w:rsidRPr="002A2DAC">
        <w:rPr>
          <w:rFonts w:asciiTheme="majorHAnsi" w:hAnsiTheme="majorHAnsi" w:cstheme="minorHAnsi"/>
          <w:color w:val="auto"/>
          <w:sz w:val="24"/>
          <w:szCs w:val="24"/>
        </w:rPr>
        <w:t>CRUD Line Item</w:t>
      </w:r>
    </w:p>
    <w:p w:rsidR="00DA7A41" w:rsidRDefault="00DA7A41" w:rsidP="006322DE">
      <w:pPr>
        <w:spacing w:after="0"/>
        <w:ind w:left="720"/>
        <w:rPr>
          <w:rFonts w:asciiTheme="majorHAnsi" w:hAnsiTheme="majorHAnsi" w:cstheme="minorHAnsi"/>
          <w:sz w:val="24"/>
          <w:szCs w:val="24"/>
        </w:rPr>
      </w:pPr>
    </w:p>
    <w:p w:rsidR="00552A42" w:rsidRDefault="004B7930" w:rsidP="00552A42">
      <w:pPr>
        <w:spacing w:after="0"/>
        <w:ind w:left="720"/>
        <w:rPr>
          <w:rFonts w:asciiTheme="majorHAnsi" w:hAnsiTheme="majorHAnsi" w:cstheme="minorHAnsi"/>
          <w:sz w:val="24"/>
          <w:szCs w:val="24"/>
        </w:rPr>
      </w:pPr>
      <w:r>
        <w:rPr>
          <w:rFonts w:asciiTheme="majorHAnsi" w:hAnsiTheme="majorHAnsi" w:cstheme="minorHAnsi"/>
          <w:noProof/>
          <w:sz w:val="24"/>
          <w:szCs w:val="24"/>
        </w:rPr>
        <w:drawing>
          <wp:inline distT="0" distB="0" distL="0" distR="0">
            <wp:extent cx="5943600" cy="32766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rsidR="00552A42" w:rsidRDefault="004B7930" w:rsidP="00552A42">
      <w:pPr>
        <w:spacing w:after="0"/>
        <w:ind w:left="720"/>
        <w:rPr>
          <w:rFonts w:asciiTheme="majorHAnsi" w:hAnsiTheme="majorHAnsi" w:cstheme="minorHAnsi"/>
          <w:sz w:val="24"/>
          <w:szCs w:val="24"/>
        </w:rPr>
      </w:pPr>
      <w:r>
        <w:rPr>
          <w:rFonts w:asciiTheme="majorHAnsi" w:hAnsiTheme="majorHAnsi" w:cstheme="minorHAnsi"/>
          <w:noProof/>
          <w:sz w:val="24"/>
          <w:szCs w:val="24"/>
        </w:rPr>
        <w:drawing>
          <wp:inline distT="0" distB="0" distL="0" distR="0">
            <wp:extent cx="5943600" cy="39624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rsidR="00317F71" w:rsidRDefault="00317F71" w:rsidP="00317F71">
      <w:pPr>
        <w:spacing w:after="0"/>
        <w:ind w:left="720"/>
        <w:jc w:val="center"/>
        <w:rPr>
          <w:rFonts w:asciiTheme="majorHAnsi" w:hAnsiTheme="majorHAnsi" w:cstheme="minorHAnsi"/>
          <w:sz w:val="24"/>
          <w:szCs w:val="24"/>
        </w:rPr>
      </w:pPr>
    </w:p>
    <w:p w:rsidR="00387BE0" w:rsidRDefault="00387BE0" w:rsidP="00317F71">
      <w:pPr>
        <w:spacing w:after="0"/>
        <w:ind w:left="720"/>
        <w:jc w:val="center"/>
        <w:rPr>
          <w:rFonts w:asciiTheme="majorHAnsi" w:hAnsiTheme="majorHAnsi" w:cstheme="minorHAnsi"/>
          <w:sz w:val="24"/>
          <w:szCs w:val="24"/>
        </w:rPr>
      </w:pPr>
    </w:p>
    <w:p w:rsidR="00387BE0" w:rsidRDefault="00387BE0" w:rsidP="00387BE0">
      <w:pPr>
        <w:spacing w:after="0"/>
        <w:ind w:left="720"/>
        <w:rPr>
          <w:rFonts w:asciiTheme="majorHAnsi" w:hAnsiTheme="majorHAnsi" w:cstheme="minorHAnsi"/>
          <w:sz w:val="24"/>
          <w:szCs w:val="24"/>
        </w:rPr>
      </w:pPr>
      <w:r>
        <w:rPr>
          <w:rFonts w:asciiTheme="majorHAnsi" w:hAnsiTheme="majorHAnsi" w:cstheme="minorHAnsi"/>
          <w:noProof/>
          <w:sz w:val="24"/>
          <w:szCs w:val="24"/>
        </w:rPr>
        <w:drawing>
          <wp:inline distT="0" distB="0" distL="0" distR="0">
            <wp:extent cx="5935980" cy="48387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5980" cy="4838700"/>
                    </a:xfrm>
                    <a:prstGeom prst="rect">
                      <a:avLst/>
                    </a:prstGeom>
                    <a:noFill/>
                    <a:ln>
                      <a:noFill/>
                    </a:ln>
                  </pic:spPr>
                </pic:pic>
              </a:graphicData>
            </a:graphic>
          </wp:inline>
        </w:drawing>
      </w:r>
    </w:p>
    <w:p w:rsidR="00317F71" w:rsidRDefault="00317F71" w:rsidP="00317F71">
      <w:pPr>
        <w:spacing w:after="0"/>
        <w:ind w:left="720"/>
        <w:jc w:val="center"/>
        <w:rPr>
          <w:rFonts w:asciiTheme="majorHAnsi" w:hAnsiTheme="majorHAnsi" w:cstheme="minorHAnsi"/>
          <w:sz w:val="24"/>
          <w:szCs w:val="24"/>
        </w:rPr>
      </w:pPr>
    </w:p>
    <w:p w:rsidR="00763B49" w:rsidRDefault="00763B49" w:rsidP="00144BE3"/>
    <w:p w:rsidR="00763B49" w:rsidRPr="00763B49" w:rsidRDefault="00763B49" w:rsidP="00144BE3"/>
    <w:p w:rsidR="00763B49" w:rsidRDefault="00763B49" w:rsidP="00144BE3"/>
    <w:p w:rsidR="00763B49" w:rsidRDefault="00763B49" w:rsidP="00144BE3"/>
    <w:p w:rsidR="00763B49" w:rsidRDefault="00763B49" w:rsidP="00144BE3"/>
    <w:p w:rsidR="00763B49" w:rsidRDefault="00763B49" w:rsidP="00144BE3"/>
    <w:p w:rsidR="00763B49" w:rsidRDefault="00763B49" w:rsidP="00144BE3"/>
    <w:p w:rsidR="00763B49" w:rsidRDefault="00763B49" w:rsidP="00144BE3"/>
    <w:p w:rsidR="0000473A" w:rsidRDefault="009F22BA" w:rsidP="00F41303">
      <w:pPr>
        <w:pStyle w:val="Heading4"/>
      </w:pPr>
      <w:r>
        <w:t>3.2</w:t>
      </w:r>
      <w:r w:rsidR="00B3700A">
        <w:t>.4</w:t>
      </w:r>
      <w:r w:rsidR="00B3700A">
        <w:tab/>
      </w:r>
      <w:r w:rsidR="0000473A">
        <w:t xml:space="preserve"> “Marketing”</w:t>
      </w:r>
      <w:r w:rsidR="0023715C">
        <w:t xml:space="preserve"> Business </w:t>
      </w:r>
      <w:proofErr w:type="gramStart"/>
      <w:r w:rsidR="0023715C">
        <w:t>Capabilities</w:t>
      </w:r>
      <w:r w:rsidR="00F41303">
        <w:t xml:space="preserve">  &amp;</w:t>
      </w:r>
      <w:proofErr w:type="gramEnd"/>
      <w:r w:rsidR="00F41303">
        <w:t xml:space="preserve"> </w:t>
      </w:r>
      <w:proofErr w:type="spellStart"/>
      <w:r w:rsidR="00F41303">
        <w:t>SoR</w:t>
      </w:r>
      <w:proofErr w:type="spellEnd"/>
      <w:r w:rsidR="00F41303">
        <w:t xml:space="preserve"> implementation</w:t>
      </w:r>
    </w:p>
    <w:p w:rsidR="0082669A" w:rsidRDefault="0082669A" w:rsidP="006322DE">
      <w:pPr>
        <w:spacing w:after="0"/>
        <w:ind w:left="720"/>
      </w:pPr>
    </w:p>
    <w:p w:rsidR="00111771" w:rsidRPr="00763B49" w:rsidRDefault="00763B49" w:rsidP="00763B49">
      <w:pPr>
        <w:autoSpaceDE w:val="0"/>
        <w:autoSpaceDN w:val="0"/>
        <w:adjustRightInd w:val="0"/>
        <w:spacing w:after="0" w:line="240" w:lineRule="auto"/>
        <w:ind w:firstLine="720"/>
        <w:rPr>
          <w:rFonts w:asciiTheme="majorHAnsi" w:eastAsia="MinionPro-Regular" w:hAnsiTheme="majorHAnsi" w:cs="MinionPro-Regular"/>
          <w:b/>
          <w:u w:val="single"/>
        </w:rPr>
      </w:pPr>
      <w:r w:rsidRPr="00763B49">
        <w:rPr>
          <w:rFonts w:asciiTheme="majorHAnsi" w:eastAsia="MinionPro-Regular" w:hAnsiTheme="majorHAnsi" w:cs="MinionPro-Regular"/>
          <w:b/>
          <w:u w:val="single"/>
        </w:rPr>
        <w:t>Function:</w:t>
      </w:r>
    </w:p>
    <w:p w:rsidR="00572A64" w:rsidRDefault="00572A64" w:rsidP="006322DE">
      <w:pPr>
        <w:spacing w:after="0"/>
        <w:ind w:left="720"/>
      </w:pPr>
    </w:p>
    <w:p w:rsidR="0016167E" w:rsidRDefault="0016167E" w:rsidP="006322DE">
      <w:pPr>
        <w:spacing w:after="0"/>
        <w:ind w:left="720"/>
        <w:rPr>
          <w:rFonts w:asciiTheme="majorHAnsi" w:hAnsiTheme="majorHAnsi"/>
        </w:rPr>
      </w:pPr>
      <w:r w:rsidRPr="00763B49">
        <w:rPr>
          <w:b/>
        </w:rPr>
        <w:t>Product Marketing</w:t>
      </w:r>
      <w:r w:rsidR="0073118C" w:rsidRPr="00763B49">
        <w:rPr>
          <w:b/>
        </w:rPr>
        <w:t xml:space="preserve"> Context</w:t>
      </w:r>
      <w:r>
        <w:t xml:space="preserve">: </w:t>
      </w:r>
      <w:r w:rsidRPr="00421B6A">
        <w:rPr>
          <w:rFonts w:asciiTheme="majorHAnsi" w:hAnsiTheme="majorHAnsi"/>
        </w:rPr>
        <w:t xml:space="preserve">Marketing </w:t>
      </w:r>
      <w:r w:rsidR="00763B49">
        <w:rPr>
          <w:rFonts w:asciiTheme="majorHAnsi" w:hAnsiTheme="majorHAnsi"/>
        </w:rPr>
        <w:t>develop</w:t>
      </w:r>
      <w:r w:rsidRPr="00421B6A">
        <w:rPr>
          <w:rFonts w:asciiTheme="majorHAnsi" w:hAnsiTheme="majorHAnsi"/>
        </w:rPr>
        <w:t xml:space="preserve"> plan</w:t>
      </w:r>
      <w:r w:rsidR="00763B49">
        <w:rPr>
          <w:rFonts w:asciiTheme="majorHAnsi" w:hAnsiTheme="majorHAnsi"/>
        </w:rPr>
        <w:t>s</w:t>
      </w:r>
      <w:r w:rsidRPr="00421B6A">
        <w:rPr>
          <w:rFonts w:asciiTheme="majorHAnsi" w:hAnsiTheme="majorHAnsi"/>
        </w:rPr>
        <w:t xml:space="preserve"> to sell their </w:t>
      </w:r>
      <w:r w:rsidRPr="00421B6A">
        <w:rPr>
          <w:rFonts w:asciiTheme="majorHAnsi" w:hAnsiTheme="majorHAnsi"/>
          <w:b/>
        </w:rPr>
        <w:t>services</w:t>
      </w:r>
      <w:r w:rsidRPr="00421B6A">
        <w:rPr>
          <w:rFonts w:asciiTheme="majorHAnsi" w:hAnsiTheme="majorHAnsi"/>
        </w:rPr>
        <w:t xml:space="preserve">.  They may </w:t>
      </w:r>
      <w:r w:rsidR="00763B49" w:rsidRPr="00763B49">
        <w:rPr>
          <w:rFonts w:asciiTheme="majorHAnsi" w:hAnsiTheme="majorHAnsi"/>
        </w:rPr>
        <w:t>offe</w:t>
      </w:r>
      <w:r w:rsidR="00763B49">
        <w:rPr>
          <w:rFonts w:asciiTheme="majorHAnsi" w:hAnsiTheme="majorHAnsi"/>
        </w:rPr>
        <w:t xml:space="preserve">r </w:t>
      </w:r>
      <w:r w:rsidR="00763B49" w:rsidRPr="00763B49">
        <w:rPr>
          <w:rFonts w:asciiTheme="majorHAnsi" w:hAnsiTheme="majorHAnsi"/>
          <w:b/>
        </w:rPr>
        <w:t>promotions</w:t>
      </w:r>
      <w:r w:rsidRPr="00763B49">
        <w:rPr>
          <w:rFonts w:asciiTheme="majorHAnsi" w:hAnsiTheme="majorHAnsi"/>
          <w:b/>
        </w:rPr>
        <w:t xml:space="preserve"> </w:t>
      </w:r>
      <w:r w:rsidRPr="00421B6A">
        <w:rPr>
          <w:rFonts w:asciiTheme="majorHAnsi" w:hAnsiTheme="majorHAnsi"/>
        </w:rPr>
        <w:t xml:space="preserve">for a particular </w:t>
      </w:r>
      <w:r w:rsidRPr="00421B6A">
        <w:rPr>
          <w:rFonts w:asciiTheme="majorHAnsi" w:hAnsiTheme="majorHAnsi"/>
          <w:b/>
        </w:rPr>
        <w:t>region</w:t>
      </w:r>
      <w:r w:rsidRPr="00421B6A">
        <w:rPr>
          <w:rFonts w:asciiTheme="majorHAnsi" w:hAnsiTheme="majorHAnsi"/>
        </w:rPr>
        <w:t xml:space="preserve"> and </w:t>
      </w:r>
      <w:r w:rsidR="00763B49">
        <w:rPr>
          <w:rFonts w:asciiTheme="majorHAnsi" w:hAnsiTheme="majorHAnsi"/>
        </w:rPr>
        <w:t xml:space="preserve">to </w:t>
      </w:r>
      <w:r w:rsidRPr="00421B6A">
        <w:rPr>
          <w:rFonts w:asciiTheme="majorHAnsi" w:hAnsiTheme="majorHAnsi"/>
        </w:rPr>
        <w:t xml:space="preserve">target group of </w:t>
      </w:r>
      <w:r w:rsidRPr="00421B6A">
        <w:rPr>
          <w:rFonts w:asciiTheme="majorHAnsi" w:hAnsiTheme="majorHAnsi"/>
          <w:b/>
        </w:rPr>
        <w:t>people</w:t>
      </w:r>
      <w:r w:rsidRPr="00421B6A">
        <w:rPr>
          <w:rFonts w:asciiTheme="majorHAnsi" w:hAnsiTheme="majorHAnsi"/>
        </w:rPr>
        <w:t>.</w:t>
      </w:r>
    </w:p>
    <w:p w:rsidR="00763B49" w:rsidRDefault="00763B49" w:rsidP="006322DE">
      <w:pPr>
        <w:spacing w:after="0"/>
        <w:ind w:left="720"/>
        <w:rPr>
          <w:rFonts w:asciiTheme="majorHAnsi" w:hAnsiTheme="majorHAnsi"/>
        </w:rPr>
      </w:pPr>
    </w:p>
    <w:p w:rsidR="00763B49" w:rsidRDefault="00763B49" w:rsidP="006322DE">
      <w:pPr>
        <w:spacing w:after="0"/>
        <w:ind w:left="720"/>
      </w:pPr>
    </w:p>
    <w:p w:rsidR="00C7030A" w:rsidRPr="0016167E" w:rsidRDefault="00C7030A" w:rsidP="006322DE">
      <w:pPr>
        <w:spacing w:after="0"/>
        <w:ind w:left="720"/>
      </w:pPr>
    </w:p>
    <w:tbl>
      <w:tblPr>
        <w:tblStyle w:val="TableGrid"/>
        <w:tblW w:w="0" w:type="auto"/>
        <w:tblInd w:w="607" w:type="dxa"/>
        <w:tblLook w:val="04A0" w:firstRow="1" w:lastRow="0" w:firstColumn="1" w:lastColumn="0" w:noHBand="0" w:noVBand="1"/>
      </w:tblPr>
      <w:tblGrid>
        <w:gridCol w:w="2112"/>
        <w:gridCol w:w="6096"/>
      </w:tblGrid>
      <w:tr w:rsidR="00FD6307" w:rsidTr="00D04D0E">
        <w:tc>
          <w:tcPr>
            <w:tcW w:w="2112" w:type="dxa"/>
          </w:tcPr>
          <w:p w:rsidR="00FD6307" w:rsidRPr="002A2DAC" w:rsidRDefault="00FD6307" w:rsidP="006322DE">
            <w:pPr>
              <w:pStyle w:val="ListParagraph"/>
              <w:ind w:left="0"/>
              <w:rPr>
                <w:rFonts w:asciiTheme="majorHAnsi" w:hAnsiTheme="majorHAnsi" w:cstheme="minorHAnsi"/>
                <w:b/>
                <w:color w:val="auto"/>
                <w:sz w:val="24"/>
                <w:szCs w:val="24"/>
              </w:rPr>
            </w:pPr>
            <w:r w:rsidRPr="002A2DAC">
              <w:rPr>
                <w:rFonts w:asciiTheme="majorHAnsi" w:hAnsiTheme="majorHAnsi" w:cstheme="minorHAnsi"/>
                <w:b/>
                <w:color w:val="auto"/>
                <w:sz w:val="24"/>
                <w:szCs w:val="24"/>
              </w:rPr>
              <w:t>Concept</w:t>
            </w:r>
          </w:p>
        </w:tc>
        <w:tc>
          <w:tcPr>
            <w:tcW w:w="6096" w:type="dxa"/>
          </w:tcPr>
          <w:p w:rsidR="00FD6307" w:rsidRPr="002A2DAC" w:rsidRDefault="00FD6307" w:rsidP="006322DE">
            <w:pPr>
              <w:pStyle w:val="ListParagraph"/>
              <w:ind w:left="0"/>
              <w:rPr>
                <w:rFonts w:asciiTheme="majorHAnsi" w:hAnsiTheme="majorHAnsi" w:cstheme="minorHAnsi"/>
                <w:b/>
                <w:color w:val="auto"/>
                <w:sz w:val="24"/>
                <w:szCs w:val="24"/>
              </w:rPr>
            </w:pPr>
            <w:r w:rsidRPr="002A2DAC">
              <w:rPr>
                <w:rFonts w:asciiTheme="majorHAnsi" w:hAnsiTheme="majorHAnsi" w:cstheme="minorHAnsi"/>
                <w:b/>
                <w:color w:val="auto"/>
                <w:sz w:val="24"/>
                <w:szCs w:val="24"/>
              </w:rPr>
              <w:t>Purpose</w:t>
            </w:r>
          </w:p>
        </w:tc>
      </w:tr>
      <w:tr w:rsidR="00FD6307" w:rsidTr="00D04D0E">
        <w:tc>
          <w:tcPr>
            <w:tcW w:w="2112" w:type="dxa"/>
          </w:tcPr>
          <w:p w:rsidR="00FD6307" w:rsidRPr="002A2DAC" w:rsidRDefault="00D23906" w:rsidP="006322DE">
            <w:pPr>
              <w:pStyle w:val="ListParagraph"/>
              <w:ind w:left="0"/>
              <w:rPr>
                <w:rFonts w:asciiTheme="majorHAnsi" w:hAnsiTheme="majorHAnsi" w:cstheme="minorHAnsi"/>
                <w:color w:val="auto"/>
                <w:sz w:val="24"/>
                <w:szCs w:val="24"/>
              </w:rPr>
            </w:pPr>
            <w:r w:rsidRPr="002A2DAC">
              <w:rPr>
                <w:rFonts w:asciiTheme="majorHAnsi" w:hAnsiTheme="majorHAnsi" w:cstheme="minorHAnsi"/>
                <w:color w:val="auto"/>
                <w:sz w:val="24"/>
                <w:szCs w:val="24"/>
              </w:rPr>
              <w:t>Prospect Client</w:t>
            </w:r>
          </w:p>
        </w:tc>
        <w:tc>
          <w:tcPr>
            <w:tcW w:w="6096" w:type="dxa"/>
          </w:tcPr>
          <w:p w:rsidR="00FD6307" w:rsidRPr="002A2DAC" w:rsidRDefault="00D23906" w:rsidP="006322DE">
            <w:pPr>
              <w:pStyle w:val="ListParagraph"/>
              <w:ind w:left="0"/>
              <w:rPr>
                <w:rFonts w:asciiTheme="majorHAnsi" w:hAnsiTheme="majorHAnsi" w:cstheme="minorHAnsi"/>
                <w:color w:val="auto"/>
                <w:sz w:val="24"/>
                <w:szCs w:val="24"/>
              </w:rPr>
            </w:pPr>
            <w:r w:rsidRPr="002A2DAC">
              <w:rPr>
                <w:rFonts w:asciiTheme="majorHAnsi" w:hAnsiTheme="majorHAnsi" w:cstheme="minorHAnsi"/>
                <w:color w:val="auto"/>
                <w:sz w:val="24"/>
                <w:szCs w:val="24"/>
              </w:rPr>
              <w:t>Client assumed to be becoming AT&amp;T Customer</w:t>
            </w:r>
          </w:p>
        </w:tc>
      </w:tr>
      <w:tr w:rsidR="00FD6307" w:rsidTr="00D04D0E">
        <w:tc>
          <w:tcPr>
            <w:tcW w:w="2112" w:type="dxa"/>
          </w:tcPr>
          <w:p w:rsidR="00FD6307" w:rsidRPr="002A2DAC" w:rsidRDefault="00D303A6" w:rsidP="006322DE">
            <w:pPr>
              <w:pStyle w:val="ListParagraph"/>
              <w:ind w:left="0"/>
              <w:rPr>
                <w:rFonts w:asciiTheme="majorHAnsi" w:hAnsiTheme="majorHAnsi" w:cstheme="minorHAnsi"/>
                <w:color w:val="auto"/>
                <w:sz w:val="24"/>
                <w:szCs w:val="24"/>
              </w:rPr>
            </w:pPr>
            <w:r w:rsidRPr="002A2DAC">
              <w:rPr>
                <w:rFonts w:asciiTheme="majorHAnsi" w:hAnsiTheme="majorHAnsi" w:cstheme="minorHAnsi"/>
                <w:color w:val="auto"/>
                <w:sz w:val="24"/>
                <w:szCs w:val="24"/>
              </w:rPr>
              <w:t>Service</w:t>
            </w:r>
          </w:p>
        </w:tc>
        <w:tc>
          <w:tcPr>
            <w:tcW w:w="6096" w:type="dxa"/>
          </w:tcPr>
          <w:p w:rsidR="00FD6307" w:rsidRPr="002A2DAC" w:rsidRDefault="00D23906" w:rsidP="006322DE">
            <w:pPr>
              <w:pStyle w:val="ListParagraph"/>
              <w:ind w:left="0"/>
              <w:rPr>
                <w:rFonts w:asciiTheme="majorHAnsi" w:hAnsiTheme="majorHAnsi" w:cstheme="minorHAnsi"/>
                <w:color w:val="auto"/>
                <w:sz w:val="24"/>
                <w:szCs w:val="24"/>
              </w:rPr>
            </w:pPr>
            <w:r w:rsidRPr="002A2DAC">
              <w:rPr>
                <w:rFonts w:asciiTheme="majorHAnsi" w:hAnsiTheme="majorHAnsi" w:cstheme="minorHAnsi"/>
                <w:color w:val="auto"/>
                <w:sz w:val="24"/>
                <w:szCs w:val="24"/>
              </w:rPr>
              <w:t>Service</w:t>
            </w:r>
            <w:r w:rsidR="00D303A6" w:rsidRPr="002A2DAC">
              <w:rPr>
                <w:rFonts w:asciiTheme="majorHAnsi" w:hAnsiTheme="majorHAnsi" w:cstheme="minorHAnsi"/>
                <w:color w:val="auto"/>
                <w:sz w:val="24"/>
                <w:szCs w:val="24"/>
              </w:rPr>
              <w:t xml:space="preserve"> promoted for sell</w:t>
            </w:r>
          </w:p>
        </w:tc>
      </w:tr>
      <w:tr w:rsidR="00FD6307" w:rsidTr="00D04D0E">
        <w:tc>
          <w:tcPr>
            <w:tcW w:w="2112" w:type="dxa"/>
          </w:tcPr>
          <w:p w:rsidR="00FD6307" w:rsidRPr="002A2DAC" w:rsidRDefault="00D23906" w:rsidP="006322DE">
            <w:pPr>
              <w:pStyle w:val="ListParagraph"/>
              <w:ind w:left="0"/>
              <w:rPr>
                <w:rFonts w:asciiTheme="majorHAnsi" w:hAnsiTheme="majorHAnsi" w:cstheme="minorHAnsi"/>
                <w:color w:val="auto"/>
                <w:sz w:val="24"/>
                <w:szCs w:val="24"/>
              </w:rPr>
            </w:pPr>
            <w:r w:rsidRPr="002A2DAC">
              <w:rPr>
                <w:rFonts w:asciiTheme="majorHAnsi" w:hAnsiTheme="majorHAnsi" w:cstheme="minorHAnsi"/>
                <w:color w:val="auto"/>
                <w:sz w:val="24"/>
                <w:szCs w:val="24"/>
              </w:rPr>
              <w:t>Promotion</w:t>
            </w:r>
          </w:p>
        </w:tc>
        <w:tc>
          <w:tcPr>
            <w:tcW w:w="6096" w:type="dxa"/>
          </w:tcPr>
          <w:p w:rsidR="00FD6307" w:rsidRPr="002A2DAC" w:rsidRDefault="00D23906" w:rsidP="006322DE">
            <w:pPr>
              <w:pStyle w:val="ListParagraph"/>
              <w:ind w:left="0"/>
              <w:rPr>
                <w:rFonts w:asciiTheme="majorHAnsi" w:hAnsiTheme="majorHAnsi" w:cstheme="minorHAnsi"/>
                <w:color w:val="auto"/>
                <w:sz w:val="24"/>
                <w:szCs w:val="24"/>
              </w:rPr>
            </w:pPr>
            <w:r w:rsidRPr="002A2DAC">
              <w:rPr>
                <w:rFonts w:asciiTheme="majorHAnsi" w:hAnsiTheme="majorHAnsi" w:cstheme="minorHAnsi"/>
                <w:color w:val="auto"/>
                <w:sz w:val="24"/>
                <w:szCs w:val="24"/>
              </w:rPr>
              <w:t>Explains promotions that may be advertised</w:t>
            </w:r>
          </w:p>
        </w:tc>
      </w:tr>
      <w:tr w:rsidR="00FD6307" w:rsidTr="00D04D0E">
        <w:tc>
          <w:tcPr>
            <w:tcW w:w="2112" w:type="dxa"/>
          </w:tcPr>
          <w:p w:rsidR="00FD6307" w:rsidRPr="002A2DAC" w:rsidRDefault="00D23906" w:rsidP="006322DE">
            <w:pPr>
              <w:pStyle w:val="ListParagraph"/>
              <w:ind w:left="0"/>
              <w:rPr>
                <w:rFonts w:asciiTheme="majorHAnsi" w:hAnsiTheme="majorHAnsi" w:cstheme="minorHAnsi"/>
                <w:color w:val="auto"/>
                <w:sz w:val="24"/>
                <w:szCs w:val="24"/>
              </w:rPr>
            </w:pPr>
            <w:r w:rsidRPr="002A2DAC">
              <w:rPr>
                <w:rFonts w:asciiTheme="majorHAnsi" w:hAnsiTheme="majorHAnsi" w:cstheme="minorHAnsi"/>
                <w:color w:val="auto"/>
                <w:sz w:val="24"/>
                <w:szCs w:val="24"/>
              </w:rPr>
              <w:t>Service Availability</w:t>
            </w:r>
          </w:p>
        </w:tc>
        <w:tc>
          <w:tcPr>
            <w:tcW w:w="6096" w:type="dxa"/>
          </w:tcPr>
          <w:p w:rsidR="00FD6307" w:rsidRPr="002A2DAC" w:rsidRDefault="00D23906" w:rsidP="006322DE">
            <w:pPr>
              <w:pStyle w:val="ListParagraph"/>
              <w:ind w:left="0"/>
              <w:rPr>
                <w:rFonts w:asciiTheme="majorHAnsi" w:hAnsiTheme="majorHAnsi" w:cstheme="minorHAnsi"/>
                <w:color w:val="auto"/>
                <w:sz w:val="24"/>
                <w:szCs w:val="24"/>
              </w:rPr>
            </w:pPr>
            <w:r w:rsidRPr="002A2DAC">
              <w:rPr>
                <w:rFonts w:asciiTheme="majorHAnsi" w:hAnsiTheme="majorHAnsi" w:cstheme="minorHAnsi"/>
                <w:color w:val="auto"/>
                <w:sz w:val="24"/>
                <w:szCs w:val="24"/>
              </w:rPr>
              <w:t>Determines which area/zip code this service will be available</w:t>
            </w:r>
          </w:p>
        </w:tc>
      </w:tr>
      <w:tr w:rsidR="00FD6307" w:rsidTr="00D04D0E">
        <w:tc>
          <w:tcPr>
            <w:tcW w:w="2112" w:type="dxa"/>
          </w:tcPr>
          <w:p w:rsidR="00FD6307" w:rsidRPr="002A2DAC" w:rsidRDefault="00A314CC" w:rsidP="006322DE">
            <w:pPr>
              <w:pStyle w:val="ListParagraph"/>
              <w:ind w:left="0"/>
              <w:rPr>
                <w:rFonts w:asciiTheme="majorHAnsi" w:hAnsiTheme="majorHAnsi" w:cstheme="minorHAnsi"/>
                <w:color w:val="auto"/>
                <w:sz w:val="24"/>
                <w:szCs w:val="24"/>
              </w:rPr>
            </w:pPr>
            <w:r w:rsidRPr="002A2DAC">
              <w:rPr>
                <w:rFonts w:asciiTheme="majorHAnsi" w:hAnsiTheme="majorHAnsi" w:cstheme="minorHAnsi"/>
                <w:color w:val="auto"/>
                <w:sz w:val="24"/>
                <w:szCs w:val="24"/>
              </w:rPr>
              <w:t>Offers</w:t>
            </w:r>
          </w:p>
        </w:tc>
        <w:tc>
          <w:tcPr>
            <w:tcW w:w="6096" w:type="dxa"/>
          </w:tcPr>
          <w:p w:rsidR="00FD6307" w:rsidRPr="002A2DAC" w:rsidRDefault="00FD6307" w:rsidP="006322DE">
            <w:pPr>
              <w:pStyle w:val="ListParagraph"/>
              <w:ind w:left="0"/>
              <w:rPr>
                <w:rFonts w:asciiTheme="majorHAnsi" w:hAnsiTheme="majorHAnsi" w:cstheme="minorHAnsi"/>
                <w:color w:val="auto"/>
                <w:sz w:val="24"/>
                <w:szCs w:val="24"/>
              </w:rPr>
            </w:pPr>
          </w:p>
        </w:tc>
      </w:tr>
      <w:tr w:rsidR="00FD6307" w:rsidTr="00D04D0E">
        <w:tc>
          <w:tcPr>
            <w:tcW w:w="2112" w:type="dxa"/>
          </w:tcPr>
          <w:p w:rsidR="00FD6307" w:rsidRPr="002A2DAC" w:rsidRDefault="0072729F" w:rsidP="006322DE">
            <w:pPr>
              <w:pStyle w:val="ListParagraph"/>
              <w:ind w:left="0"/>
              <w:rPr>
                <w:rFonts w:asciiTheme="majorHAnsi" w:hAnsiTheme="majorHAnsi" w:cstheme="minorHAnsi"/>
                <w:color w:val="auto"/>
                <w:sz w:val="24"/>
                <w:szCs w:val="24"/>
              </w:rPr>
            </w:pPr>
            <w:r w:rsidRPr="002A2DAC">
              <w:rPr>
                <w:rFonts w:asciiTheme="majorHAnsi" w:hAnsiTheme="majorHAnsi" w:cstheme="minorHAnsi"/>
                <w:color w:val="auto"/>
                <w:sz w:val="24"/>
                <w:szCs w:val="24"/>
              </w:rPr>
              <w:t>Notification</w:t>
            </w:r>
          </w:p>
        </w:tc>
        <w:tc>
          <w:tcPr>
            <w:tcW w:w="6096" w:type="dxa"/>
          </w:tcPr>
          <w:p w:rsidR="00FD6307" w:rsidRPr="002A2DAC" w:rsidRDefault="0072729F" w:rsidP="006322DE">
            <w:pPr>
              <w:pStyle w:val="ListParagraph"/>
              <w:ind w:left="0"/>
              <w:rPr>
                <w:rFonts w:asciiTheme="majorHAnsi" w:hAnsiTheme="majorHAnsi" w:cstheme="minorHAnsi"/>
                <w:color w:val="auto"/>
                <w:sz w:val="24"/>
                <w:szCs w:val="24"/>
              </w:rPr>
            </w:pPr>
            <w:r w:rsidRPr="002A2DAC">
              <w:rPr>
                <w:rFonts w:asciiTheme="majorHAnsi" w:hAnsiTheme="majorHAnsi" w:cstheme="minorHAnsi"/>
                <w:color w:val="auto"/>
                <w:sz w:val="24"/>
                <w:szCs w:val="24"/>
              </w:rPr>
              <w:t>Notification sent about Promotion, New service</w:t>
            </w:r>
          </w:p>
        </w:tc>
      </w:tr>
    </w:tbl>
    <w:p w:rsidR="00F147AC" w:rsidRDefault="00F147AC" w:rsidP="006322DE">
      <w:pPr>
        <w:spacing w:after="0"/>
        <w:ind w:left="720"/>
        <w:rPr>
          <w:rFonts w:ascii="MinionPro-Regular" w:eastAsia="MinionPro-Regular" w:cs="MinionPro-Regular"/>
          <w:sz w:val="19"/>
          <w:szCs w:val="19"/>
        </w:rPr>
      </w:pPr>
    </w:p>
    <w:p w:rsidR="00363E7A" w:rsidRDefault="00363E7A" w:rsidP="006322DE">
      <w:pPr>
        <w:spacing w:after="0"/>
        <w:ind w:left="720"/>
        <w:rPr>
          <w:rFonts w:asciiTheme="majorHAnsi" w:hAnsiTheme="majorHAnsi" w:cstheme="minorHAnsi"/>
          <w:sz w:val="24"/>
          <w:szCs w:val="24"/>
        </w:rPr>
      </w:pPr>
      <w:r>
        <w:rPr>
          <w:rFonts w:asciiTheme="majorHAnsi" w:hAnsiTheme="majorHAnsi" w:cstheme="minorHAnsi"/>
          <w:noProof/>
          <w:sz w:val="24"/>
          <w:szCs w:val="24"/>
        </w:rPr>
        <w:drawing>
          <wp:inline distT="0" distB="0" distL="0" distR="0" wp14:anchorId="6F0318D5" wp14:editId="64DCA441">
            <wp:extent cx="4933950" cy="2619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33950" cy="2619375"/>
                    </a:xfrm>
                    <a:prstGeom prst="rect">
                      <a:avLst/>
                    </a:prstGeom>
                    <a:noFill/>
                    <a:ln>
                      <a:noFill/>
                    </a:ln>
                  </pic:spPr>
                </pic:pic>
              </a:graphicData>
            </a:graphic>
          </wp:inline>
        </w:drawing>
      </w:r>
    </w:p>
    <w:p w:rsidR="00C7030A" w:rsidRDefault="00C7030A" w:rsidP="006322DE">
      <w:pPr>
        <w:spacing w:after="0"/>
        <w:ind w:left="720"/>
        <w:rPr>
          <w:rFonts w:asciiTheme="majorHAnsi" w:hAnsiTheme="majorHAnsi" w:cstheme="minorHAnsi"/>
          <w:sz w:val="24"/>
          <w:szCs w:val="24"/>
        </w:rPr>
      </w:pPr>
    </w:p>
    <w:p w:rsidR="00C7030A" w:rsidRDefault="0098434C" w:rsidP="006322DE">
      <w:pPr>
        <w:spacing w:after="0"/>
        <w:ind w:left="720"/>
        <w:rPr>
          <w:rFonts w:asciiTheme="majorHAnsi" w:hAnsiTheme="majorHAnsi" w:cstheme="minorHAnsi"/>
          <w:sz w:val="24"/>
          <w:szCs w:val="24"/>
        </w:rPr>
      </w:pPr>
      <w:r>
        <w:rPr>
          <w:rFonts w:asciiTheme="majorHAnsi" w:hAnsiTheme="majorHAnsi" w:cstheme="minorHAnsi"/>
          <w:noProof/>
          <w:sz w:val="24"/>
          <w:szCs w:val="24"/>
        </w:rPr>
        <w:lastRenderedPageBreak/>
        <w:drawing>
          <wp:inline distT="0" distB="0" distL="0" distR="0">
            <wp:extent cx="5935980" cy="822960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5980" cy="8229600"/>
                    </a:xfrm>
                    <a:prstGeom prst="rect">
                      <a:avLst/>
                    </a:prstGeom>
                    <a:noFill/>
                    <a:ln>
                      <a:noFill/>
                    </a:ln>
                  </pic:spPr>
                </pic:pic>
              </a:graphicData>
            </a:graphic>
          </wp:inline>
        </w:drawing>
      </w:r>
    </w:p>
    <w:p w:rsidR="0098434C" w:rsidRPr="00D04D0E" w:rsidRDefault="0098434C" w:rsidP="006322DE">
      <w:pPr>
        <w:spacing w:after="0"/>
        <w:ind w:left="720"/>
        <w:rPr>
          <w:rFonts w:asciiTheme="majorHAnsi" w:hAnsiTheme="majorHAnsi" w:cstheme="minorHAnsi"/>
          <w:sz w:val="24"/>
          <w:szCs w:val="24"/>
        </w:rPr>
      </w:pPr>
    </w:p>
    <w:p w:rsidR="00DA7A41" w:rsidRPr="002A2DAC" w:rsidRDefault="00DA7A41" w:rsidP="006322DE">
      <w:pPr>
        <w:pStyle w:val="ListParagraph"/>
        <w:spacing w:after="0"/>
        <w:rPr>
          <w:rFonts w:asciiTheme="majorHAnsi" w:hAnsiTheme="majorHAnsi" w:cstheme="minorHAnsi"/>
          <w:b/>
          <w:color w:val="auto"/>
          <w:sz w:val="24"/>
          <w:szCs w:val="24"/>
        </w:rPr>
      </w:pPr>
      <w:r w:rsidRPr="002A2DAC">
        <w:rPr>
          <w:rFonts w:asciiTheme="majorHAnsi" w:hAnsiTheme="majorHAnsi" w:cstheme="minorHAnsi"/>
          <w:b/>
          <w:color w:val="auto"/>
          <w:sz w:val="24"/>
          <w:szCs w:val="24"/>
        </w:rPr>
        <w:t>CRUD Operations involving this domain:</w:t>
      </w:r>
    </w:p>
    <w:p w:rsidR="00DA7A41" w:rsidRPr="002A2DAC" w:rsidRDefault="00DA7A41" w:rsidP="00294A2D">
      <w:pPr>
        <w:pStyle w:val="ListParagraph"/>
        <w:numPr>
          <w:ilvl w:val="0"/>
          <w:numId w:val="15"/>
        </w:numPr>
        <w:spacing w:after="0"/>
        <w:rPr>
          <w:rFonts w:asciiTheme="majorHAnsi" w:hAnsiTheme="majorHAnsi" w:cstheme="minorHAnsi"/>
          <w:color w:val="auto"/>
          <w:sz w:val="24"/>
          <w:szCs w:val="24"/>
        </w:rPr>
      </w:pPr>
      <w:r w:rsidRPr="002A2DAC">
        <w:rPr>
          <w:rFonts w:asciiTheme="majorHAnsi" w:hAnsiTheme="majorHAnsi" w:cstheme="minorHAnsi"/>
          <w:color w:val="auto"/>
          <w:sz w:val="24"/>
          <w:szCs w:val="24"/>
        </w:rPr>
        <w:t>CRUD Offer</w:t>
      </w:r>
    </w:p>
    <w:p w:rsidR="00DA7A41" w:rsidRPr="002A2DAC" w:rsidRDefault="00DA7A41" w:rsidP="00294A2D">
      <w:pPr>
        <w:pStyle w:val="ListParagraph"/>
        <w:numPr>
          <w:ilvl w:val="0"/>
          <w:numId w:val="15"/>
        </w:numPr>
        <w:spacing w:after="0"/>
        <w:rPr>
          <w:rFonts w:asciiTheme="majorHAnsi" w:hAnsiTheme="majorHAnsi" w:cstheme="minorHAnsi"/>
          <w:color w:val="auto"/>
          <w:sz w:val="24"/>
          <w:szCs w:val="24"/>
        </w:rPr>
      </w:pPr>
      <w:r w:rsidRPr="002A2DAC">
        <w:rPr>
          <w:rFonts w:asciiTheme="majorHAnsi" w:hAnsiTheme="majorHAnsi" w:cstheme="minorHAnsi"/>
          <w:color w:val="auto"/>
          <w:sz w:val="24"/>
          <w:szCs w:val="24"/>
        </w:rPr>
        <w:t>CRUD Promotion</w:t>
      </w:r>
    </w:p>
    <w:p w:rsidR="00DA7A41" w:rsidRPr="002A2DAC" w:rsidRDefault="00DA7A41" w:rsidP="00294A2D">
      <w:pPr>
        <w:pStyle w:val="ListParagraph"/>
        <w:numPr>
          <w:ilvl w:val="0"/>
          <w:numId w:val="15"/>
        </w:numPr>
        <w:spacing w:after="0"/>
        <w:rPr>
          <w:rFonts w:asciiTheme="majorHAnsi" w:hAnsiTheme="majorHAnsi" w:cstheme="minorHAnsi"/>
          <w:color w:val="auto"/>
          <w:sz w:val="24"/>
          <w:szCs w:val="24"/>
        </w:rPr>
      </w:pPr>
      <w:r w:rsidRPr="002A2DAC">
        <w:rPr>
          <w:rFonts w:asciiTheme="majorHAnsi" w:hAnsiTheme="majorHAnsi" w:cstheme="minorHAnsi"/>
          <w:color w:val="auto"/>
          <w:sz w:val="24"/>
          <w:szCs w:val="24"/>
        </w:rPr>
        <w:t>CRUD Prospective Client</w:t>
      </w:r>
    </w:p>
    <w:p w:rsidR="00DA7A41" w:rsidRDefault="00DA7A41" w:rsidP="006322DE">
      <w:pPr>
        <w:pStyle w:val="ListParagraph"/>
        <w:spacing w:after="0"/>
        <w:ind w:left="1440"/>
        <w:rPr>
          <w:rFonts w:asciiTheme="majorHAnsi" w:hAnsiTheme="majorHAnsi" w:cstheme="minorHAnsi"/>
          <w:sz w:val="24"/>
          <w:szCs w:val="24"/>
        </w:rPr>
      </w:pPr>
    </w:p>
    <w:p w:rsidR="00DF0786" w:rsidRDefault="00DF0786" w:rsidP="00763B49">
      <w:pPr>
        <w:pStyle w:val="ListParagraph"/>
        <w:spacing w:after="0"/>
        <w:ind w:left="0"/>
        <w:jc w:val="center"/>
        <w:rPr>
          <w:rFonts w:asciiTheme="majorHAnsi" w:hAnsiTheme="majorHAnsi" w:cstheme="minorHAnsi"/>
          <w:sz w:val="24"/>
          <w:szCs w:val="24"/>
        </w:rPr>
      </w:pPr>
      <w:r>
        <w:rPr>
          <w:rFonts w:asciiTheme="majorHAnsi" w:hAnsiTheme="majorHAnsi" w:cstheme="minorHAnsi"/>
          <w:noProof/>
          <w:sz w:val="24"/>
          <w:szCs w:val="24"/>
        </w:rPr>
        <w:drawing>
          <wp:inline distT="0" distB="0" distL="0" distR="0">
            <wp:extent cx="5055079" cy="293349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72993" cy="2943891"/>
                    </a:xfrm>
                    <a:prstGeom prst="rect">
                      <a:avLst/>
                    </a:prstGeom>
                    <a:noFill/>
                    <a:ln>
                      <a:noFill/>
                    </a:ln>
                  </pic:spPr>
                </pic:pic>
              </a:graphicData>
            </a:graphic>
          </wp:inline>
        </w:drawing>
      </w:r>
    </w:p>
    <w:p w:rsidR="00DF0786" w:rsidRDefault="00DF0786" w:rsidP="00AA063E">
      <w:pPr>
        <w:pStyle w:val="ListParagraph"/>
        <w:spacing w:after="0"/>
        <w:jc w:val="center"/>
        <w:rPr>
          <w:rFonts w:asciiTheme="majorHAnsi" w:hAnsiTheme="majorHAnsi" w:cstheme="minorHAnsi"/>
          <w:sz w:val="24"/>
          <w:szCs w:val="24"/>
        </w:rPr>
      </w:pPr>
    </w:p>
    <w:p w:rsidR="00DF0786" w:rsidRDefault="00DF0786" w:rsidP="00294A2D">
      <w:pPr>
        <w:pStyle w:val="ListParagraph"/>
        <w:numPr>
          <w:ilvl w:val="0"/>
          <w:numId w:val="34"/>
        </w:numPr>
        <w:spacing w:after="0"/>
        <w:rPr>
          <w:rFonts w:asciiTheme="majorHAnsi" w:hAnsiTheme="majorHAnsi" w:cstheme="minorHAnsi"/>
          <w:sz w:val="24"/>
          <w:szCs w:val="24"/>
        </w:rPr>
      </w:pPr>
      <w:r>
        <w:rPr>
          <w:rFonts w:asciiTheme="majorHAnsi" w:hAnsiTheme="majorHAnsi" w:cstheme="minorHAnsi"/>
          <w:noProof/>
          <w:sz w:val="24"/>
          <w:szCs w:val="24"/>
        </w:rPr>
        <w:drawing>
          <wp:inline distT="0" distB="0" distL="0" distR="0">
            <wp:extent cx="5036820" cy="29413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36820" cy="2941320"/>
                    </a:xfrm>
                    <a:prstGeom prst="rect">
                      <a:avLst/>
                    </a:prstGeom>
                    <a:noFill/>
                    <a:ln>
                      <a:noFill/>
                    </a:ln>
                  </pic:spPr>
                </pic:pic>
              </a:graphicData>
            </a:graphic>
          </wp:inline>
        </w:drawing>
      </w:r>
    </w:p>
    <w:p w:rsidR="001E0E55" w:rsidRDefault="001E0E55" w:rsidP="001E0E55">
      <w:pPr>
        <w:spacing w:after="0"/>
        <w:rPr>
          <w:rFonts w:asciiTheme="majorHAnsi" w:hAnsiTheme="majorHAnsi" w:cstheme="minorHAnsi"/>
          <w:sz w:val="24"/>
          <w:szCs w:val="24"/>
        </w:rPr>
      </w:pPr>
      <w:r>
        <w:rPr>
          <w:rFonts w:asciiTheme="majorHAnsi" w:hAnsiTheme="majorHAnsi" w:cstheme="minorHAnsi"/>
          <w:noProof/>
          <w:sz w:val="24"/>
          <w:szCs w:val="24"/>
        </w:rPr>
        <w:lastRenderedPageBreak/>
        <w:drawing>
          <wp:inline distT="0" distB="0" distL="0" distR="0">
            <wp:extent cx="5072332" cy="20421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76487" cy="2043833"/>
                    </a:xfrm>
                    <a:prstGeom prst="rect">
                      <a:avLst/>
                    </a:prstGeom>
                    <a:noFill/>
                    <a:ln>
                      <a:noFill/>
                    </a:ln>
                  </pic:spPr>
                </pic:pic>
              </a:graphicData>
            </a:graphic>
          </wp:inline>
        </w:drawing>
      </w:r>
    </w:p>
    <w:p w:rsidR="001E0E55" w:rsidRDefault="001E0E55" w:rsidP="001E0E55">
      <w:pPr>
        <w:spacing w:after="0"/>
        <w:rPr>
          <w:rFonts w:asciiTheme="majorHAnsi" w:hAnsiTheme="majorHAnsi" w:cstheme="minorHAnsi"/>
          <w:sz w:val="24"/>
          <w:szCs w:val="24"/>
        </w:rPr>
      </w:pPr>
    </w:p>
    <w:p w:rsidR="001E0E55" w:rsidRDefault="009A7EF2" w:rsidP="001E0E55">
      <w:pPr>
        <w:spacing w:after="0"/>
        <w:rPr>
          <w:rFonts w:asciiTheme="majorHAnsi" w:hAnsiTheme="majorHAnsi" w:cstheme="minorHAnsi"/>
          <w:sz w:val="24"/>
          <w:szCs w:val="24"/>
        </w:rPr>
      </w:pPr>
      <w:r>
        <w:rPr>
          <w:rFonts w:asciiTheme="majorHAnsi" w:hAnsiTheme="majorHAnsi" w:cstheme="minorHAnsi"/>
          <w:noProof/>
          <w:sz w:val="24"/>
          <w:szCs w:val="24"/>
        </w:rPr>
        <w:drawing>
          <wp:inline distT="0" distB="0" distL="0" distR="0">
            <wp:extent cx="4991100" cy="2933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91100" cy="2933700"/>
                    </a:xfrm>
                    <a:prstGeom prst="rect">
                      <a:avLst/>
                    </a:prstGeom>
                    <a:noFill/>
                    <a:ln>
                      <a:noFill/>
                    </a:ln>
                  </pic:spPr>
                </pic:pic>
              </a:graphicData>
            </a:graphic>
          </wp:inline>
        </w:drawing>
      </w:r>
    </w:p>
    <w:p w:rsidR="009A7EF2" w:rsidRDefault="009A7EF2" w:rsidP="001E0E55">
      <w:pPr>
        <w:spacing w:after="0"/>
        <w:rPr>
          <w:rFonts w:asciiTheme="majorHAnsi" w:hAnsiTheme="majorHAnsi" w:cstheme="minorHAnsi"/>
          <w:sz w:val="24"/>
          <w:szCs w:val="24"/>
        </w:rPr>
      </w:pPr>
    </w:p>
    <w:p w:rsidR="00044925" w:rsidRDefault="00044925" w:rsidP="001E0E55">
      <w:pPr>
        <w:spacing w:after="0"/>
        <w:rPr>
          <w:rFonts w:asciiTheme="majorHAnsi" w:hAnsiTheme="majorHAnsi" w:cstheme="minorHAnsi"/>
          <w:sz w:val="24"/>
          <w:szCs w:val="24"/>
        </w:rPr>
      </w:pPr>
    </w:p>
    <w:p w:rsidR="00044925" w:rsidRDefault="00044925" w:rsidP="001E0E55">
      <w:pPr>
        <w:spacing w:after="0"/>
        <w:rPr>
          <w:rFonts w:asciiTheme="majorHAnsi" w:hAnsiTheme="majorHAnsi" w:cstheme="minorHAnsi"/>
          <w:sz w:val="24"/>
          <w:szCs w:val="24"/>
        </w:rPr>
      </w:pPr>
    </w:p>
    <w:p w:rsidR="00044925" w:rsidRDefault="00044925" w:rsidP="001E0E55">
      <w:pPr>
        <w:spacing w:after="0"/>
        <w:rPr>
          <w:rFonts w:asciiTheme="majorHAnsi" w:hAnsiTheme="majorHAnsi" w:cstheme="minorHAnsi"/>
          <w:sz w:val="24"/>
          <w:szCs w:val="24"/>
        </w:rPr>
      </w:pPr>
    </w:p>
    <w:p w:rsidR="00044925" w:rsidRDefault="00044925" w:rsidP="001E0E55">
      <w:pPr>
        <w:spacing w:after="0"/>
        <w:rPr>
          <w:rFonts w:asciiTheme="majorHAnsi" w:hAnsiTheme="majorHAnsi" w:cstheme="minorHAnsi"/>
          <w:sz w:val="24"/>
          <w:szCs w:val="24"/>
        </w:rPr>
      </w:pPr>
    </w:p>
    <w:p w:rsidR="00044925" w:rsidRDefault="00044925" w:rsidP="001E0E55">
      <w:pPr>
        <w:spacing w:after="0"/>
        <w:rPr>
          <w:rFonts w:asciiTheme="majorHAnsi" w:hAnsiTheme="majorHAnsi" w:cstheme="minorHAnsi"/>
          <w:sz w:val="24"/>
          <w:szCs w:val="24"/>
        </w:rPr>
      </w:pPr>
    </w:p>
    <w:p w:rsidR="00044925" w:rsidRDefault="00044925" w:rsidP="001E0E55">
      <w:pPr>
        <w:spacing w:after="0"/>
        <w:rPr>
          <w:rFonts w:asciiTheme="majorHAnsi" w:hAnsiTheme="majorHAnsi" w:cstheme="minorHAnsi"/>
          <w:sz w:val="24"/>
          <w:szCs w:val="24"/>
        </w:rPr>
      </w:pPr>
    </w:p>
    <w:p w:rsidR="00044925" w:rsidRDefault="00044925" w:rsidP="001E0E55">
      <w:pPr>
        <w:spacing w:after="0"/>
        <w:rPr>
          <w:rFonts w:asciiTheme="majorHAnsi" w:hAnsiTheme="majorHAnsi" w:cstheme="minorHAnsi"/>
          <w:sz w:val="24"/>
          <w:szCs w:val="24"/>
        </w:rPr>
      </w:pPr>
    </w:p>
    <w:p w:rsidR="00044925" w:rsidRDefault="00044925" w:rsidP="001E0E55">
      <w:pPr>
        <w:spacing w:after="0"/>
        <w:rPr>
          <w:rFonts w:asciiTheme="majorHAnsi" w:hAnsiTheme="majorHAnsi" w:cstheme="minorHAnsi"/>
          <w:sz w:val="24"/>
          <w:szCs w:val="24"/>
        </w:rPr>
      </w:pPr>
    </w:p>
    <w:p w:rsidR="001E0E55" w:rsidRPr="001E0E55" w:rsidRDefault="001E0E55" w:rsidP="001E0E55">
      <w:pPr>
        <w:spacing w:after="0"/>
        <w:rPr>
          <w:rFonts w:asciiTheme="majorHAnsi" w:hAnsiTheme="majorHAnsi" w:cstheme="minorHAnsi"/>
          <w:sz w:val="24"/>
          <w:szCs w:val="24"/>
        </w:rPr>
      </w:pPr>
    </w:p>
    <w:p w:rsidR="0000473A" w:rsidRDefault="009F22BA" w:rsidP="00F41303">
      <w:pPr>
        <w:pStyle w:val="Heading4"/>
      </w:pPr>
      <w:r>
        <w:lastRenderedPageBreak/>
        <w:t>3.2</w:t>
      </w:r>
      <w:r w:rsidR="00B3700A">
        <w:t>.5</w:t>
      </w:r>
      <w:r w:rsidR="00B3700A">
        <w:tab/>
      </w:r>
      <w:r w:rsidR="006D069D">
        <w:t xml:space="preserve"> “Billing/</w:t>
      </w:r>
      <w:r w:rsidR="0000473A">
        <w:t>Accounting”</w:t>
      </w:r>
      <w:r w:rsidR="0023715C">
        <w:t xml:space="preserve"> Business </w:t>
      </w:r>
      <w:proofErr w:type="gramStart"/>
      <w:r w:rsidR="0023715C">
        <w:t>Capability</w:t>
      </w:r>
      <w:r w:rsidR="00F41303">
        <w:t xml:space="preserve">  &amp;</w:t>
      </w:r>
      <w:proofErr w:type="gramEnd"/>
      <w:r w:rsidR="00F41303">
        <w:t xml:space="preserve"> </w:t>
      </w:r>
      <w:proofErr w:type="spellStart"/>
      <w:r w:rsidR="00F41303">
        <w:t>SoR</w:t>
      </w:r>
      <w:proofErr w:type="spellEnd"/>
      <w:r w:rsidR="00F41303">
        <w:t xml:space="preserve"> implementation</w:t>
      </w:r>
    </w:p>
    <w:p w:rsidR="0082669A" w:rsidRDefault="0082669A" w:rsidP="006322DE">
      <w:pPr>
        <w:spacing w:after="0"/>
        <w:ind w:left="720"/>
      </w:pPr>
    </w:p>
    <w:p w:rsidR="00111771" w:rsidRPr="00044925" w:rsidRDefault="00044925" w:rsidP="00044925">
      <w:pPr>
        <w:autoSpaceDE w:val="0"/>
        <w:autoSpaceDN w:val="0"/>
        <w:adjustRightInd w:val="0"/>
        <w:spacing w:after="0" w:line="240" w:lineRule="auto"/>
        <w:ind w:firstLine="720"/>
        <w:rPr>
          <w:rFonts w:asciiTheme="majorHAnsi" w:hAnsiTheme="majorHAnsi"/>
          <w:b/>
          <w:u w:val="single"/>
        </w:rPr>
      </w:pPr>
      <w:r w:rsidRPr="00044925">
        <w:rPr>
          <w:rFonts w:asciiTheme="majorHAnsi" w:hAnsiTheme="majorHAnsi"/>
          <w:b/>
          <w:u w:val="single"/>
        </w:rPr>
        <w:t>Function:</w:t>
      </w:r>
    </w:p>
    <w:p w:rsidR="00AD7B67" w:rsidRDefault="00AD7B67" w:rsidP="00AD7B67">
      <w:pPr>
        <w:autoSpaceDE w:val="0"/>
        <w:autoSpaceDN w:val="0"/>
        <w:adjustRightInd w:val="0"/>
        <w:spacing w:after="0" w:line="240" w:lineRule="auto"/>
        <w:ind w:left="720" w:firstLine="720"/>
      </w:pPr>
    </w:p>
    <w:p w:rsidR="00D303A6" w:rsidRPr="00D303A6" w:rsidRDefault="00D303A6" w:rsidP="00572A64">
      <w:pPr>
        <w:spacing w:after="0"/>
        <w:ind w:left="720"/>
      </w:pPr>
      <w:r>
        <w:t>Billing Management</w:t>
      </w:r>
      <w:r w:rsidR="00562903">
        <w:t xml:space="preserve"> Context</w:t>
      </w:r>
      <w:r>
        <w:t>:</w:t>
      </w:r>
      <w:r w:rsidR="002345C1">
        <w:t xml:space="preserve"> </w:t>
      </w:r>
      <w:r w:rsidR="00044925" w:rsidRPr="00044925">
        <w:rPr>
          <w:rFonts w:asciiTheme="majorHAnsi" w:hAnsiTheme="majorHAnsi"/>
          <w:b/>
          <w:u w:val="single"/>
        </w:rPr>
        <w:t>Customer Account</w:t>
      </w:r>
      <w:r w:rsidR="00044925">
        <w:rPr>
          <w:rFonts w:asciiTheme="majorHAnsi" w:hAnsiTheme="majorHAnsi"/>
        </w:rPr>
        <w:t xml:space="preserve"> </w:t>
      </w:r>
      <w:r w:rsidR="00044925" w:rsidRPr="00421B6A">
        <w:rPr>
          <w:rFonts w:asciiTheme="majorHAnsi" w:hAnsiTheme="majorHAnsi"/>
        </w:rPr>
        <w:t>for</w:t>
      </w:r>
      <w:r w:rsidR="00562903" w:rsidRPr="00421B6A">
        <w:rPr>
          <w:rFonts w:asciiTheme="majorHAnsi" w:hAnsiTheme="majorHAnsi"/>
        </w:rPr>
        <w:t xml:space="preserve"> the subscribed services will receive </w:t>
      </w:r>
      <w:r w:rsidR="00562903" w:rsidRPr="00421B6A">
        <w:rPr>
          <w:rFonts w:asciiTheme="majorHAnsi" w:hAnsiTheme="majorHAnsi"/>
          <w:b/>
        </w:rPr>
        <w:t>invoice</w:t>
      </w:r>
      <w:r w:rsidR="00562903" w:rsidRPr="00421B6A">
        <w:rPr>
          <w:rFonts w:asciiTheme="majorHAnsi" w:hAnsiTheme="majorHAnsi"/>
        </w:rPr>
        <w:t xml:space="preserve"> </w:t>
      </w:r>
      <w:r w:rsidR="008E1440">
        <w:rPr>
          <w:rFonts w:asciiTheme="majorHAnsi" w:hAnsiTheme="majorHAnsi"/>
        </w:rPr>
        <w:t>at</w:t>
      </w:r>
      <w:r w:rsidR="00562903" w:rsidRPr="00421B6A">
        <w:rPr>
          <w:rFonts w:asciiTheme="majorHAnsi" w:hAnsiTheme="majorHAnsi"/>
        </w:rPr>
        <w:t xml:space="preserve"> billing </w:t>
      </w:r>
      <w:r w:rsidR="00562903" w:rsidRPr="00421B6A">
        <w:rPr>
          <w:rFonts w:asciiTheme="majorHAnsi" w:hAnsiTheme="majorHAnsi"/>
          <w:b/>
        </w:rPr>
        <w:t>address</w:t>
      </w:r>
      <w:r w:rsidR="00562903" w:rsidRPr="00421B6A">
        <w:rPr>
          <w:rFonts w:asciiTheme="majorHAnsi" w:hAnsiTheme="majorHAnsi"/>
        </w:rPr>
        <w:t xml:space="preserve"> </w:t>
      </w:r>
      <w:r w:rsidR="00DE72AE" w:rsidRPr="00421B6A">
        <w:rPr>
          <w:rFonts w:asciiTheme="majorHAnsi" w:hAnsiTheme="majorHAnsi"/>
        </w:rPr>
        <w:t>o</w:t>
      </w:r>
      <w:r w:rsidR="00562903" w:rsidRPr="00421B6A">
        <w:rPr>
          <w:rFonts w:asciiTheme="majorHAnsi" w:hAnsiTheme="majorHAnsi"/>
        </w:rPr>
        <w:t xml:space="preserve">r </w:t>
      </w:r>
      <w:r w:rsidR="00562903" w:rsidRPr="00421B6A">
        <w:rPr>
          <w:rFonts w:asciiTheme="majorHAnsi" w:hAnsiTheme="majorHAnsi"/>
          <w:b/>
        </w:rPr>
        <w:t>email</w:t>
      </w:r>
      <w:r w:rsidR="00562903" w:rsidRPr="00421B6A">
        <w:rPr>
          <w:rFonts w:asciiTheme="majorHAnsi" w:hAnsiTheme="majorHAnsi"/>
        </w:rPr>
        <w:t xml:space="preserve"> </w:t>
      </w:r>
      <w:r w:rsidR="00044925" w:rsidRPr="00421B6A">
        <w:rPr>
          <w:rFonts w:asciiTheme="majorHAnsi" w:hAnsiTheme="majorHAnsi"/>
        </w:rPr>
        <w:t xml:space="preserve">and </w:t>
      </w:r>
      <w:r w:rsidR="00044925">
        <w:rPr>
          <w:rFonts w:asciiTheme="majorHAnsi" w:hAnsiTheme="majorHAnsi"/>
        </w:rPr>
        <w:t>pay</w:t>
      </w:r>
      <w:r w:rsidR="008E1440">
        <w:rPr>
          <w:rFonts w:asciiTheme="majorHAnsi" w:hAnsiTheme="majorHAnsi"/>
        </w:rPr>
        <w:t xml:space="preserve"> the bill</w:t>
      </w:r>
      <w:r w:rsidR="00044925">
        <w:rPr>
          <w:rFonts w:asciiTheme="majorHAnsi" w:hAnsiTheme="majorHAnsi"/>
        </w:rPr>
        <w:t xml:space="preserve"> </w:t>
      </w:r>
      <w:r w:rsidR="00562903" w:rsidRPr="00421B6A">
        <w:rPr>
          <w:rFonts w:asciiTheme="majorHAnsi" w:hAnsiTheme="majorHAnsi"/>
        </w:rPr>
        <w:t>using</w:t>
      </w:r>
      <w:r w:rsidR="00044925">
        <w:rPr>
          <w:rFonts w:asciiTheme="majorHAnsi" w:hAnsiTheme="majorHAnsi"/>
        </w:rPr>
        <w:t xml:space="preserve"> </w:t>
      </w:r>
      <w:r w:rsidR="00044925" w:rsidRPr="00044925">
        <w:rPr>
          <w:rFonts w:asciiTheme="majorHAnsi" w:hAnsiTheme="majorHAnsi"/>
          <w:b/>
        </w:rPr>
        <w:t>Credit</w:t>
      </w:r>
      <w:r w:rsidR="00562903" w:rsidRPr="00044925">
        <w:rPr>
          <w:rFonts w:asciiTheme="majorHAnsi" w:hAnsiTheme="majorHAnsi"/>
          <w:b/>
        </w:rPr>
        <w:t xml:space="preserve"> c</w:t>
      </w:r>
      <w:r w:rsidR="00562903" w:rsidRPr="00421B6A">
        <w:rPr>
          <w:rFonts w:asciiTheme="majorHAnsi" w:hAnsiTheme="majorHAnsi"/>
          <w:b/>
        </w:rPr>
        <w:t>ard</w:t>
      </w:r>
      <w:r w:rsidR="00562903" w:rsidRPr="00421B6A">
        <w:rPr>
          <w:rFonts w:asciiTheme="majorHAnsi" w:hAnsiTheme="majorHAnsi"/>
        </w:rPr>
        <w:t xml:space="preserve"> (debit/credit).</w:t>
      </w:r>
    </w:p>
    <w:tbl>
      <w:tblPr>
        <w:tblStyle w:val="TableGrid"/>
        <w:tblW w:w="0" w:type="auto"/>
        <w:tblInd w:w="607" w:type="dxa"/>
        <w:tblLook w:val="04A0" w:firstRow="1" w:lastRow="0" w:firstColumn="1" w:lastColumn="0" w:noHBand="0" w:noVBand="1"/>
      </w:tblPr>
      <w:tblGrid>
        <w:gridCol w:w="2038"/>
        <w:gridCol w:w="6170"/>
      </w:tblGrid>
      <w:tr w:rsidR="00D23906" w:rsidTr="00D04D0E">
        <w:tc>
          <w:tcPr>
            <w:tcW w:w="2038" w:type="dxa"/>
          </w:tcPr>
          <w:p w:rsidR="00D23906" w:rsidRPr="00F9550F" w:rsidRDefault="00D23906" w:rsidP="006322DE">
            <w:pPr>
              <w:pStyle w:val="ListParagraph"/>
              <w:ind w:left="0"/>
              <w:rPr>
                <w:rFonts w:asciiTheme="majorHAnsi" w:hAnsiTheme="majorHAnsi" w:cstheme="minorHAnsi"/>
                <w:b/>
                <w:color w:val="auto"/>
              </w:rPr>
            </w:pPr>
            <w:r w:rsidRPr="00F9550F">
              <w:rPr>
                <w:rFonts w:asciiTheme="majorHAnsi" w:hAnsiTheme="majorHAnsi" w:cstheme="minorHAnsi"/>
                <w:b/>
                <w:color w:val="auto"/>
              </w:rPr>
              <w:t>Concept</w:t>
            </w:r>
          </w:p>
        </w:tc>
        <w:tc>
          <w:tcPr>
            <w:tcW w:w="6170" w:type="dxa"/>
          </w:tcPr>
          <w:p w:rsidR="00D23906" w:rsidRPr="00F9550F" w:rsidRDefault="00D23906" w:rsidP="006322DE">
            <w:pPr>
              <w:pStyle w:val="ListParagraph"/>
              <w:ind w:left="0"/>
              <w:rPr>
                <w:rFonts w:asciiTheme="majorHAnsi" w:hAnsiTheme="majorHAnsi" w:cstheme="minorHAnsi"/>
                <w:b/>
                <w:color w:val="auto"/>
              </w:rPr>
            </w:pPr>
            <w:r w:rsidRPr="00F9550F">
              <w:rPr>
                <w:rFonts w:asciiTheme="majorHAnsi" w:hAnsiTheme="majorHAnsi" w:cstheme="minorHAnsi"/>
                <w:b/>
                <w:color w:val="auto"/>
              </w:rPr>
              <w:t>Purpose</w:t>
            </w:r>
          </w:p>
        </w:tc>
      </w:tr>
      <w:tr w:rsidR="00D23906" w:rsidTr="00D04D0E">
        <w:tc>
          <w:tcPr>
            <w:tcW w:w="2038" w:type="dxa"/>
          </w:tcPr>
          <w:p w:rsidR="00D23906" w:rsidRPr="00F9550F" w:rsidRDefault="00D23906" w:rsidP="006322DE">
            <w:pPr>
              <w:pStyle w:val="ListParagraph"/>
              <w:ind w:left="0"/>
              <w:rPr>
                <w:rFonts w:asciiTheme="majorHAnsi" w:hAnsiTheme="majorHAnsi" w:cstheme="minorHAnsi"/>
                <w:color w:val="auto"/>
              </w:rPr>
            </w:pPr>
            <w:r w:rsidRPr="00F9550F">
              <w:rPr>
                <w:rFonts w:asciiTheme="majorHAnsi" w:hAnsiTheme="majorHAnsi" w:cstheme="minorHAnsi"/>
                <w:color w:val="auto"/>
              </w:rPr>
              <w:t>Customer Account</w:t>
            </w:r>
          </w:p>
        </w:tc>
        <w:tc>
          <w:tcPr>
            <w:tcW w:w="6170" w:type="dxa"/>
          </w:tcPr>
          <w:p w:rsidR="00D23906" w:rsidRPr="00F9550F" w:rsidRDefault="00D23906" w:rsidP="006322DE">
            <w:pPr>
              <w:pStyle w:val="ListParagraph"/>
              <w:ind w:left="0"/>
              <w:rPr>
                <w:rFonts w:asciiTheme="majorHAnsi" w:hAnsiTheme="majorHAnsi" w:cstheme="minorHAnsi"/>
                <w:color w:val="auto"/>
              </w:rPr>
            </w:pPr>
            <w:r w:rsidRPr="00F9550F">
              <w:rPr>
                <w:rFonts w:asciiTheme="majorHAnsi" w:hAnsiTheme="majorHAnsi" w:cstheme="minorHAnsi"/>
                <w:color w:val="auto"/>
              </w:rPr>
              <w:t>Person to be billed</w:t>
            </w:r>
          </w:p>
        </w:tc>
      </w:tr>
      <w:tr w:rsidR="00D23906" w:rsidTr="00D04D0E">
        <w:tc>
          <w:tcPr>
            <w:tcW w:w="2038" w:type="dxa"/>
          </w:tcPr>
          <w:p w:rsidR="00D23906" w:rsidRPr="00F9550F" w:rsidRDefault="00D23906" w:rsidP="006322DE">
            <w:pPr>
              <w:pStyle w:val="ListParagraph"/>
              <w:ind w:left="0"/>
              <w:rPr>
                <w:rFonts w:asciiTheme="majorHAnsi" w:hAnsiTheme="majorHAnsi" w:cstheme="minorHAnsi"/>
                <w:color w:val="auto"/>
              </w:rPr>
            </w:pPr>
            <w:r w:rsidRPr="00F9550F">
              <w:rPr>
                <w:rFonts w:asciiTheme="majorHAnsi" w:hAnsiTheme="majorHAnsi" w:cstheme="minorHAnsi"/>
                <w:color w:val="auto"/>
              </w:rPr>
              <w:t>Invoice</w:t>
            </w:r>
          </w:p>
        </w:tc>
        <w:tc>
          <w:tcPr>
            <w:tcW w:w="6170" w:type="dxa"/>
          </w:tcPr>
          <w:p w:rsidR="00D23906" w:rsidRPr="00F9550F" w:rsidRDefault="00D23906" w:rsidP="006322DE">
            <w:pPr>
              <w:pStyle w:val="ListParagraph"/>
              <w:ind w:left="0"/>
              <w:rPr>
                <w:rFonts w:asciiTheme="majorHAnsi" w:hAnsiTheme="majorHAnsi" w:cstheme="minorHAnsi"/>
                <w:color w:val="auto"/>
              </w:rPr>
            </w:pPr>
            <w:r w:rsidRPr="00F9550F">
              <w:rPr>
                <w:rFonts w:asciiTheme="majorHAnsi" w:hAnsiTheme="majorHAnsi" w:cstheme="minorHAnsi"/>
                <w:color w:val="auto"/>
              </w:rPr>
              <w:t>Bill prepared for the Client and send</w:t>
            </w:r>
          </w:p>
        </w:tc>
      </w:tr>
      <w:tr w:rsidR="00D23906" w:rsidTr="00D04D0E">
        <w:tc>
          <w:tcPr>
            <w:tcW w:w="2038" w:type="dxa"/>
          </w:tcPr>
          <w:p w:rsidR="00D23906" w:rsidRPr="00F9550F" w:rsidRDefault="00D23906" w:rsidP="006322DE">
            <w:pPr>
              <w:pStyle w:val="ListParagraph"/>
              <w:ind w:left="0"/>
              <w:rPr>
                <w:rFonts w:asciiTheme="majorHAnsi" w:hAnsiTheme="majorHAnsi" w:cstheme="minorHAnsi"/>
                <w:color w:val="auto"/>
              </w:rPr>
            </w:pPr>
            <w:r w:rsidRPr="00F9550F">
              <w:rPr>
                <w:rFonts w:asciiTheme="majorHAnsi" w:hAnsiTheme="majorHAnsi" w:cstheme="minorHAnsi"/>
                <w:color w:val="auto"/>
              </w:rPr>
              <w:t>Mail</w:t>
            </w:r>
          </w:p>
        </w:tc>
        <w:tc>
          <w:tcPr>
            <w:tcW w:w="6170" w:type="dxa"/>
          </w:tcPr>
          <w:p w:rsidR="00D23906" w:rsidRPr="00F9550F" w:rsidRDefault="00D23906" w:rsidP="00044925">
            <w:pPr>
              <w:pStyle w:val="ListParagraph"/>
              <w:ind w:left="0"/>
              <w:rPr>
                <w:rFonts w:asciiTheme="majorHAnsi" w:hAnsiTheme="majorHAnsi" w:cstheme="minorHAnsi"/>
                <w:color w:val="auto"/>
              </w:rPr>
            </w:pPr>
            <w:r w:rsidRPr="00F9550F">
              <w:rPr>
                <w:rFonts w:asciiTheme="majorHAnsi" w:hAnsiTheme="majorHAnsi" w:cstheme="minorHAnsi"/>
                <w:color w:val="auto"/>
              </w:rPr>
              <w:t xml:space="preserve">Mail or </w:t>
            </w:r>
            <w:r w:rsidR="00044925" w:rsidRPr="00F9550F">
              <w:rPr>
                <w:rFonts w:asciiTheme="majorHAnsi" w:hAnsiTheme="majorHAnsi" w:cstheme="minorHAnsi"/>
                <w:color w:val="auto"/>
              </w:rPr>
              <w:t>email</w:t>
            </w:r>
            <w:r w:rsidRPr="00F9550F">
              <w:rPr>
                <w:rFonts w:asciiTheme="majorHAnsi" w:hAnsiTheme="majorHAnsi" w:cstheme="minorHAnsi"/>
                <w:color w:val="auto"/>
              </w:rPr>
              <w:t xml:space="preserve"> the invoice</w:t>
            </w:r>
          </w:p>
        </w:tc>
      </w:tr>
      <w:tr w:rsidR="00D23906" w:rsidTr="00D04D0E">
        <w:tc>
          <w:tcPr>
            <w:tcW w:w="2038" w:type="dxa"/>
          </w:tcPr>
          <w:p w:rsidR="00D23906" w:rsidRPr="00F9550F" w:rsidRDefault="00D23906" w:rsidP="006322DE">
            <w:pPr>
              <w:pStyle w:val="ListParagraph"/>
              <w:ind w:left="0"/>
              <w:rPr>
                <w:rFonts w:asciiTheme="majorHAnsi" w:hAnsiTheme="majorHAnsi" w:cstheme="minorHAnsi"/>
                <w:color w:val="auto"/>
              </w:rPr>
            </w:pPr>
            <w:r w:rsidRPr="00F9550F">
              <w:rPr>
                <w:rFonts w:asciiTheme="majorHAnsi" w:hAnsiTheme="majorHAnsi" w:cstheme="minorHAnsi"/>
                <w:color w:val="auto"/>
              </w:rPr>
              <w:t>Address</w:t>
            </w:r>
          </w:p>
        </w:tc>
        <w:tc>
          <w:tcPr>
            <w:tcW w:w="6170" w:type="dxa"/>
          </w:tcPr>
          <w:p w:rsidR="00D23906" w:rsidRPr="00F9550F" w:rsidRDefault="00D23906" w:rsidP="006322DE">
            <w:pPr>
              <w:pStyle w:val="ListParagraph"/>
              <w:ind w:left="0"/>
              <w:rPr>
                <w:rFonts w:asciiTheme="majorHAnsi" w:hAnsiTheme="majorHAnsi" w:cstheme="minorHAnsi"/>
                <w:color w:val="auto"/>
              </w:rPr>
            </w:pPr>
            <w:r w:rsidRPr="00F9550F">
              <w:rPr>
                <w:rFonts w:asciiTheme="majorHAnsi" w:hAnsiTheme="majorHAnsi" w:cstheme="minorHAnsi"/>
                <w:color w:val="auto"/>
              </w:rPr>
              <w:t>Invoice to be send to Contact address</w:t>
            </w:r>
          </w:p>
        </w:tc>
      </w:tr>
      <w:tr w:rsidR="00D23906" w:rsidTr="00D04D0E">
        <w:tc>
          <w:tcPr>
            <w:tcW w:w="2038" w:type="dxa"/>
          </w:tcPr>
          <w:p w:rsidR="00D23906" w:rsidRPr="00F9550F" w:rsidRDefault="00D23906" w:rsidP="006322DE">
            <w:pPr>
              <w:pStyle w:val="ListParagraph"/>
              <w:ind w:left="0"/>
              <w:rPr>
                <w:rFonts w:asciiTheme="majorHAnsi" w:hAnsiTheme="majorHAnsi" w:cstheme="minorHAnsi"/>
                <w:color w:val="auto"/>
              </w:rPr>
            </w:pPr>
            <w:r w:rsidRPr="00F9550F">
              <w:rPr>
                <w:rFonts w:asciiTheme="majorHAnsi" w:hAnsiTheme="majorHAnsi" w:cstheme="minorHAnsi"/>
                <w:color w:val="auto"/>
              </w:rPr>
              <w:t>Credit Card , A/R</w:t>
            </w:r>
          </w:p>
        </w:tc>
        <w:tc>
          <w:tcPr>
            <w:tcW w:w="6170" w:type="dxa"/>
          </w:tcPr>
          <w:p w:rsidR="00D23906" w:rsidRPr="00F9550F" w:rsidRDefault="00D23906" w:rsidP="006322DE">
            <w:pPr>
              <w:pStyle w:val="ListParagraph"/>
              <w:ind w:left="0"/>
              <w:rPr>
                <w:rFonts w:asciiTheme="majorHAnsi" w:hAnsiTheme="majorHAnsi" w:cstheme="minorHAnsi"/>
                <w:color w:val="auto"/>
              </w:rPr>
            </w:pPr>
            <w:r w:rsidRPr="00F9550F">
              <w:rPr>
                <w:rFonts w:asciiTheme="majorHAnsi" w:hAnsiTheme="majorHAnsi" w:cstheme="minorHAnsi"/>
                <w:color w:val="auto"/>
              </w:rPr>
              <w:t>Bill pay either by Credit card or from Bank Account</w:t>
            </w:r>
          </w:p>
        </w:tc>
      </w:tr>
      <w:tr w:rsidR="0072729F" w:rsidTr="001674C7">
        <w:tc>
          <w:tcPr>
            <w:tcW w:w="2038" w:type="dxa"/>
          </w:tcPr>
          <w:p w:rsidR="0072729F" w:rsidRPr="00F9550F" w:rsidRDefault="0072729F" w:rsidP="006322DE">
            <w:pPr>
              <w:pStyle w:val="ListParagraph"/>
              <w:ind w:left="0"/>
              <w:rPr>
                <w:rFonts w:asciiTheme="majorHAnsi" w:hAnsiTheme="majorHAnsi" w:cstheme="minorHAnsi"/>
                <w:color w:val="auto"/>
              </w:rPr>
            </w:pPr>
            <w:r w:rsidRPr="00F9550F">
              <w:rPr>
                <w:rFonts w:asciiTheme="majorHAnsi" w:hAnsiTheme="majorHAnsi" w:cstheme="minorHAnsi"/>
                <w:color w:val="auto"/>
              </w:rPr>
              <w:t>Notification</w:t>
            </w:r>
          </w:p>
        </w:tc>
        <w:tc>
          <w:tcPr>
            <w:tcW w:w="6170" w:type="dxa"/>
          </w:tcPr>
          <w:p w:rsidR="0072729F" w:rsidRPr="00F9550F" w:rsidRDefault="0072729F" w:rsidP="006322DE">
            <w:pPr>
              <w:pStyle w:val="ListParagraph"/>
              <w:ind w:left="0"/>
              <w:rPr>
                <w:rFonts w:asciiTheme="majorHAnsi" w:hAnsiTheme="majorHAnsi" w:cstheme="minorHAnsi"/>
                <w:color w:val="auto"/>
              </w:rPr>
            </w:pPr>
            <w:r w:rsidRPr="00F9550F">
              <w:rPr>
                <w:rFonts w:asciiTheme="majorHAnsi" w:hAnsiTheme="majorHAnsi" w:cstheme="minorHAnsi"/>
                <w:color w:val="auto"/>
              </w:rPr>
              <w:t>Notification sent about Billing</w:t>
            </w:r>
          </w:p>
        </w:tc>
      </w:tr>
    </w:tbl>
    <w:p w:rsidR="00344F98" w:rsidRDefault="00344F98" w:rsidP="006322DE">
      <w:pPr>
        <w:pStyle w:val="ListParagraph"/>
        <w:spacing w:after="0"/>
        <w:rPr>
          <w:rFonts w:asciiTheme="majorHAnsi" w:hAnsiTheme="majorHAnsi" w:cstheme="minorHAnsi"/>
          <w:sz w:val="24"/>
          <w:szCs w:val="24"/>
        </w:rPr>
      </w:pPr>
      <w:r>
        <w:rPr>
          <w:rFonts w:asciiTheme="majorHAnsi" w:hAnsiTheme="majorHAnsi" w:cstheme="minorHAnsi"/>
          <w:noProof/>
          <w:sz w:val="24"/>
          <w:szCs w:val="24"/>
        </w:rPr>
        <w:drawing>
          <wp:inline distT="0" distB="0" distL="0" distR="0" wp14:anchorId="1BC6A756" wp14:editId="2F0E60AA">
            <wp:extent cx="4768389" cy="26193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72025" cy="2621372"/>
                    </a:xfrm>
                    <a:prstGeom prst="rect">
                      <a:avLst/>
                    </a:prstGeom>
                    <a:noFill/>
                    <a:ln>
                      <a:noFill/>
                    </a:ln>
                  </pic:spPr>
                </pic:pic>
              </a:graphicData>
            </a:graphic>
          </wp:inline>
        </w:drawing>
      </w:r>
    </w:p>
    <w:p w:rsidR="00DA7A41" w:rsidRPr="002A2DAC" w:rsidRDefault="00DA7A41" w:rsidP="006322DE">
      <w:pPr>
        <w:pStyle w:val="ListParagraph"/>
        <w:spacing w:after="0"/>
        <w:rPr>
          <w:rFonts w:asciiTheme="majorHAnsi" w:hAnsiTheme="majorHAnsi" w:cstheme="minorHAnsi"/>
          <w:b/>
          <w:color w:val="auto"/>
          <w:sz w:val="24"/>
          <w:szCs w:val="24"/>
        </w:rPr>
      </w:pPr>
      <w:r w:rsidRPr="002A2DAC">
        <w:rPr>
          <w:rFonts w:asciiTheme="majorHAnsi" w:hAnsiTheme="majorHAnsi" w:cstheme="minorHAnsi"/>
          <w:b/>
          <w:color w:val="auto"/>
          <w:sz w:val="24"/>
          <w:szCs w:val="24"/>
        </w:rPr>
        <w:t>CRUD Operations involving this domain:</w:t>
      </w:r>
    </w:p>
    <w:p w:rsidR="00DA7A41" w:rsidRPr="002A2DAC" w:rsidRDefault="00DA7A41" w:rsidP="00294A2D">
      <w:pPr>
        <w:pStyle w:val="ListParagraph"/>
        <w:numPr>
          <w:ilvl w:val="0"/>
          <w:numId w:val="15"/>
        </w:numPr>
        <w:spacing w:after="0"/>
        <w:rPr>
          <w:rFonts w:asciiTheme="majorHAnsi" w:hAnsiTheme="majorHAnsi" w:cstheme="minorHAnsi"/>
          <w:color w:val="auto"/>
          <w:sz w:val="24"/>
          <w:szCs w:val="24"/>
        </w:rPr>
      </w:pPr>
      <w:r w:rsidRPr="002A2DAC">
        <w:rPr>
          <w:rFonts w:asciiTheme="majorHAnsi" w:hAnsiTheme="majorHAnsi" w:cstheme="minorHAnsi"/>
          <w:color w:val="auto"/>
          <w:sz w:val="24"/>
          <w:szCs w:val="24"/>
        </w:rPr>
        <w:t>CRUD Invoice</w:t>
      </w:r>
    </w:p>
    <w:p w:rsidR="00DA7A41" w:rsidRPr="002A2DAC" w:rsidRDefault="00DA7A41" w:rsidP="00294A2D">
      <w:pPr>
        <w:pStyle w:val="ListParagraph"/>
        <w:numPr>
          <w:ilvl w:val="0"/>
          <w:numId w:val="15"/>
        </w:numPr>
        <w:spacing w:after="0"/>
        <w:rPr>
          <w:rFonts w:asciiTheme="majorHAnsi" w:hAnsiTheme="majorHAnsi" w:cstheme="minorHAnsi"/>
          <w:color w:val="auto"/>
          <w:sz w:val="24"/>
          <w:szCs w:val="24"/>
        </w:rPr>
      </w:pPr>
      <w:r w:rsidRPr="002A2DAC">
        <w:rPr>
          <w:rFonts w:asciiTheme="majorHAnsi" w:hAnsiTheme="majorHAnsi" w:cstheme="minorHAnsi"/>
          <w:color w:val="auto"/>
          <w:sz w:val="24"/>
          <w:szCs w:val="24"/>
        </w:rPr>
        <w:t>CRUD Billing</w:t>
      </w:r>
    </w:p>
    <w:p w:rsidR="00A83F32" w:rsidRDefault="00A83F32" w:rsidP="006A527F">
      <w:pPr>
        <w:pStyle w:val="ListParagraph"/>
        <w:spacing w:after="0"/>
        <w:ind w:left="1440"/>
        <w:rPr>
          <w:rFonts w:asciiTheme="majorHAnsi" w:hAnsiTheme="majorHAnsi" w:cstheme="minorHAnsi"/>
          <w:sz w:val="24"/>
          <w:szCs w:val="24"/>
        </w:rPr>
      </w:pPr>
    </w:p>
    <w:p w:rsidR="006A527F" w:rsidRDefault="006A527F" w:rsidP="006A527F">
      <w:pPr>
        <w:pStyle w:val="ListParagraph"/>
        <w:spacing w:after="0"/>
        <w:ind w:left="1440"/>
        <w:rPr>
          <w:rFonts w:asciiTheme="majorHAnsi" w:hAnsiTheme="majorHAnsi" w:cstheme="minorHAnsi"/>
          <w:sz w:val="24"/>
          <w:szCs w:val="24"/>
        </w:rPr>
      </w:pPr>
    </w:p>
    <w:p w:rsidR="006A527F" w:rsidRDefault="006A527F" w:rsidP="006A527F">
      <w:pPr>
        <w:pStyle w:val="ListParagraph"/>
        <w:spacing w:after="0"/>
        <w:ind w:left="1440"/>
        <w:rPr>
          <w:rFonts w:asciiTheme="majorHAnsi" w:hAnsiTheme="majorHAnsi" w:cstheme="minorHAnsi"/>
          <w:sz w:val="24"/>
          <w:szCs w:val="24"/>
        </w:rPr>
      </w:pPr>
      <w:r>
        <w:rPr>
          <w:rFonts w:asciiTheme="majorHAnsi" w:hAnsiTheme="majorHAnsi" w:cstheme="minorHAnsi"/>
          <w:noProof/>
          <w:sz w:val="24"/>
          <w:szCs w:val="24"/>
        </w:rPr>
        <w:lastRenderedPageBreak/>
        <w:drawing>
          <wp:inline distT="0" distB="0" distL="0" distR="0">
            <wp:extent cx="4278702" cy="3164971"/>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85279" cy="3169836"/>
                    </a:xfrm>
                    <a:prstGeom prst="rect">
                      <a:avLst/>
                    </a:prstGeom>
                    <a:noFill/>
                    <a:ln>
                      <a:noFill/>
                    </a:ln>
                  </pic:spPr>
                </pic:pic>
              </a:graphicData>
            </a:graphic>
          </wp:inline>
        </w:drawing>
      </w:r>
      <w:r>
        <w:rPr>
          <w:rFonts w:asciiTheme="majorHAnsi" w:hAnsiTheme="majorHAnsi" w:cstheme="minorHAnsi"/>
          <w:noProof/>
          <w:sz w:val="24"/>
          <w:szCs w:val="24"/>
        </w:rPr>
        <w:drawing>
          <wp:inline distT="0" distB="0" distL="0" distR="0">
            <wp:extent cx="4166558" cy="419862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72928" cy="4205040"/>
                    </a:xfrm>
                    <a:prstGeom prst="rect">
                      <a:avLst/>
                    </a:prstGeom>
                    <a:noFill/>
                    <a:ln>
                      <a:noFill/>
                    </a:ln>
                  </pic:spPr>
                </pic:pic>
              </a:graphicData>
            </a:graphic>
          </wp:inline>
        </w:drawing>
      </w:r>
    </w:p>
    <w:p w:rsidR="006A527F" w:rsidRDefault="00A7025F" w:rsidP="00A83F32">
      <w:pPr>
        <w:spacing w:after="0"/>
        <w:jc w:val="center"/>
        <w:rPr>
          <w:rFonts w:asciiTheme="majorHAnsi" w:hAnsiTheme="majorHAnsi" w:cstheme="minorHAnsi"/>
          <w:sz w:val="24"/>
          <w:szCs w:val="24"/>
        </w:rPr>
      </w:pPr>
      <w:r>
        <w:rPr>
          <w:rFonts w:asciiTheme="majorHAnsi" w:hAnsiTheme="majorHAnsi" w:cstheme="minorHAnsi"/>
          <w:noProof/>
          <w:sz w:val="24"/>
          <w:szCs w:val="24"/>
        </w:rPr>
        <w:lastRenderedPageBreak/>
        <w:drawing>
          <wp:inline distT="0" distB="0" distL="0" distR="0">
            <wp:extent cx="5753819" cy="4780096"/>
            <wp:effectExtent l="0" t="0" r="0" b="190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9133" cy="4784510"/>
                    </a:xfrm>
                    <a:prstGeom prst="rect">
                      <a:avLst/>
                    </a:prstGeom>
                    <a:noFill/>
                    <a:ln>
                      <a:noFill/>
                    </a:ln>
                  </pic:spPr>
                </pic:pic>
              </a:graphicData>
            </a:graphic>
          </wp:inline>
        </w:drawing>
      </w:r>
    </w:p>
    <w:p w:rsidR="006A527F" w:rsidRDefault="006A527F" w:rsidP="00A83F32">
      <w:pPr>
        <w:spacing w:after="0"/>
        <w:jc w:val="center"/>
        <w:rPr>
          <w:rFonts w:asciiTheme="majorHAnsi" w:hAnsiTheme="majorHAnsi" w:cstheme="minorHAnsi"/>
          <w:sz w:val="24"/>
          <w:szCs w:val="24"/>
        </w:rPr>
      </w:pPr>
    </w:p>
    <w:p w:rsidR="006A527F" w:rsidRPr="00D04D0E" w:rsidRDefault="006A527F" w:rsidP="00A83F32">
      <w:pPr>
        <w:spacing w:after="0"/>
        <w:jc w:val="center"/>
        <w:rPr>
          <w:rFonts w:asciiTheme="majorHAnsi" w:hAnsiTheme="majorHAnsi" w:cstheme="minorHAnsi"/>
          <w:sz w:val="24"/>
          <w:szCs w:val="24"/>
        </w:rPr>
      </w:pPr>
    </w:p>
    <w:p w:rsidR="0000473A" w:rsidRDefault="009F22BA" w:rsidP="00F41303">
      <w:pPr>
        <w:pStyle w:val="Heading4"/>
      </w:pPr>
      <w:r>
        <w:t>3.2</w:t>
      </w:r>
      <w:r w:rsidR="00B3700A">
        <w:t>.6</w:t>
      </w:r>
      <w:r w:rsidR="00B3700A">
        <w:tab/>
      </w:r>
      <w:r w:rsidR="0000473A">
        <w:t xml:space="preserve"> “Shipping/Fulfillment”</w:t>
      </w:r>
      <w:r w:rsidR="0023715C">
        <w:t xml:space="preserve"> Business </w:t>
      </w:r>
      <w:r w:rsidR="009D3C02">
        <w:t>Capability &amp;</w:t>
      </w:r>
      <w:r w:rsidR="00F41303">
        <w:t xml:space="preserve"> </w:t>
      </w:r>
      <w:proofErr w:type="spellStart"/>
      <w:r w:rsidR="00F41303">
        <w:t>SoR</w:t>
      </w:r>
      <w:proofErr w:type="spellEnd"/>
      <w:r w:rsidR="00F41303">
        <w:t xml:space="preserve"> implementation</w:t>
      </w:r>
    </w:p>
    <w:p w:rsidR="0082669A" w:rsidRDefault="0082669A" w:rsidP="006322DE">
      <w:pPr>
        <w:spacing w:after="0"/>
        <w:ind w:left="720"/>
      </w:pPr>
    </w:p>
    <w:p w:rsidR="00111771" w:rsidRPr="009D3C02" w:rsidRDefault="009D3C02" w:rsidP="009D3C02">
      <w:pPr>
        <w:autoSpaceDE w:val="0"/>
        <w:autoSpaceDN w:val="0"/>
        <w:adjustRightInd w:val="0"/>
        <w:spacing w:after="0" w:line="240" w:lineRule="auto"/>
        <w:ind w:firstLine="720"/>
        <w:rPr>
          <w:rFonts w:asciiTheme="majorHAnsi" w:eastAsia="MinionPro-Regular" w:hAnsiTheme="majorHAnsi" w:cs="MinionPro-Regular"/>
          <w:b/>
          <w:u w:val="single"/>
        </w:rPr>
      </w:pPr>
      <w:r w:rsidRPr="009D3C02">
        <w:rPr>
          <w:rFonts w:asciiTheme="majorHAnsi" w:eastAsia="MinionPro-Regular" w:hAnsiTheme="majorHAnsi" w:cs="MinionPro-Regular"/>
          <w:b/>
          <w:u w:val="single"/>
        </w:rPr>
        <w:t xml:space="preserve">Function: </w:t>
      </w:r>
    </w:p>
    <w:p w:rsidR="00111771" w:rsidRDefault="00111771" w:rsidP="006322DE">
      <w:pPr>
        <w:spacing w:after="0"/>
        <w:ind w:left="720"/>
      </w:pPr>
    </w:p>
    <w:p w:rsidR="00DE72AE" w:rsidRPr="00DE72AE" w:rsidRDefault="00E942E7" w:rsidP="006322DE">
      <w:pPr>
        <w:spacing w:after="0"/>
        <w:ind w:left="720"/>
      </w:pPr>
      <w:r w:rsidRPr="009D3C02">
        <w:rPr>
          <w:b/>
        </w:rPr>
        <w:t>S</w:t>
      </w:r>
      <w:r w:rsidR="0082669A" w:rsidRPr="009D3C02">
        <w:rPr>
          <w:b/>
        </w:rPr>
        <w:t>h</w:t>
      </w:r>
      <w:r w:rsidRPr="009D3C02">
        <w:rPr>
          <w:b/>
        </w:rPr>
        <w:t>ipping Context</w:t>
      </w:r>
      <w:r>
        <w:t xml:space="preserve">: </w:t>
      </w:r>
      <w:r w:rsidR="009D3C02">
        <w:t xml:space="preserve"> A </w:t>
      </w:r>
      <w:r w:rsidRPr="009D3C02">
        <w:rPr>
          <w:rFonts w:asciiTheme="majorHAnsi" w:hAnsiTheme="majorHAnsi"/>
        </w:rPr>
        <w:t>device</w:t>
      </w:r>
      <w:r w:rsidR="00790FBF">
        <w:rPr>
          <w:rFonts w:asciiTheme="majorHAnsi" w:hAnsiTheme="majorHAnsi"/>
        </w:rPr>
        <w:t xml:space="preserve"> is </w:t>
      </w:r>
      <w:r w:rsidRPr="00421B6A">
        <w:rPr>
          <w:rFonts w:asciiTheme="majorHAnsi" w:hAnsiTheme="majorHAnsi"/>
        </w:rPr>
        <w:t>shipped to the</w:t>
      </w:r>
      <w:r w:rsidR="009D3C02">
        <w:rPr>
          <w:rFonts w:asciiTheme="majorHAnsi" w:hAnsiTheme="majorHAnsi"/>
        </w:rPr>
        <w:t xml:space="preserve"> </w:t>
      </w:r>
      <w:r w:rsidR="009D3C02" w:rsidRPr="009D3C02">
        <w:rPr>
          <w:rFonts w:asciiTheme="majorHAnsi" w:hAnsiTheme="majorHAnsi"/>
          <w:b/>
        </w:rPr>
        <w:t xml:space="preserve">Recipient’s </w:t>
      </w:r>
      <w:proofErr w:type="gramStart"/>
      <w:r w:rsidRPr="00421B6A">
        <w:rPr>
          <w:rFonts w:asciiTheme="majorHAnsi" w:hAnsiTheme="majorHAnsi"/>
          <w:b/>
        </w:rPr>
        <w:t>Address</w:t>
      </w:r>
      <w:r w:rsidRPr="00421B6A">
        <w:rPr>
          <w:rFonts w:asciiTheme="majorHAnsi" w:hAnsiTheme="majorHAnsi"/>
        </w:rPr>
        <w:t xml:space="preserve"> </w:t>
      </w:r>
      <w:r w:rsidR="009D3C02">
        <w:rPr>
          <w:rFonts w:asciiTheme="majorHAnsi" w:hAnsiTheme="majorHAnsi"/>
        </w:rPr>
        <w:t xml:space="preserve"> </w:t>
      </w:r>
      <w:r w:rsidRPr="00421B6A">
        <w:rPr>
          <w:rFonts w:asciiTheme="majorHAnsi" w:hAnsiTheme="majorHAnsi"/>
        </w:rPr>
        <w:t>service</w:t>
      </w:r>
      <w:proofErr w:type="gramEnd"/>
      <w:r w:rsidRPr="00421B6A">
        <w:rPr>
          <w:rFonts w:asciiTheme="majorHAnsi" w:hAnsiTheme="majorHAnsi"/>
        </w:rPr>
        <w:t>.</w:t>
      </w:r>
    </w:p>
    <w:tbl>
      <w:tblPr>
        <w:tblStyle w:val="TableGrid"/>
        <w:tblW w:w="0" w:type="auto"/>
        <w:tblInd w:w="607" w:type="dxa"/>
        <w:tblLook w:val="04A0" w:firstRow="1" w:lastRow="0" w:firstColumn="1" w:lastColumn="0" w:noHBand="0" w:noVBand="1"/>
      </w:tblPr>
      <w:tblGrid>
        <w:gridCol w:w="1902"/>
        <w:gridCol w:w="6306"/>
      </w:tblGrid>
      <w:tr w:rsidR="00D23906" w:rsidTr="00D04D0E">
        <w:tc>
          <w:tcPr>
            <w:tcW w:w="1902" w:type="dxa"/>
          </w:tcPr>
          <w:p w:rsidR="00D23906" w:rsidRPr="002A2DAC" w:rsidRDefault="0049144F" w:rsidP="006322DE">
            <w:pPr>
              <w:pStyle w:val="ListParagraph"/>
              <w:ind w:left="0"/>
              <w:rPr>
                <w:rFonts w:asciiTheme="majorHAnsi" w:hAnsiTheme="majorHAnsi" w:cstheme="minorHAnsi"/>
                <w:b/>
                <w:color w:val="auto"/>
                <w:sz w:val="24"/>
                <w:szCs w:val="24"/>
              </w:rPr>
            </w:pPr>
            <w:r w:rsidRPr="002A2DAC">
              <w:rPr>
                <w:rFonts w:asciiTheme="majorHAnsi" w:hAnsiTheme="majorHAnsi" w:cstheme="minorHAnsi"/>
                <w:b/>
                <w:color w:val="auto"/>
                <w:sz w:val="24"/>
                <w:szCs w:val="24"/>
              </w:rPr>
              <w:t>Concept</w:t>
            </w:r>
          </w:p>
        </w:tc>
        <w:tc>
          <w:tcPr>
            <w:tcW w:w="6306" w:type="dxa"/>
          </w:tcPr>
          <w:p w:rsidR="00D23906" w:rsidRPr="002A2DAC" w:rsidRDefault="0049144F" w:rsidP="006322DE">
            <w:pPr>
              <w:pStyle w:val="ListParagraph"/>
              <w:ind w:left="0"/>
              <w:rPr>
                <w:rFonts w:asciiTheme="majorHAnsi" w:hAnsiTheme="majorHAnsi" w:cstheme="minorHAnsi"/>
                <w:b/>
                <w:color w:val="auto"/>
                <w:sz w:val="24"/>
                <w:szCs w:val="24"/>
              </w:rPr>
            </w:pPr>
            <w:r w:rsidRPr="002A2DAC">
              <w:rPr>
                <w:rFonts w:asciiTheme="majorHAnsi" w:hAnsiTheme="majorHAnsi" w:cstheme="minorHAnsi"/>
                <w:b/>
                <w:color w:val="auto"/>
                <w:sz w:val="24"/>
                <w:szCs w:val="24"/>
              </w:rPr>
              <w:t>Purpose</w:t>
            </w:r>
          </w:p>
        </w:tc>
      </w:tr>
      <w:tr w:rsidR="00D23906" w:rsidTr="00D04D0E">
        <w:tc>
          <w:tcPr>
            <w:tcW w:w="1902" w:type="dxa"/>
          </w:tcPr>
          <w:p w:rsidR="00D23906" w:rsidRPr="002A2DAC" w:rsidRDefault="0004121E" w:rsidP="006322DE">
            <w:pPr>
              <w:pStyle w:val="ListParagraph"/>
              <w:ind w:left="0"/>
              <w:rPr>
                <w:rFonts w:asciiTheme="majorHAnsi" w:hAnsiTheme="majorHAnsi" w:cstheme="minorHAnsi"/>
                <w:color w:val="auto"/>
                <w:sz w:val="24"/>
                <w:szCs w:val="24"/>
              </w:rPr>
            </w:pPr>
            <w:r w:rsidRPr="002A2DAC">
              <w:rPr>
                <w:rFonts w:asciiTheme="majorHAnsi" w:hAnsiTheme="majorHAnsi" w:cstheme="minorHAnsi"/>
                <w:color w:val="auto"/>
                <w:sz w:val="24"/>
                <w:szCs w:val="24"/>
              </w:rPr>
              <w:t>Recipient</w:t>
            </w:r>
          </w:p>
        </w:tc>
        <w:tc>
          <w:tcPr>
            <w:tcW w:w="6306" w:type="dxa"/>
          </w:tcPr>
          <w:p w:rsidR="00D23906" w:rsidRPr="002A2DAC" w:rsidRDefault="0004121E" w:rsidP="006322DE">
            <w:pPr>
              <w:pStyle w:val="ListParagraph"/>
              <w:ind w:left="0"/>
              <w:rPr>
                <w:rFonts w:asciiTheme="majorHAnsi" w:hAnsiTheme="majorHAnsi" w:cstheme="minorHAnsi"/>
                <w:color w:val="auto"/>
                <w:sz w:val="24"/>
                <w:szCs w:val="24"/>
              </w:rPr>
            </w:pPr>
            <w:r w:rsidRPr="002A2DAC">
              <w:rPr>
                <w:rFonts w:asciiTheme="majorHAnsi" w:hAnsiTheme="majorHAnsi" w:cstheme="minorHAnsi"/>
                <w:color w:val="auto"/>
                <w:sz w:val="24"/>
                <w:szCs w:val="24"/>
              </w:rPr>
              <w:t>Person receiving the shipment</w:t>
            </w:r>
          </w:p>
        </w:tc>
      </w:tr>
      <w:tr w:rsidR="00D23906" w:rsidTr="00D04D0E">
        <w:tc>
          <w:tcPr>
            <w:tcW w:w="1902" w:type="dxa"/>
          </w:tcPr>
          <w:p w:rsidR="00D23906" w:rsidRPr="002A2DAC" w:rsidRDefault="0004121E" w:rsidP="006322DE">
            <w:pPr>
              <w:pStyle w:val="ListParagraph"/>
              <w:ind w:left="0"/>
              <w:rPr>
                <w:rFonts w:asciiTheme="majorHAnsi" w:hAnsiTheme="majorHAnsi" w:cstheme="minorHAnsi"/>
                <w:color w:val="auto"/>
                <w:sz w:val="24"/>
                <w:szCs w:val="24"/>
              </w:rPr>
            </w:pPr>
            <w:r w:rsidRPr="002A2DAC">
              <w:rPr>
                <w:rFonts w:asciiTheme="majorHAnsi" w:hAnsiTheme="majorHAnsi" w:cstheme="minorHAnsi"/>
                <w:color w:val="auto"/>
                <w:sz w:val="24"/>
                <w:szCs w:val="24"/>
              </w:rPr>
              <w:t>Address</w:t>
            </w:r>
          </w:p>
        </w:tc>
        <w:tc>
          <w:tcPr>
            <w:tcW w:w="6306" w:type="dxa"/>
          </w:tcPr>
          <w:p w:rsidR="00D23906" w:rsidRPr="002A2DAC" w:rsidRDefault="0004121E" w:rsidP="006322DE">
            <w:pPr>
              <w:pStyle w:val="ListParagraph"/>
              <w:ind w:left="0"/>
              <w:rPr>
                <w:rFonts w:asciiTheme="majorHAnsi" w:hAnsiTheme="majorHAnsi" w:cstheme="minorHAnsi"/>
                <w:color w:val="auto"/>
                <w:sz w:val="24"/>
                <w:szCs w:val="24"/>
              </w:rPr>
            </w:pPr>
            <w:r w:rsidRPr="002A2DAC">
              <w:rPr>
                <w:rFonts w:asciiTheme="majorHAnsi" w:hAnsiTheme="majorHAnsi" w:cstheme="minorHAnsi"/>
                <w:color w:val="auto"/>
                <w:sz w:val="24"/>
                <w:szCs w:val="24"/>
              </w:rPr>
              <w:t>Address where device will be shipped</w:t>
            </w:r>
          </w:p>
        </w:tc>
      </w:tr>
      <w:tr w:rsidR="00D23906" w:rsidTr="00D04D0E">
        <w:tc>
          <w:tcPr>
            <w:tcW w:w="1902" w:type="dxa"/>
          </w:tcPr>
          <w:p w:rsidR="00D23906" w:rsidRPr="002A2DAC" w:rsidRDefault="003828F3" w:rsidP="006322DE">
            <w:pPr>
              <w:pStyle w:val="ListParagraph"/>
              <w:ind w:left="0"/>
              <w:rPr>
                <w:rFonts w:asciiTheme="majorHAnsi" w:hAnsiTheme="majorHAnsi" w:cstheme="minorHAnsi"/>
                <w:color w:val="auto"/>
                <w:sz w:val="24"/>
                <w:szCs w:val="24"/>
              </w:rPr>
            </w:pPr>
            <w:r w:rsidRPr="002A2DAC">
              <w:rPr>
                <w:rFonts w:asciiTheme="majorHAnsi" w:hAnsiTheme="majorHAnsi" w:cstheme="minorHAnsi"/>
                <w:color w:val="auto"/>
                <w:sz w:val="24"/>
                <w:szCs w:val="24"/>
              </w:rPr>
              <w:t>Address Gateway</w:t>
            </w:r>
          </w:p>
        </w:tc>
        <w:tc>
          <w:tcPr>
            <w:tcW w:w="6306" w:type="dxa"/>
          </w:tcPr>
          <w:p w:rsidR="00D23906" w:rsidRPr="002A2DAC" w:rsidRDefault="003828F3" w:rsidP="006322DE">
            <w:pPr>
              <w:pStyle w:val="ListParagraph"/>
              <w:ind w:left="0"/>
              <w:rPr>
                <w:rFonts w:asciiTheme="majorHAnsi" w:hAnsiTheme="majorHAnsi" w:cstheme="minorHAnsi"/>
                <w:color w:val="auto"/>
                <w:sz w:val="24"/>
                <w:szCs w:val="24"/>
              </w:rPr>
            </w:pPr>
            <w:r w:rsidRPr="002A2DAC">
              <w:rPr>
                <w:rFonts w:asciiTheme="majorHAnsi" w:hAnsiTheme="majorHAnsi" w:cstheme="minorHAnsi"/>
                <w:color w:val="auto"/>
                <w:sz w:val="24"/>
                <w:szCs w:val="24"/>
              </w:rPr>
              <w:t>Validation of Shipping address</w:t>
            </w:r>
          </w:p>
        </w:tc>
      </w:tr>
      <w:tr w:rsidR="00D23906" w:rsidTr="00D04D0E">
        <w:tc>
          <w:tcPr>
            <w:tcW w:w="1902" w:type="dxa"/>
          </w:tcPr>
          <w:p w:rsidR="00D23906" w:rsidRPr="002A2DAC" w:rsidRDefault="0072729F" w:rsidP="006322DE">
            <w:pPr>
              <w:pStyle w:val="ListParagraph"/>
              <w:ind w:left="0"/>
              <w:rPr>
                <w:rFonts w:asciiTheme="majorHAnsi" w:hAnsiTheme="majorHAnsi" w:cstheme="minorHAnsi"/>
                <w:color w:val="auto"/>
                <w:sz w:val="24"/>
                <w:szCs w:val="24"/>
              </w:rPr>
            </w:pPr>
            <w:r w:rsidRPr="002A2DAC">
              <w:rPr>
                <w:rFonts w:asciiTheme="majorHAnsi" w:hAnsiTheme="majorHAnsi" w:cstheme="minorHAnsi"/>
                <w:color w:val="auto"/>
                <w:sz w:val="24"/>
                <w:szCs w:val="24"/>
              </w:rPr>
              <w:t>Notification</w:t>
            </w:r>
          </w:p>
        </w:tc>
        <w:tc>
          <w:tcPr>
            <w:tcW w:w="6306" w:type="dxa"/>
          </w:tcPr>
          <w:p w:rsidR="00D23906" w:rsidRPr="002A2DAC" w:rsidRDefault="0072729F" w:rsidP="006322DE">
            <w:pPr>
              <w:pStyle w:val="ListParagraph"/>
              <w:ind w:left="0"/>
              <w:rPr>
                <w:rFonts w:asciiTheme="majorHAnsi" w:hAnsiTheme="majorHAnsi" w:cstheme="minorHAnsi"/>
                <w:color w:val="auto"/>
                <w:sz w:val="24"/>
                <w:szCs w:val="24"/>
              </w:rPr>
            </w:pPr>
            <w:r w:rsidRPr="002A2DAC">
              <w:rPr>
                <w:rFonts w:asciiTheme="majorHAnsi" w:hAnsiTheme="majorHAnsi" w:cstheme="minorHAnsi"/>
                <w:color w:val="auto"/>
                <w:sz w:val="24"/>
                <w:szCs w:val="24"/>
              </w:rPr>
              <w:t>Notification sent about Shipping status</w:t>
            </w:r>
          </w:p>
        </w:tc>
      </w:tr>
    </w:tbl>
    <w:p w:rsidR="00AD7B67" w:rsidRPr="00AD7B67" w:rsidRDefault="009D3C02" w:rsidP="009E1B19">
      <w:pPr>
        <w:pStyle w:val="ListParagraph"/>
        <w:spacing w:after="0"/>
        <w:ind w:left="2160"/>
        <w:rPr>
          <w:rFonts w:asciiTheme="majorHAnsi" w:eastAsia="MinionPro-Regular" w:hAnsiTheme="majorHAnsi" w:cs="MinionPro-Regular"/>
          <w:color w:val="auto"/>
          <w:u w:val="single"/>
        </w:rPr>
      </w:pPr>
      <w:r>
        <w:rPr>
          <w:rFonts w:asciiTheme="majorHAnsi" w:eastAsia="MinionPro-Regular" w:hAnsiTheme="majorHAnsi" w:cs="MinionPro-Regular"/>
          <w:b/>
          <w:color w:val="auto"/>
          <w:u w:val="single"/>
        </w:rPr>
        <w:t xml:space="preserve"> </w:t>
      </w:r>
    </w:p>
    <w:p w:rsidR="00344F98" w:rsidRDefault="00344F98" w:rsidP="006322DE">
      <w:pPr>
        <w:pStyle w:val="ListParagraph"/>
        <w:spacing w:after="0"/>
        <w:rPr>
          <w:rFonts w:asciiTheme="majorHAnsi" w:hAnsiTheme="majorHAnsi" w:cstheme="minorHAnsi"/>
          <w:sz w:val="24"/>
          <w:szCs w:val="24"/>
        </w:rPr>
      </w:pPr>
      <w:r>
        <w:rPr>
          <w:rFonts w:asciiTheme="majorHAnsi" w:hAnsiTheme="majorHAnsi" w:cstheme="minorHAnsi"/>
          <w:noProof/>
          <w:sz w:val="24"/>
          <w:szCs w:val="24"/>
        </w:rPr>
        <w:lastRenderedPageBreak/>
        <w:drawing>
          <wp:inline distT="0" distB="0" distL="0" distR="0" wp14:anchorId="0191A7F1" wp14:editId="4BE47150">
            <wp:extent cx="4705350" cy="27908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02549" cy="2789164"/>
                    </a:xfrm>
                    <a:prstGeom prst="rect">
                      <a:avLst/>
                    </a:prstGeom>
                    <a:noFill/>
                    <a:ln>
                      <a:noFill/>
                    </a:ln>
                  </pic:spPr>
                </pic:pic>
              </a:graphicData>
            </a:graphic>
          </wp:inline>
        </w:drawing>
      </w:r>
    </w:p>
    <w:p w:rsidR="00DA7A41" w:rsidRPr="002A2DAC" w:rsidRDefault="00DA7A41" w:rsidP="006322DE">
      <w:pPr>
        <w:pStyle w:val="ListParagraph"/>
        <w:spacing w:after="0"/>
        <w:rPr>
          <w:rFonts w:asciiTheme="majorHAnsi" w:hAnsiTheme="majorHAnsi" w:cstheme="minorHAnsi"/>
          <w:b/>
          <w:color w:val="auto"/>
          <w:sz w:val="24"/>
          <w:szCs w:val="24"/>
        </w:rPr>
      </w:pPr>
      <w:r w:rsidRPr="002A2DAC">
        <w:rPr>
          <w:rFonts w:asciiTheme="majorHAnsi" w:hAnsiTheme="majorHAnsi" w:cstheme="minorHAnsi"/>
          <w:b/>
          <w:color w:val="auto"/>
          <w:sz w:val="24"/>
          <w:szCs w:val="24"/>
        </w:rPr>
        <w:t>CRUD Operations involving this domain:</w:t>
      </w:r>
    </w:p>
    <w:p w:rsidR="00DA7A41" w:rsidRPr="002A2DAC" w:rsidRDefault="00DA7A41" w:rsidP="00294A2D">
      <w:pPr>
        <w:pStyle w:val="ListParagraph"/>
        <w:numPr>
          <w:ilvl w:val="0"/>
          <w:numId w:val="15"/>
        </w:numPr>
        <w:spacing w:after="0"/>
        <w:rPr>
          <w:rFonts w:asciiTheme="majorHAnsi" w:hAnsiTheme="majorHAnsi" w:cstheme="minorHAnsi"/>
          <w:color w:val="auto"/>
          <w:sz w:val="24"/>
          <w:szCs w:val="24"/>
        </w:rPr>
      </w:pPr>
      <w:r w:rsidRPr="002A2DAC">
        <w:rPr>
          <w:rFonts w:asciiTheme="majorHAnsi" w:hAnsiTheme="majorHAnsi" w:cstheme="minorHAnsi"/>
          <w:color w:val="auto"/>
          <w:sz w:val="24"/>
          <w:szCs w:val="24"/>
        </w:rPr>
        <w:t>CRUD Shipment</w:t>
      </w:r>
    </w:p>
    <w:p w:rsidR="00DA7A41" w:rsidRPr="002A2DAC" w:rsidRDefault="00DA7A41" w:rsidP="00294A2D">
      <w:pPr>
        <w:pStyle w:val="ListParagraph"/>
        <w:numPr>
          <w:ilvl w:val="0"/>
          <w:numId w:val="15"/>
        </w:numPr>
        <w:spacing w:after="0"/>
        <w:rPr>
          <w:rFonts w:asciiTheme="majorHAnsi" w:hAnsiTheme="majorHAnsi" w:cstheme="minorHAnsi"/>
          <w:color w:val="auto"/>
          <w:sz w:val="24"/>
          <w:szCs w:val="24"/>
        </w:rPr>
      </w:pPr>
      <w:r w:rsidRPr="002A2DAC">
        <w:rPr>
          <w:rFonts w:asciiTheme="majorHAnsi" w:hAnsiTheme="majorHAnsi" w:cstheme="minorHAnsi"/>
          <w:color w:val="auto"/>
          <w:sz w:val="24"/>
          <w:szCs w:val="24"/>
        </w:rPr>
        <w:t>CRUD Shipping Address</w:t>
      </w:r>
    </w:p>
    <w:p w:rsidR="00A83F32" w:rsidRPr="00A83F32" w:rsidRDefault="00A83F32" w:rsidP="00A83F32">
      <w:pPr>
        <w:spacing w:after="0"/>
        <w:ind w:left="1080"/>
        <w:rPr>
          <w:rFonts w:asciiTheme="majorHAnsi" w:hAnsiTheme="majorHAnsi" w:cstheme="minorHAnsi"/>
          <w:sz w:val="24"/>
          <w:szCs w:val="24"/>
        </w:rPr>
      </w:pPr>
    </w:p>
    <w:p w:rsidR="00D11169" w:rsidRDefault="00D11169" w:rsidP="006322DE">
      <w:pPr>
        <w:pStyle w:val="ListParagraph"/>
        <w:spacing w:after="0"/>
        <w:rPr>
          <w:rFonts w:asciiTheme="majorHAnsi" w:hAnsiTheme="majorHAnsi" w:cstheme="minorHAnsi"/>
          <w:noProof/>
          <w:sz w:val="24"/>
          <w:szCs w:val="24"/>
        </w:rPr>
      </w:pPr>
    </w:p>
    <w:p w:rsidR="005E2835" w:rsidRDefault="005E2835" w:rsidP="006322DE">
      <w:pPr>
        <w:pStyle w:val="ListParagraph"/>
        <w:spacing w:after="0"/>
        <w:rPr>
          <w:rFonts w:asciiTheme="majorHAnsi" w:hAnsiTheme="majorHAnsi" w:cstheme="minorHAnsi"/>
          <w:sz w:val="24"/>
          <w:szCs w:val="24"/>
        </w:rPr>
      </w:pPr>
      <w:r>
        <w:rPr>
          <w:rFonts w:asciiTheme="majorHAnsi" w:hAnsiTheme="majorHAnsi" w:cstheme="minorHAnsi"/>
          <w:noProof/>
          <w:sz w:val="24"/>
          <w:szCs w:val="24"/>
        </w:rPr>
        <w:drawing>
          <wp:inline distT="0" distB="0" distL="0" distR="0">
            <wp:extent cx="4724400" cy="28194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24400" cy="2819400"/>
                    </a:xfrm>
                    <a:prstGeom prst="rect">
                      <a:avLst/>
                    </a:prstGeom>
                    <a:noFill/>
                    <a:ln>
                      <a:noFill/>
                    </a:ln>
                  </pic:spPr>
                </pic:pic>
              </a:graphicData>
            </a:graphic>
          </wp:inline>
        </w:drawing>
      </w:r>
    </w:p>
    <w:p w:rsidR="005E2835" w:rsidRDefault="005E2835" w:rsidP="006322DE">
      <w:pPr>
        <w:pStyle w:val="ListParagraph"/>
        <w:spacing w:after="0"/>
        <w:rPr>
          <w:rFonts w:asciiTheme="majorHAnsi" w:hAnsiTheme="majorHAnsi" w:cstheme="minorHAnsi"/>
          <w:sz w:val="24"/>
          <w:szCs w:val="24"/>
        </w:rPr>
      </w:pPr>
    </w:p>
    <w:p w:rsidR="005E2835" w:rsidRDefault="005E2835" w:rsidP="006322DE">
      <w:pPr>
        <w:pStyle w:val="ListParagraph"/>
        <w:spacing w:after="0"/>
        <w:rPr>
          <w:rFonts w:asciiTheme="majorHAnsi" w:hAnsiTheme="majorHAnsi" w:cstheme="minorHAnsi"/>
          <w:sz w:val="24"/>
          <w:szCs w:val="24"/>
        </w:rPr>
      </w:pPr>
    </w:p>
    <w:p w:rsidR="00ED4322" w:rsidRDefault="00ED4322" w:rsidP="006322DE">
      <w:pPr>
        <w:pStyle w:val="ListParagraph"/>
        <w:spacing w:after="0"/>
        <w:rPr>
          <w:rFonts w:asciiTheme="majorHAnsi" w:hAnsiTheme="majorHAnsi" w:cstheme="minorHAnsi"/>
          <w:sz w:val="24"/>
          <w:szCs w:val="24"/>
        </w:rPr>
      </w:pPr>
    </w:p>
    <w:p w:rsidR="00ED4322" w:rsidRDefault="00ED4322" w:rsidP="006322DE">
      <w:pPr>
        <w:pStyle w:val="ListParagraph"/>
        <w:spacing w:after="0"/>
        <w:rPr>
          <w:rFonts w:asciiTheme="majorHAnsi" w:hAnsiTheme="majorHAnsi" w:cstheme="minorHAnsi"/>
          <w:sz w:val="24"/>
          <w:szCs w:val="24"/>
        </w:rPr>
      </w:pPr>
      <w:r>
        <w:rPr>
          <w:rFonts w:asciiTheme="majorHAnsi" w:hAnsiTheme="majorHAnsi" w:cstheme="minorHAnsi"/>
          <w:noProof/>
          <w:sz w:val="24"/>
          <w:szCs w:val="24"/>
        </w:rPr>
        <w:lastRenderedPageBreak/>
        <w:drawing>
          <wp:inline distT="0" distB="0" distL="0" distR="0">
            <wp:extent cx="4519868" cy="2665563"/>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28687" cy="2670764"/>
                    </a:xfrm>
                    <a:prstGeom prst="rect">
                      <a:avLst/>
                    </a:prstGeom>
                    <a:noFill/>
                    <a:ln>
                      <a:noFill/>
                    </a:ln>
                  </pic:spPr>
                </pic:pic>
              </a:graphicData>
            </a:graphic>
          </wp:inline>
        </w:drawing>
      </w:r>
    </w:p>
    <w:p w:rsidR="00ED4322" w:rsidRDefault="00ED4322" w:rsidP="006322DE">
      <w:pPr>
        <w:pStyle w:val="ListParagraph"/>
        <w:spacing w:after="0"/>
        <w:rPr>
          <w:rFonts w:asciiTheme="majorHAnsi" w:hAnsiTheme="majorHAnsi" w:cstheme="minorHAnsi"/>
          <w:sz w:val="24"/>
          <w:szCs w:val="24"/>
        </w:rPr>
      </w:pPr>
    </w:p>
    <w:p w:rsidR="00CD61E0" w:rsidRDefault="00CD61E0" w:rsidP="006322DE">
      <w:pPr>
        <w:pStyle w:val="ListParagraph"/>
        <w:spacing w:after="0"/>
        <w:rPr>
          <w:rFonts w:asciiTheme="majorHAnsi" w:hAnsiTheme="majorHAnsi" w:cstheme="minorHAnsi"/>
          <w:sz w:val="24"/>
          <w:szCs w:val="24"/>
        </w:rPr>
      </w:pPr>
    </w:p>
    <w:p w:rsidR="00CD61E0" w:rsidRDefault="00CD61E0" w:rsidP="006322DE">
      <w:pPr>
        <w:pStyle w:val="ListParagraph"/>
        <w:spacing w:after="0"/>
        <w:rPr>
          <w:rFonts w:asciiTheme="majorHAnsi" w:hAnsiTheme="majorHAnsi" w:cstheme="minorHAnsi"/>
          <w:sz w:val="24"/>
          <w:szCs w:val="24"/>
        </w:rPr>
      </w:pPr>
      <w:r>
        <w:rPr>
          <w:rFonts w:asciiTheme="majorHAnsi" w:hAnsiTheme="majorHAnsi" w:cstheme="minorHAnsi"/>
          <w:noProof/>
          <w:sz w:val="24"/>
          <w:szCs w:val="24"/>
        </w:rPr>
        <w:drawing>
          <wp:inline distT="0" distB="0" distL="0" distR="0">
            <wp:extent cx="3581059" cy="4228405"/>
            <wp:effectExtent l="0" t="0" r="63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94480" cy="4244252"/>
                    </a:xfrm>
                    <a:prstGeom prst="rect">
                      <a:avLst/>
                    </a:prstGeom>
                    <a:noFill/>
                    <a:ln>
                      <a:noFill/>
                    </a:ln>
                  </pic:spPr>
                </pic:pic>
              </a:graphicData>
            </a:graphic>
          </wp:inline>
        </w:drawing>
      </w:r>
    </w:p>
    <w:p w:rsidR="00CD61E0" w:rsidRDefault="00CD61E0" w:rsidP="006322DE">
      <w:pPr>
        <w:pStyle w:val="ListParagraph"/>
        <w:spacing w:after="0"/>
        <w:rPr>
          <w:rFonts w:asciiTheme="majorHAnsi" w:hAnsiTheme="majorHAnsi" w:cstheme="minorHAnsi"/>
          <w:sz w:val="24"/>
          <w:szCs w:val="24"/>
        </w:rPr>
      </w:pPr>
    </w:p>
    <w:p w:rsidR="00CD61E0" w:rsidRDefault="00CD61E0" w:rsidP="006322DE">
      <w:pPr>
        <w:pStyle w:val="ListParagraph"/>
        <w:spacing w:after="0"/>
        <w:rPr>
          <w:rFonts w:asciiTheme="majorHAnsi" w:hAnsiTheme="majorHAnsi" w:cstheme="minorHAnsi"/>
          <w:sz w:val="24"/>
          <w:szCs w:val="24"/>
        </w:rPr>
      </w:pPr>
    </w:p>
    <w:p w:rsidR="0000473A" w:rsidRDefault="009F22BA" w:rsidP="00F41303">
      <w:pPr>
        <w:pStyle w:val="Heading4"/>
      </w:pPr>
      <w:r>
        <w:t>3.2</w:t>
      </w:r>
      <w:r w:rsidR="00B3700A">
        <w:t>.7</w:t>
      </w:r>
      <w:r w:rsidR="00B3700A">
        <w:tab/>
      </w:r>
      <w:r w:rsidR="0000473A">
        <w:t xml:space="preserve"> “Device</w:t>
      </w:r>
      <w:r w:rsidR="0023715C">
        <w:t xml:space="preserve"> </w:t>
      </w:r>
      <w:r w:rsidR="00B92D47">
        <w:t>Inventory</w:t>
      </w:r>
      <w:r w:rsidR="0000473A">
        <w:t>”</w:t>
      </w:r>
      <w:r w:rsidR="0023715C">
        <w:t xml:space="preserve"> Business Capability</w:t>
      </w:r>
      <w:r w:rsidR="00F41303">
        <w:t xml:space="preserve"> &amp; </w:t>
      </w:r>
      <w:proofErr w:type="spellStart"/>
      <w:r w:rsidR="00F41303">
        <w:t>SoR</w:t>
      </w:r>
      <w:proofErr w:type="spellEnd"/>
      <w:r w:rsidR="00F41303">
        <w:t xml:space="preserve"> implementation</w:t>
      </w:r>
    </w:p>
    <w:p w:rsidR="0082669A" w:rsidRDefault="0082669A" w:rsidP="006322DE">
      <w:pPr>
        <w:spacing w:after="0"/>
        <w:ind w:left="720"/>
      </w:pPr>
    </w:p>
    <w:p w:rsidR="00111771" w:rsidRPr="002D5802" w:rsidRDefault="002D5802" w:rsidP="00AD7B67">
      <w:pPr>
        <w:autoSpaceDE w:val="0"/>
        <w:autoSpaceDN w:val="0"/>
        <w:adjustRightInd w:val="0"/>
        <w:spacing w:after="0" w:line="240" w:lineRule="auto"/>
        <w:ind w:left="720"/>
        <w:rPr>
          <w:rFonts w:asciiTheme="majorHAnsi" w:hAnsiTheme="majorHAnsi"/>
          <w:b/>
          <w:u w:val="single"/>
        </w:rPr>
      </w:pPr>
      <w:r w:rsidRPr="002D5802">
        <w:rPr>
          <w:rFonts w:asciiTheme="majorHAnsi" w:hAnsiTheme="majorHAnsi"/>
          <w:b/>
          <w:u w:val="single"/>
        </w:rPr>
        <w:t>Function:</w:t>
      </w:r>
    </w:p>
    <w:p w:rsidR="00AD7B67" w:rsidRDefault="00AD7B67" w:rsidP="00AD7B67">
      <w:pPr>
        <w:autoSpaceDE w:val="0"/>
        <w:autoSpaceDN w:val="0"/>
        <w:adjustRightInd w:val="0"/>
        <w:spacing w:after="0" w:line="240" w:lineRule="auto"/>
        <w:ind w:left="720"/>
      </w:pPr>
    </w:p>
    <w:p w:rsidR="00B92D47" w:rsidRPr="00B92D47" w:rsidRDefault="00B92D47" w:rsidP="00A83F32">
      <w:pPr>
        <w:spacing w:after="0"/>
      </w:pPr>
      <w:r w:rsidRPr="002D5802">
        <w:rPr>
          <w:b/>
        </w:rPr>
        <w:t>Device Inventory Context</w:t>
      </w:r>
      <w:r>
        <w:t xml:space="preserve">: </w:t>
      </w:r>
      <w:r w:rsidR="002D5802" w:rsidRPr="002D5802">
        <w:t>C</w:t>
      </w:r>
      <w:r w:rsidR="002D5802" w:rsidRPr="002D5802">
        <w:rPr>
          <w:rFonts w:asciiTheme="majorHAnsi" w:hAnsiTheme="majorHAnsi"/>
          <w:b/>
        </w:rPr>
        <w:t>ategor</w:t>
      </w:r>
      <w:r w:rsidR="002D5802" w:rsidRPr="002D5802">
        <w:rPr>
          <w:rFonts w:asciiTheme="majorHAnsi" w:hAnsiTheme="majorHAnsi"/>
          <w:b/>
          <w:u w:val="single"/>
        </w:rPr>
        <w:t>y</w:t>
      </w:r>
      <w:r w:rsidR="002D5802">
        <w:rPr>
          <w:rFonts w:asciiTheme="majorHAnsi" w:hAnsiTheme="majorHAnsi"/>
        </w:rPr>
        <w:t xml:space="preserve"> needed by </w:t>
      </w:r>
      <w:r w:rsidRPr="002D5802">
        <w:rPr>
          <w:rFonts w:asciiTheme="majorHAnsi" w:hAnsiTheme="majorHAnsi"/>
        </w:rPr>
        <w:t xml:space="preserve">business </w:t>
      </w:r>
      <w:r w:rsidRPr="00421B6A">
        <w:rPr>
          <w:rFonts w:asciiTheme="majorHAnsi" w:hAnsiTheme="majorHAnsi"/>
        </w:rPr>
        <w:t xml:space="preserve">unit </w:t>
      </w:r>
      <w:r w:rsidR="002D5802">
        <w:rPr>
          <w:rFonts w:asciiTheme="majorHAnsi" w:hAnsiTheme="majorHAnsi"/>
        </w:rPr>
        <w:t xml:space="preserve">to </w:t>
      </w:r>
      <w:r w:rsidRPr="00421B6A">
        <w:rPr>
          <w:rFonts w:asciiTheme="majorHAnsi" w:hAnsiTheme="majorHAnsi"/>
        </w:rPr>
        <w:t>supports</w:t>
      </w:r>
      <w:r w:rsidR="002D5802">
        <w:rPr>
          <w:rFonts w:asciiTheme="majorHAnsi" w:hAnsiTheme="majorHAnsi"/>
        </w:rPr>
        <w:t xml:space="preserve"> AT&amp;T</w:t>
      </w:r>
      <w:r w:rsidR="009020CE">
        <w:rPr>
          <w:rFonts w:asciiTheme="majorHAnsi" w:hAnsiTheme="majorHAnsi"/>
        </w:rPr>
        <w:t xml:space="preserve"> </w:t>
      </w:r>
      <w:r w:rsidR="009020CE" w:rsidRPr="00421B6A">
        <w:rPr>
          <w:rFonts w:asciiTheme="majorHAnsi" w:hAnsiTheme="majorHAnsi"/>
        </w:rPr>
        <w:t>services</w:t>
      </w:r>
      <w:r w:rsidRPr="00421B6A">
        <w:rPr>
          <w:rFonts w:asciiTheme="majorHAnsi" w:hAnsiTheme="majorHAnsi"/>
        </w:rPr>
        <w:t>.</w:t>
      </w:r>
    </w:p>
    <w:tbl>
      <w:tblPr>
        <w:tblStyle w:val="TableGrid"/>
        <w:tblW w:w="0" w:type="auto"/>
        <w:tblInd w:w="607" w:type="dxa"/>
        <w:tblLook w:val="04A0" w:firstRow="1" w:lastRow="0" w:firstColumn="1" w:lastColumn="0" w:noHBand="0" w:noVBand="1"/>
      </w:tblPr>
      <w:tblGrid>
        <w:gridCol w:w="1943"/>
        <w:gridCol w:w="6265"/>
      </w:tblGrid>
      <w:tr w:rsidR="0049144F" w:rsidTr="00D04D0E">
        <w:tc>
          <w:tcPr>
            <w:tcW w:w="1943" w:type="dxa"/>
          </w:tcPr>
          <w:p w:rsidR="0049144F" w:rsidRPr="00D04D0E" w:rsidRDefault="0049144F" w:rsidP="006322DE">
            <w:pPr>
              <w:rPr>
                <w:rFonts w:asciiTheme="majorHAnsi" w:hAnsiTheme="majorHAnsi" w:cstheme="minorHAnsi"/>
                <w:b/>
                <w:sz w:val="24"/>
                <w:szCs w:val="24"/>
              </w:rPr>
            </w:pPr>
            <w:r w:rsidRPr="00D04D0E">
              <w:rPr>
                <w:rFonts w:asciiTheme="majorHAnsi" w:hAnsiTheme="majorHAnsi" w:cstheme="minorHAnsi"/>
                <w:b/>
                <w:sz w:val="24"/>
                <w:szCs w:val="24"/>
              </w:rPr>
              <w:t>Concept</w:t>
            </w:r>
          </w:p>
        </w:tc>
        <w:tc>
          <w:tcPr>
            <w:tcW w:w="6265" w:type="dxa"/>
          </w:tcPr>
          <w:p w:rsidR="0049144F" w:rsidRPr="00D04D0E" w:rsidRDefault="0049144F" w:rsidP="006322DE">
            <w:pPr>
              <w:rPr>
                <w:rFonts w:asciiTheme="majorHAnsi" w:hAnsiTheme="majorHAnsi" w:cstheme="minorHAnsi"/>
                <w:b/>
                <w:sz w:val="24"/>
                <w:szCs w:val="24"/>
              </w:rPr>
            </w:pPr>
            <w:r w:rsidRPr="00D04D0E">
              <w:rPr>
                <w:rFonts w:asciiTheme="majorHAnsi" w:hAnsiTheme="majorHAnsi" w:cstheme="minorHAnsi"/>
                <w:b/>
                <w:sz w:val="24"/>
                <w:szCs w:val="24"/>
              </w:rPr>
              <w:t>Purpose</w:t>
            </w:r>
          </w:p>
        </w:tc>
      </w:tr>
      <w:tr w:rsidR="0049144F" w:rsidTr="00D04D0E">
        <w:tc>
          <w:tcPr>
            <w:tcW w:w="1943" w:type="dxa"/>
          </w:tcPr>
          <w:p w:rsidR="0049144F" w:rsidRDefault="0004121E" w:rsidP="006322DE">
            <w:pPr>
              <w:rPr>
                <w:rFonts w:asciiTheme="majorHAnsi" w:hAnsiTheme="majorHAnsi" w:cstheme="minorHAnsi"/>
                <w:sz w:val="24"/>
                <w:szCs w:val="24"/>
              </w:rPr>
            </w:pPr>
            <w:r>
              <w:rPr>
                <w:rFonts w:asciiTheme="majorHAnsi" w:hAnsiTheme="majorHAnsi" w:cstheme="minorHAnsi"/>
                <w:sz w:val="24"/>
                <w:szCs w:val="24"/>
              </w:rPr>
              <w:t>Category</w:t>
            </w:r>
          </w:p>
        </w:tc>
        <w:tc>
          <w:tcPr>
            <w:tcW w:w="6265" w:type="dxa"/>
          </w:tcPr>
          <w:p w:rsidR="0049144F" w:rsidRDefault="0004121E" w:rsidP="006322DE">
            <w:pPr>
              <w:rPr>
                <w:rFonts w:asciiTheme="majorHAnsi" w:hAnsiTheme="majorHAnsi" w:cstheme="minorHAnsi"/>
                <w:sz w:val="24"/>
                <w:szCs w:val="24"/>
              </w:rPr>
            </w:pPr>
            <w:r>
              <w:rPr>
                <w:rFonts w:asciiTheme="majorHAnsi" w:hAnsiTheme="majorHAnsi" w:cstheme="minorHAnsi"/>
                <w:sz w:val="24"/>
                <w:szCs w:val="24"/>
              </w:rPr>
              <w:t>Device that supports the business type</w:t>
            </w:r>
          </w:p>
        </w:tc>
      </w:tr>
      <w:tr w:rsidR="0049144F" w:rsidTr="00D04D0E">
        <w:tc>
          <w:tcPr>
            <w:tcW w:w="1943" w:type="dxa"/>
          </w:tcPr>
          <w:p w:rsidR="0049144F" w:rsidRDefault="0004121E" w:rsidP="006322DE">
            <w:pPr>
              <w:rPr>
                <w:rFonts w:asciiTheme="majorHAnsi" w:hAnsiTheme="majorHAnsi" w:cstheme="minorHAnsi"/>
                <w:sz w:val="24"/>
                <w:szCs w:val="24"/>
              </w:rPr>
            </w:pPr>
            <w:r>
              <w:rPr>
                <w:rFonts w:asciiTheme="majorHAnsi" w:hAnsiTheme="majorHAnsi" w:cstheme="minorHAnsi"/>
                <w:sz w:val="24"/>
                <w:szCs w:val="24"/>
              </w:rPr>
              <w:t>Device</w:t>
            </w:r>
          </w:p>
        </w:tc>
        <w:tc>
          <w:tcPr>
            <w:tcW w:w="6265" w:type="dxa"/>
          </w:tcPr>
          <w:p w:rsidR="0049144F" w:rsidRDefault="0004121E" w:rsidP="006322DE">
            <w:pPr>
              <w:rPr>
                <w:rFonts w:asciiTheme="majorHAnsi" w:hAnsiTheme="majorHAnsi" w:cstheme="minorHAnsi"/>
                <w:sz w:val="24"/>
                <w:szCs w:val="24"/>
              </w:rPr>
            </w:pPr>
            <w:r>
              <w:rPr>
                <w:rFonts w:asciiTheme="majorHAnsi" w:hAnsiTheme="majorHAnsi" w:cstheme="minorHAnsi"/>
                <w:sz w:val="24"/>
                <w:szCs w:val="24"/>
              </w:rPr>
              <w:t>Device detail information</w:t>
            </w:r>
          </w:p>
        </w:tc>
      </w:tr>
      <w:tr w:rsidR="00B92D47" w:rsidTr="001674C7">
        <w:tc>
          <w:tcPr>
            <w:tcW w:w="1943" w:type="dxa"/>
          </w:tcPr>
          <w:p w:rsidR="00B92D47" w:rsidRDefault="00B92D47" w:rsidP="006322DE">
            <w:pPr>
              <w:rPr>
                <w:rFonts w:asciiTheme="majorHAnsi" w:hAnsiTheme="majorHAnsi" w:cstheme="minorHAnsi"/>
                <w:sz w:val="24"/>
                <w:szCs w:val="24"/>
              </w:rPr>
            </w:pPr>
            <w:r>
              <w:rPr>
                <w:rFonts w:asciiTheme="majorHAnsi" w:hAnsiTheme="majorHAnsi" w:cstheme="minorHAnsi"/>
                <w:sz w:val="24"/>
                <w:szCs w:val="24"/>
              </w:rPr>
              <w:t>Device Spec</w:t>
            </w:r>
          </w:p>
        </w:tc>
        <w:tc>
          <w:tcPr>
            <w:tcW w:w="6265" w:type="dxa"/>
          </w:tcPr>
          <w:p w:rsidR="00B92D47" w:rsidRDefault="00B92D47" w:rsidP="006322DE">
            <w:pPr>
              <w:rPr>
                <w:rFonts w:asciiTheme="majorHAnsi" w:hAnsiTheme="majorHAnsi" w:cstheme="minorHAnsi"/>
                <w:sz w:val="24"/>
                <w:szCs w:val="24"/>
              </w:rPr>
            </w:pPr>
            <w:r>
              <w:rPr>
                <w:rFonts w:asciiTheme="majorHAnsi" w:hAnsiTheme="majorHAnsi" w:cstheme="minorHAnsi"/>
                <w:sz w:val="24"/>
                <w:szCs w:val="24"/>
              </w:rPr>
              <w:t>Attributes associated with the device</w:t>
            </w:r>
          </w:p>
        </w:tc>
      </w:tr>
      <w:tr w:rsidR="00B92D47" w:rsidTr="001674C7">
        <w:tc>
          <w:tcPr>
            <w:tcW w:w="1943" w:type="dxa"/>
          </w:tcPr>
          <w:p w:rsidR="00B92D47" w:rsidRDefault="00B92D47" w:rsidP="006322DE">
            <w:pPr>
              <w:rPr>
                <w:rFonts w:asciiTheme="majorHAnsi" w:hAnsiTheme="majorHAnsi" w:cstheme="minorHAnsi"/>
                <w:sz w:val="24"/>
                <w:szCs w:val="24"/>
              </w:rPr>
            </w:pPr>
            <w:r>
              <w:rPr>
                <w:rFonts w:asciiTheme="majorHAnsi" w:hAnsiTheme="majorHAnsi" w:cstheme="minorHAnsi"/>
                <w:sz w:val="24"/>
                <w:szCs w:val="24"/>
              </w:rPr>
              <w:t>Service</w:t>
            </w:r>
          </w:p>
        </w:tc>
        <w:tc>
          <w:tcPr>
            <w:tcW w:w="6265" w:type="dxa"/>
          </w:tcPr>
          <w:p w:rsidR="00B92D47" w:rsidRDefault="00B92D47" w:rsidP="006322DE">
            <w:pPr>
              <w:rPr>
                <w:rFonts w:asciiTheme="majorHAnsi" w:hAnsiTheme="majorHAnsi" w:cstheme="minorHAnsi"/>
                <w:sz w:val="24"/>
                <w:szCs w:val="24"/>
              </w:rPr>
            </w:pPr>
            <w:r>
              <w:rPr>
                <w:rFonts w:asciiTheme="majorHAnsi" w:hAnsiTheme="majorHAnsi" w:cstheme="minorHAnsi"/>
                <w:sz w:val="24"/>
                <w:szCs w:val="24"/>
              </w:rPr>
              <w:t>Services support by the device.</w:t>
            </w:r>
          </w:p>
        </w:tc>
      </w:tr>
    </w:tbl>
    <w:p w:rsidR="00AD7B67" w:rsidRDefault="00AD7B67" w:rsidP="00AD7B67">
      <w:pPr>
        <w:pStyle w:val="ListParagraph"/>
        <w:spacing w:after="0"/>
        <w:ind w:left="1440"/>
        <w:rPr>
          <w:rFonts w:asciiTheme="majorHAnsi" w:eastAsia="MinionPro-Regular" w:hAnsiTheme="majorHAnsi" w:cs="MinionPro-Regular"/>
          <w:b/>
          <w:color w:val="auto"/>
          <w:u w:val="single"/>
        </w:rPr>
      </w:pPr>
    </w:p>
    <w:p w:rsidR="00344F98" w:rsidRDefault="00344F98" w:rsidP="006322DE">
      <w:pPr>
        <w:spacing w:after="0"/>
        <w:ind w:left="720"/>
        <w:rPr>
          <w:rFonts w:asciiTheme="majorHAnsi" w:hAnsiTheme="majorHAnsi" w:cstheme="minorHAnsi"/>
          <w:sz w:val="24"/>
          <w:szCs w:val="24"/>
        </w:rPr>
      </w:pPr>
      <w:r>
        <w:rPr>
          <w:rFonts w:asciiTheme="majorHAnsi" w:hAnsiTheme="majorHAnsi" w:cstheme="minorHAnsi"/>
          <w:noProof/>
          <w:sz w:val="24"/>
          <w:szCs w:val="24"/>
        </w:rPr>
        <w:drawing>
          <wp:inline distT="0" distB="0" distL="0" distR="0" wp14:anchorId="0A651EF5" wp14:editId="64615CEA">
            <wp:extent cx="4885690" cy="2841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97205" cy="2848097"/>
                    </a:xfrm>
                    <a:prstGeom prst="rect">
                      <a:avLst/>
                    </a:prstGeom>
                    <a:noFill/>
                    <a:ln>
                      <a:noFill/>
                    </a:ln>
                  </pic:spPr>
                </pic:pic>
              </a:graphicData>
            </a:graphic>
          </wp:inline>
        </w:drawing>
      </w:r>
    </w:p>
    <w:p w:rsidR="00DA7A41" w:rsidRPr="002A2DAC" w:rsidRDefault="00DA7A41" w:rsidP="006322DE">
      <w:pPr>
        <w:pStyle w:val="ListParagraph"/>
        <w:spacing w:after="0"/>
        <w:rPr>
          <w:rFonts w:asciiTheme="majorHAnsi" w:hAnsiTheme="majorHAnsi" w:cstheme="minorHAnsi"/>
          <w:b/>
          <w:color w:val="auto"/>
          <w:sz w:val="24"/>
          <w:szCs w:val="24"/>
        </w:rPr>
      </w:pPr>
      <w:r w:rsidRPr="002A2DAC">
        <w:rPr>
          <w:rFonts w:asciiTheme="majorHAnsi" w:hAnsiTheme="majorHAnsi" w:cstheme="minorHAnsi"/>
          <w:b/>
          <w:color w:val="auto"/>
          <w:sz w:val="24"/>
          <w:szCs w:val="24"/>
        </w:rPr>
        <w:t>CRUD Operations involving this domain:</w:t>
      </w:r>
    </w:p>
    <w:p w:rsidR="00DA7A41" w:rsidRPr="002A2DAC" w:rsidRDefault="00DA7A41" w:rsidP="00294A2D">
      <w:pPr>
        <w:pStyle w:val="ListParagraph"/>
        <w:numPr>
          <w:ilvl w:val="0"/>
          <w:numId w:val="15"/>
        </w:numPr>
        <w:spacing w:after="0"/>
        <w:rPr>
          <w:rFonts w:asciiTheme="majorHAnsi" w:hAnsiTheme="majorHAnsi" w:cstheme="minorHAnsi"/>
          <w:color w:val="auto"/>
          <w:sz w:val="24"/>
          <w:szCs w:val="24"/>
        </w:rPr>
      </w:pPr>
      <w:r w:rsidRPr="002A2DAC">
        <w:rPr>
          <w:rFonts w:asciiTheme="majorHAnsi" w:hAnsiTheme="majorHAnsi" w:cstheme="minorHAnsi"/>
          <w:color w:val="auto"/>
          <w:sz w:val="24"/>
          <w:szCs w:val="24"/>
        </w:rPr>
        <w:t>CRUD Category</w:t>
      </w:r>
    </w:p>
    <w:p w:rsidR="00DA7A41" w:rsidRPr="002A2DAC" w:rsidRDefault="00DA7A41" w:rsidP="00294A2D">
      <w:pPr>
        <w:pStyle w:val="ListParagraph"/>
        <w:numPr>
          <w:ilvl w:val="0"/>
          <w:numId w:val="15"/>
        </w:numPr>
        <w:spacing w:after="0"/>
        <w:rPr>
          <w:rFonts w:asciiTheme="majorHAnsi" w:hAnsiTheme="majorHAnsi" w:cstheme="minorHAnsi"/>
          <w:color w:val="auto"/>
          <w:sz w:val="24"/>
          <w:szCs w:val="24"/>
        </w:rPr>
      </w:pPr>
      <w:r w:rsidRPr="002A2DAC">
        <w:rPr>
          <w:rFonts w:asciiTheme="majorHAnsi" w:hAnsiTheme="majorHAnsi" w:cstheme="minorHAnsi"/>
          <w:color w:val="auto"/>
          <w:sz w:val="24"/>
          <w:szCs w:val="24"/>
        </w:rPr>
        <w:t>CRUD Device</w:t>
      </w:r>
    </w:p>
    <w:p w:rsidR="00DA7A41" w:rsidRPr="002A2DAC" w:rsidRDefault="00DA7A41" w:rsidP="00294A2D">
      <w:pPr>
        <w:pStyle w:val="ListParagraph"/>
        <w:numPr>
          <w:ilvl w:val="0"/>
          <w:numId w:val="15"/>
        </w:numPr>
        <w:spacing w:after="0"/>
        <w:rPr>
          <w:rFonts w:asciiTheme="majorHAnsi" w:hAnsiTheme="majorHAnsi" w:cstheme="minorHAnsi"/>
          <w:color w:val="auto"/>
          <w:sz w:val="24"/>
          <w:szCs w:val="24"/>
        </w:rPr>
      </w:pPr>
      <w:r w:rsidRPr="002A2DAC">
        <w:rPr>
          <w:rFonts w:asciiTheme="majorHAnsi" w:hAnsiTheme="majorHAnsi" w:cstheme="minorHAnsi"/>
          <w:color w:val="auto"/>
          <w:sz w:val="24"/>
          <w:szCs w:val="24"/>
        </w:rPr>
        <w:t>CRUD Device Spec</w:t>
      </w:r>
    </w:p>
    <w:p w:rsidR="00DA7A41" w:rsidRDefault="00DA7A41" w:rsidP="006322DE">
      <w:pPr>
        <w:spacing w:after="0"/>
        <w:ind w:left="720"/>
        <w:rPr>
          <w:rFonts w:asciiTheme="majorHAnsi" w:hAnsiTheme="majorHAnsi" w:cstheme="minorHAnsi"/>
          <w:sz w:val="24"/>
          <w:szCs w:val="24"/>
        </w:rPr>
      </w:pPr>
    </w:p>
    <w:p w:rsidR="00D11169" w:rsidRDefault="00D11169" w:rsidP="00A83F32">
      <w:pPr>
        <w:spacing w:after="0"/>
        <w:ind w:left="720"/>
        <w:jc w:val="center"/>
        <w:rPr>
          <w:rFonts w:asciiTheme="majorHAnsi" w:hAnsiTheme="majorHAnsi" w:cstheme="minorHAnsi"/>
          <w:noProof/>
          <w:sz w:val="24"/>
          <w:szCs w:val="24"/>
        </w:rPr>
      </w:pPr>
    </w:p>
    <w:p w:rsidR="00C16378" w:rsidRDefault="00C16378" w:rsidP="00C16378">
      <w:pPr>
        <w:spacing w:after="0"/>
        <w:ind w:left="720"/>
        <w:rPr>
          <w:rFonts w:asciiTheme="majorHAnsi" w:hAnsiTheme="majorHAnsi" w:cstheme="minorHAnsi"/>
          <w:noProof/>
          <w:sz w:val="24"/>
          <w:szCs w:val="24"/>
        </w:rPr>
      </w:pPr>
      <w:r>
        <w:rPr>
          <w:rFonts w:asciiTheme="majorHAnsi" w:hAnsiTheme="majorHAnsi" w:cstheme="minorHAnsi"/>
          <w:noProof/>
          <w:sz w:val="24"/>
          <w:szCs w:val="24"/>
        </w:rPr>
        <w:lastRenderedPageBreak/>
        <w:drawing>
          <wp:inline distT="0" distB="0" distL="0" distR="0">
            <wp:extent cx="5305245" cy="20878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10080" cy="2089783"/>
                    </a:xfrm>
                    <a:prstGeom prst="rect">
                      <a:avLst/>
                    </a:prstGeom>
                    <a:noFill/>
                    <a:ln>
                      <a:noFill/>
                    </a:ln>
                  </pic:spPr>
                </pic:pic>
              </a:graphicData>
            </a:graphic>
          </wp:inline>
        </w:drawing>
      </w:r>
    </w:p>
    <w:p w:rsidR="00C16378" w:rsidRDefault="00C16378" w:rsidP="00C16378">
      <w:pPr>
        <w:spacing w:after="0"/>
        <w:ind w:left="720"/>
        <w:rPr>
          <w:rFonts w:asciiTheme="majorHAnsi" w:hAnsiTheme="majorHAnsi" w:cstheme="minorHAnsi"/>
          <w:noProof/>
          <w:sz w:val="24"/>
          <w:szCs w:val="24"/>
        </w:rPr>
      </w:pPr>
    </w:p>
    <w:p w:rsidR="002670DB" w:rsidRDefault="00C16378" w:rsidP="00421B6A">
      <w:pPr>
        <w:spacing w:after="0"/>
        <w:ind w:left="720"/>
        <w:rPr>
          <w:rFonts w:asciiTheme="majorHAnsi" w:hAnsiTheme="majorHAnsi" w:cstheme="minorHAnsi"/>
          <w:noProof/>
          <w:sz w:val="24"/>
          <w:szCs w:val="24"/>
        </w:rPr>
      </w:pPr>
      <w:r>
        <w:rPr>
          <w:rFonts w:asciiTheme="majorHAnsi" w:hAnsiTheme="majorHAnsi" w:cstheme="minorHAnsi"/>
          <w:noProof/>
          <w:sz w:val="24"/>
          <w:szCs w:val="24"/>
        </w:rPr>
        <w:drawing>
          <wp:inline distT="0" distB="0" distL="0" distR="0">
            <wp:extent cx="5448300" cy="403098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48300" cy="4030980"/>
                    </a:xfrm>
                    <a:prstGeom prst="rect">
                      <a:avLst/>
                    </a:prstGeom>
                    <a:noFill/>
                    <a:ln>
                      <a:noFill/>
                    </a:ln>
                  </pic:spPr>
                </pic:pic>
              </a:graphicData>
            </a:graphic>
          </wp:inline>
        </w:drawing>
      </w:r>
    </w:p>
    <w:p w:rsidR="002670DB" w:rsidRDefault="002670DB" w:rsidP="00C16378">
      <w:pPr>
        <w:spacing w:after="0"/>
        <w:ind w:left="720"/>
        <w:rPr>
          <w:rFonts w:asciiTheme="majorHAnsi" w:hAnsiTheme="majorHAnsi" w:cstheme="minorHAnsi"/>
          <w:noProof/>
          <w:sz w:val="24"/>
          <w:szCs w:val="24"/>
        </w:rPr>
      </w:pPr>
      <w:r>
        <w:rPr>
          <w:rFonts w:asciiTheme="majorHAnsi" w:hAnsiTheme="majorHAnsi" w:cstheme="minorHAnsi"/>
          <w:noProof/>
          <w:sz w:val="24"/>
          <w:szCs w:val="24"/>
        </w:rPr>
        <w:lastRenderedPageBreak/>
        <w:drawing>
          <wp:inline distT="0" distB="0" distL="0" distR="0">
            <wp:extent cx="5943600" cy="77571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7757160"/>
                    </a:xfrm>
                    <a:prstGeom prst="rect">
                      <a:avLst/>
                    </a:prstGeom>
                    <a:noFill/>
                    <a:ln>
                      <a:noFill/>
                    </a:ln>
                  </pic:spPr>
                </pic:pic>
              </a:graphicData>
            </a:graphic>
          </wp:inline>
        </w:drawing>
      </w:r>
    </w:p>
    <w:p w:rsidR="00C16378" w:rsidRPr="00D04D0E" w:rsidRDefault="00C16378" w:rsidP="00421B6A">
      <w:pPr>
        <w:spacing w:after="0"/>
        <w:rPr>
          <w:rFonts w:asciiTheme="majorHAnsi" w:hAnsiTheme="majorHAnsi" w:cstheme="minorHAnsi"/>
          <w:sz w:val="24"/>
          <w:szCs w:val="24"/>
        </w:rPr>
      </w:pPr>
    </w:p>
    <w:p w:rsidR="0000473A" w:rsidRDefault="009F22BA" w:rsidP="00F41303">
      <w:pPr>
        <w:pStyle w:val="Heading4"/>
      </w:pPr>
      <w:r>
        <w:t>3.2</w:t>
      </w:r>
      <w:r w:rsidR="00B3700A">
        <w:t>.8</w:t>
      </w:r>
      <w:r w:rsidR="00B3700A">
        <w:tab/>
      </w:r>
      <w:r w:rsidR="0000473A">
        <w:t xml:space="preserve"> “Network Provisioning”</w:t>
      </w:r>
      <w:r w:rsidR="0023715C">
        <w:t xml:space="preserve"> Business Capability</w:t>
      </w:r>
      <w:r w:rsidR="00F41303">
        <w:t xml:space="preserve"> &amp; </w:t>
      </w:r>
      <w:proofErr w:type="spellStart"/>
      <w:r w:rsidR="00F41303">
        <w:t>SoR</w:t>
      </w:r>
      <w:proofErr w:type="spellEnd"/>
      <w:r w:rsidR="00F41303">
        <w:t xml:space="preserve"> implementation</w:t>
      </w:r>
    </w:p>
    <w:p w:rsidR="00AD7B67" w:rsidRPr="005D0199" w:rsidRDefault="005C0A65" w:rsidP="005C0A65">
      <w:pPr>
        <w:autoSpaceDE w:val="0"/>
        <w:autoSpaceDN w:val="0"/>
        <w:adjustRightInd w:val="0"/>
        <w:spacing w:after="0" w:line="240" w:lineRule="auto"/>
        <w:rPr>
          <w:rFonts w:asciiTheme="majorHAnsi" w:hAnsiTheme="majorHAnsi"/>
          <w:b/>
          <w:u w:val="single"/>
        </w:rPr>
      </w:pPr>
      <w:r w:rsidRPr="005D0199">
        <w:rPr>
          <w:rFonts w:asciiTheme="majorHAnsi" w:hAnsiTheme="majorHAnsi"/>
          <w:b/>
          <w:u w:val="single"/>
        </w:rPr>
        <w:t xml:space="preserve">Function: </w:t>
      </w:r>
    </w:p>
    <w:p w:rsidR="00111771" w:rsidRPr="00864473" w:rsidRDefault="00111771" w:rsidP="00111771">
      <w:pPr>
        <w:autoSpaceDE w:val="0"/>
        <w:autoSpaceDN w:val="0"/>
        <w:adjustRightInd w:val="0"/>
        <w:spacing w:after="0" w:line="240" w:lineRule="auto"/>
        <w:ind w:left="720"/>
        <w:rPr>
          <w:rFonts w:asciiTheme="majorHAnsi" w:eastAsia="MinionPro-Regular" w:hAnsiTheme="majorHAnsi" w:cs="MinionPro-Regular"/>
        </w:rPr>
      </w:pPr>
      <w:r w:rsidRPr="00864473">
        <w:rPr>
          <w:rFonts w:asciiTheme="majorHAnsi" w:eastAsia="MinionPro-Regular" w:hAnsiTheme="majorHAnsi" w:cs="MinionPro-Regular"/>
        </w:rPr>
        <w:t xml:space="preserve"> </w:t>
      </w:r>
      <w:r w:rsidR="00AD7B67">
        <w:rPr>
          <w:rFonts w:asciiTheme="majorHAnsi" w:eastAsia="MinionPro-Regular" w:hAnsiTheme="majorHAnsi" w:cs="MinionPro-Regular"/>
        </w:rPr>
        <w:t xml:space="preserve"> </w:t>
      </w:r>
    </w:p>
    <w:p w:rsidR="00386C02" w:rsidRPr="00386C02" w:rsidRDefault="00386C02" w:rsidP="006322DE">
      <w:pPr>
        <w:spacing w:after="0"/>
        <w:ind w:left="720"/>
      </w:pPr>
      <w:r>
        <w:t xml:space="preserve">Network Provisioning Context: </w:t>
      </w:r>
      <w:r w:rsidR="004C300A">
        <w:t>Service</w:t>
      </w:r>
      <w:r w:rsidR="009020CE">
        <w:t xml:space="preserve"> must be </w:t>
      </w:r>
      <w:r w:rsidR="004C300A" w:rsidRPr="005C0A65">
        <w:t>provisioned</w:t>
      </w:r>
      <w:r w:rsidR="009020CE">
        <w:t xml:space="preserve"> on</w:t>
      </w:r>
      <w:r w:rsidR="004C300A">
        <w:t xml:space="preserve"> the AT&amp;T network and </w:t>
      </w:r>
      <w:r w:rsidR="004C300A" w:rsidRPr="00D04D0E">
        <w:rPr>
          <w:b/>
        </w:rPr>
        <w:t>devices</w:t>
      </w:r>
      <w:r w:rsidR="004C300A">
        <w:t xml:space="preserve"> to </w:t>
      </w:r>
      <w:r w:rsidR="004C300A" w:rsidRPr="00D04D0E">
        <w:rPr>
          <w:b/>
        </w:rPr>
        <w:t>activate</w:t>
      </w:r>
      <w:r w:rsidR="005314EB" w:rsidRPr="00D04D0E">
        <w:rPr>
          <w:b/>
        </w:rPr>
        <w:t>/deacti</w:t>
      </w:r>
      <w:r w:rsidR="00103E2B" w:rsidRPr="00D04D0E">
        <w:rPr>
          <w:b/>
        </w:rPr>
        <w:t>vate</w:t>
      </w:r>
      <w:r w:rsidR="00103E2B">
        <w:t xml:space="preserve"> device settings for</w:t>
      </w:r>
      <w:r w:rsidR="004C300A">
        <w:t xml:space="preserve"> the</w:t>
      </w:r>
      <w:r w:rsidR="009020CE">
        <w:t xml:space="preserve"> associated</w:t>
      </w:r>
      <w:r w:rsidR="004C300A">
        <w:t xml:space="preserve"> </w:t>
      </w:r>
      <w:r w:rsidR="00103E2B" w:rsidRPr="00D04D0E">
        <w:rPr>
          <w:b/>
        </w:rPr>
        <w:t>Account</w:t>
      </w:r>
      <w:r w:rsidR="009020CE">
        <w:rPr>
          <w:b/>
        </w:rPr>
        <w:t>.</w:t>
      </w:r>
    </w:p>
    <w:tbl>
      <w:tblPr>
        <w:tblStyle w:val="TableGrid"/>
        <w:tblW w:w="0" w:type="auto"/>
        <w:tblInd w:w="607" w:type="dxa"/>
        <w:tblLook w:val="04A0" w:firstRow="1" w:lastRow="0" w:firstColumn="1" w:lastColumn="0" w:noHBand="0" w:noVBand="1"/>
      </w:tblPr>
      <w:tblGrid>
        <w:gridCol w:w="2484"/>
        <w:gridCol w:w="5724"/>
      </w:tblGrid>
      <w:tr w:rsidR="0049144F" w:rsidTr="00D04D0E">
        <w:tc>
          <w:tcPr>
            <w:tcW w:w="2484" w:type="dxa"/>
          </w:tcPr>
          <w:p w:rsidR="0049144F" w:rsidRPr="00D04D0E" w:rsidRDefault="0049144F" w:rsidP="006322DE">
            <w:pPr>
              <w:rPr>
                <w:rFonts w:asciiTheme="majorHAnsi" w:hAnsiTheme="majorHAnsi" w:cstheme="minorHAnsi"/>
                <w:b/>
                <w:sz w:val="24"/>
                <w:szCs w:val="24"/>
              </w:rPr>
            </w:pPr>
            <w:r w:rsidRPr="00D04D0E">
              <w:rPr>
                <w:rFonts w:asciiTheme="majorHAnsi" w:hAnsiTheme="majorHAnsi" w:cstheme="minorHAnsi"/>
                <w:b/>
                <w:sz w:val="24"/>
                <w:szCs w:val="24"/>
              </w:rPr>
              <w:t>Concept</w:t>
            </w:r>
          </w:p>
        </w:tc>
        <w:tc>
          <w:tcPr>
            <w:tcW w:w="5724" w:type="dxa"/>
          </w:tcPr>
          <w:p w:rsidR="0049144F" w:rsidRPr="00D04D0E" w:rsidRDefault="0049144F" w:rsidP="006322DE">
            <w:pPr>
              <w:rPr>
                <w:rFonts w:asciiTheme="majorHAnsi" w:hAnsiTheme="majorHAnsi" w:cstheme="minorHAnsi"/>
                <w:b/>
                <w:sz w:val="24"/>
                <w:szCs w:val="24"/>
              </w:rPr>
            </w:pPr>
            <w:r w:rsidRPr="00D04D0E">
              <w:rPr>
                <w:rFonts w:asciiTheme="majorHAnsi" w:hAnsiTheme="majorHAnsi" w:cstheme="minorHAnsi"/>
                <w:b/>
                <w:sz w:val="24"/>
                <w:szCs w:val="24"/>
              </w:rPr>
              <w:t>Purpose</w:t>
            </w:r>
          </w:p>
        </w:tc>
      </w:tr>
      <w:tr w:rsidR="0049144F" w:rsidTr="00D04D0E">
        <w:tc>
          <w:tcPr>
            <w:tcW w:w="2484" w:type="dxa"/>
          </w:tcPr>
          <w:p w:rsidR="0049144F" w:rsidRDefault="0004121E" w:rsidP="006322DE">
            <w:pPr>
              <w:rPr>
                <w:rFonts w:asciiTheme="majorHAnsi" w:hAnsiTheme="majorHAnsi" w:cstheme="minorHAnsi"/>
                <w:sz w:val="24"/>
                <w:szCs w:val="24"/>
              </w:rPr>
            </w:pPr>
            <w:r>
              <w:rPr>
                <w:rFonts w:asciiTheme="majorHAnsi" w:hAnsiTheme="majorHAnsi" w:cstheme="minorHAnsi"/>
                <w:sz w:val="24"/>
                <w:szCs w:val="24"/>
              </w:rPr>
              <w:t>Device</w:t>
            </w:r>
          </w:p>
        </w:tc>
        <w:tc>
          <w:tcPr>
            <w:tcW w:w="5724" w:type="dxa"/>
          </w:tcPr>
          <w:p w:rsidR="0049144F" w:rsidRDefault="0004121E" w:rsidP="006322DE">
            <w:pPr>
              <w:rPr>
                <w:rFonts w:asciiTheme="majorHAnsi" w:hAnsiTheme="majorHAnsi" w:cstheme="minorHAnsi"/>
                <w:sz w:val="24"/>
                <w:szCs w:val="24"/>
              </w:rPr>
            </w:pPr>
            <w:r>
              <w:rPr>
                <w:rFonts w:asciiTheme="majorHAnsi" w:hAnsiTheme="majorHAnsi" w:cstheme="minorHAnsi"/>
                <w:sz w:val="24"/>
                <w:szCs w:val="24"/>
              </w:rPr>
              <w:t>Device Information that is in use for providing service</w:t>
            </w:r>
          </w:p>
        </w:tc>
      </w:tr>
      <w:tr w:rsidR="0049144F" w:rsidTr="00D04D0E">
        <w:tc>
          <w:tcPr>
            <w:tcW w:w="2484" w:type="dxa"/>
          </w:tcPr>
          <w:p w:rsidR="0049144F" w:rsidRDefault="0004121E" w:rsidP="006322DE">
            <w:pPr>
              <w:rPr>
                <w:rFonts w:asciiTheme="majorHAnsi" w:hAnsiTheme="majorHAnsi" w:cstheme="minorHAnsi"/>
                <w:sz w:val="24"/>
                <w:szCs w:val="24"/>
              </w:rPr>
            </w:pPr>
            <w:r>
              <w:rPr>
                <w:rFonts w:asciiTheme="majorHAnsi" w:hAnsiTheme="majorHAnsi" w:cstheme="minorHAnsi"/>
                <w:sz w:val="24"/>
                <w:szCs w:val="24"/>
              </w:rPr>
              <w:t>Activation/Deactivation</w:t>
            </w:r>
          </w:p>
        </w:tc>
        <w:tc>
          <w:tcPr>
            <w:tcW w:w="5724" w:type="dxa"/>
          </w:tcPr>
          <w:p w:rsidR="0049144F" w:rsidRDefault="0004121E" w:rsidP="006322DE">
            <w:pPr>
              <w:rPr>
                <w:rFonts w:asciiTheme="majorHAnsi" w:hAnsiTheme="majorHAnsi" w:cstheme="minorHAnsi"/>
                <w:sz w:val="24"/>
                <w:szCs w:val="24"/>
              </w:rPr>
            </w:pPr>
            <w:r>
              <w:rPr>
                <w:rFonts w:asciiTheme="majorHAnsi" w:hAnsiTheme="majorHAnsi" w:cstheme="minorHAnsi"/>
                <w:sz w:val="24"/>
                <w:szCs w:val="24"/>
              </w:rPr>
              <w:t>Turning on/off , setting parameters for the features subscribed by client</w:t>
            </w:r>
          </w:p>
        </w:tc>
      </w:tr>
      <w:tr w:rsidR="0049144F" w:rsidTr="00D04D0E">
        <w:tc>
          <w:tcPr>
            <w:tcW w:w="2484" w:type="dxa"/>
          </w:tcPr>
          <w:p w:rsidR="0049144F" w:rsidRDefault="003C35B3" w:rsidP="006322DE">
            <w:pPr>
              <w:rPr>
                <w:rFonts w:asciiTheme="majorHAnsi" w:hAnsiTheme="majorHAnsi" w:cstheme="minorHAnsi"/>
                <w:sz w:val="24"/>
                <w:szCs w:val="24"/>
              </w:rPr>
            </w:pPr>
            <w:r>
              <w:rPr>
                <w:rFonts w:asciiTheme="majorHAnsi" w:hAnsiTheme="majorHAnsi" w:cstheme="minorHAnsi"/>
                <w:sz w:val="24"/>
                <w:szCs w:val="24"/>
              </w:rPr>
              <w:t>Port Number</w:t>
            </w:r>
            <w:r w:rsidR="004F2E9F">
              <w:rPr>
                <w:rFonts w:asciiTheme="majorHAnsi" w:hAnsiTheme="majorHAnsi" w:cstheme="minorHAnsi"/>
                <w:sz w:val="24"/>
                <w:szCs w:val="24"/>
              </w:rPr>
              <w:t>(Circuit)</w:t>
            </w:r>
          </w:p>
        </w:tc>
        <w:tc>
          <w:tcPr>
            <w:tcW w:w="5724" w:type="dxa"/>
          </w:tcPr>
          <w:p w:rsidR="0049144F" w:rsidRDefault="003C35B3" w:rsidP="006322DE">
            <w:pPr>
              <w:rPr>
                <w:rFonts w:asciiTheme="majorHAnsi" w:hAnsiTheme="majorHAnsi" w:cstheme="minorHAnsi"/>
                <w:sz w:val="24"/>
                <w:szCs w:val="24"/>
              </w:rPr>
            </w:pPr>
            <w:r>
              <w:rPr>
                <w:rFonts w:asciiTheme="majorHAnsi" w:hAnsiTheme="majorHAnsi" w:cstheme="minorHAnsi"/>
                <w:sz w:val="24"/>
                <w:szCs w:val="24"/>
              </w:rPr>
              <w:t>Porting Eligibility of the line</w:t>
            </w:r>
          </w:p>
        </w:tc>
      </w:tr>
      <w:tr w:rsidR="0049144F" w:rsidTr="00D04D0E">
        <w:tc>
          <w:tcPr>
            <w:tcW w:w="2484" w:type="dxa"/>
          </w:tcPr>
          <w:p w:rsidR="0049144F" w:rsidRDefault="00103E2B" w:rsidP="006322DE">
            <w:pPr>
              <w:rPr>
                <w:rFonts w:asciiTheme="majorHAnsi" w:hAnsiTheme="majorHAnsi" w:cstheme="minorHAnsi"/>
                <w:sz w:val="24"/>
                <w:szCs w:val="24"/>
              </w:rPr>
            </w:pPr>
            <w:r>
              <w:rPr>
                <w:rFonts w:asciiTheme="majorHAnsi" w:hAnsiTheme="majorHAnsi" w:cstheme="minorHAnsi"/>
                <w:sz w:val="24"/>
                <w:szCs w:val="24"/>
              </w:rPr>
              <w:t>Account</w:t>
            </w:r>
          </w:p>
        </w:tc>
        <w:tc>
          <w:tcPr>
            <w:tcW w:w="5724" w:type="dxa"/>
          </w:tcPr>
          <w:p w:rsidR="0049144F" w:rsidRDefault="00103E2B" w:rsidP="006322DE">
            <w:pPr>
              <w:rPr>
                <w:rFonts w:asciiTheme="majorHAnsi" w:hAnsiTheme="majorHAnsi" w:cstheme="minorHAnsi"/>
                <w:sz w:val="24"/>
                <w:szCs w:val="24"/>
              </w:rPr>
            </w:pPr>
            <w:r>
              <w:rPr>
                <w:rFonts w:asciiTheme="majorHAnsi" w:hAnsiTheme="majorHAnsi" w:cstheme="minorHAnsi"/>
                <w:sz w:val="24"/>
                <w:szCs w:val="24"/>
              </w:rPr>
              <w:t>Service provisioned for the account</w:t>
            </w:r>
          </w:p>
        </w:tc>
      </w:tr>
      <w:tr w:rsidR="0049144F" w:rsidTr="00D04D0E">
        <w:tc>
          <w:tcPr>
            <w:tcW w:w="2484" w:type="dxa"/>
          </w:tcPr>
          <w:p w:rsidR="0049144F" w:rsidRDefault="0072729F" w:rsidP="006322DE">
            <w:pPr>
              <w:rPr>
                <w:rFonts w:asciiTheme="majorHAnsi" w:hAnsiTheme="majorHAnsi" w:cstheme="minorHAnsi"/>
                <w:sz w:val="24"/>
                <w:szCs w:val="24"/>
              </w:rPr>
            </w:pPr>
            <w:r>
              <w:rPr>
                <w:rFonts w:asciiTheme="majorHAnsi" w:hAnsiTheme="majorHAnsi" w:cstheme="minorHAnsi"/>
                <w:sz w:val="24"/>
                <w:szCs w:val="24"/>
              </w:rPr>
              <w:t>Notification</w:t>
            </w:r>
          </w:p>
        </w:tc>
        <w:tc>
          <w:tcPr>
            <w:tcW w:w="5724" w:type="dxa"/>
          </w:tcPr>
          <w:p w:rsidR="0049144F" w:rsidRDefault="0072729F" w:rsidP="006322DE">
            <w:pPr>
              <w:rPr>
                <w:rFonts w:asciiTheme="majorHAnsi" w:hAnsiTheme="majorHAnsi" w:cstheme="minorHAnsi"/>
                <w:sz w:val="24"/>
                <w:szCs w:val="24"/>
              </w:rPr>
            </w:pPr>
            <w:r>
              <w:rPr>
                <w:rFonts w:asciiTheme="majorHAnsi" w:hAnsiTheme="majorHAnsi" w:cstheme="minorHAnsi"/>
                <w:sz w:val="24"/>
                <w:szCs w:val="24"/>
              </w:rPr>
              <w:t>Notification sent about provisioning status</w:t>
            </w:r>
          </w:p>
        </w:tc>
      </w:tr>
    </w:tbl>
    <w:p w:rsidR="00AD7B67" w:rsidRDefault="00AD7B67" w:rsidP="00AD7B67">
      <w:pPr>
        <w:pStyle w:val="ListParagraph"/>
        <w:spacing w:after="0"/>
        <w:ind w:left="1440"/>
        <w:rPr>
          <w:rFonts w:asciiTheme="majorHAnsi" w:eastAsia="MinionPro-Regular" w:hAnsiTheme="majorHAnsi" w:cs="MinionPro-Regular"/>
          <w:b/>
          <w:color w:val="auto"/>
          <w:u w:val="single"/>
        </w:rPr>
      </w:pPr>
    </w:p>
    <w:p w:rsidR="00164007" w:rsidRDefault="00164007" w:rsidP="006322DE">
      <w:pPr>
        <w:spacing w:after="0"/>
        <w:ind w:left="720"/>
        <w:rPr>
          <w:rFonts w:asciiTheme="majorHAnsi" w:hAnsiTheme="majorHAnsi" w:cstheme="minorHAnsi"/>
          <w:sz w:val="24"/>
          <w:szCs w:val="24"/>
        </w:rPr>
      </w:pPr>
      <w:r>
        <w:rPr>
          <w:rFonts w:asciiTheme="majorHAnsi" w:hAnsiTheme="majorHAnsi" w:cstheme="minorHAnsi"/>
          <w:noProof/>
          <w:sz w:val="24"/>
          <w:szCs w:val="24"/>
        </w:rPr>
        <w:drawing>
          <wp:inline distT="0" distB="0" distL="0" distR="0" wp14:anchorId="0FD0E7AA" wp14:editId="5C54275E">
            <wp:extent cx="4962525" cy="326113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60104" cy="3259542"/>
                    </a:xfrm>
                    <a:prstGeom prst="rect">
                      <a:avLst/>
                    </a:prstGeom>
                    <a:noFill/>
                    <a:ln>
                      <a:noFill/>
                    </a:ln>
                  </pic:spPr>
                </pic:pic>
              </a:graphicData>
            </a:graphic>
          </wp:inline>
        </w:drawing>
      </w:r>
    </w:p>
    <w:p w:rsidR="00DC1AC5" w:rsidRPr="002A2DAC" w:rsidRDefault="00DC1AC5" w:rsidP="006322DE">
      <w:pPr>
        <w:pStyle w:val="ListParagraph"/>
        <w:spacing w:after="0"/>
        <w:rPr>
          <w:rFonts w:asciiTheme="majorHAnsi" w:hAnsiTheme="majorHAnsi" w:cstheme="minorHAnsi"/>
          <w:b/>
          <w:color w:val="auto"/>
          <w:sz w:val="24"/>
          <w:szCs w:val="24"/>
        </w:rPr>
      </w:pPr>
      <w:r w:rsidRPr="002A2DAC">
        <w:rPr>
          <w:rFonts w:asciiTheme="majorHAnsi" w:hAnsiTheme="majorHAnsi" w:cstheme="minorHAnsi"/>
          <w:b/>
          <w:color w:val="auto"/>
          <w:sz w:val="24"/>
          <w:szCs w:val="24"/>
        </w:rPr>
        <w:t>CRUD Operations involving this domain:</w:t>
      </w:r>
    </w:p>
    <w:p w:rsidR="00DC1AC5" w:rsidRPr="002A2DAC" w:rsidRDefault="00DC1AC5" w:rsidP="00294A2D">
      <w:pPr>
        <w:pStyle w:val="ListParagraph"/>
        <w:numPr>
          <w:ilvl w:val="0"/>
          <w:numId w:val="15"/>
        </w:numPr>
        <w:spacing w:after="0"/>
        <w:rPr>
          <w:rFonts w:asciiTheme="majorHAnsi" w:hAnsiTheme="majorHAnsi" w:cstheme="minorHAnsi"/>
          <w:color w:val="auto"/>
          <w:sz w:val="24"/>
          <w:szCs w:val="24"/>
        </w:rPr>
      </w:pPr>
      <w:r w:rsidRPr="002A2DAC">
        <w:rPr>
          <w:rFonts w:asciiTheme="majorHAnsi" w:hAnsiTheme="majorHAnsi" w:cstheme="minorHAnsi"/>
          <w:color w:val="auto"/>
          <w:sz w:val="24"/>
          <w:szCs w:val="24"/>
        </w:rPr>
        <w:t>CRUD Provision</w:t>
      </w:r>
    </w:p>
    <w:p w:rsidR="00DC1AC5" w:rsidRPr="002A2DAC" w:rsidRDefault="00DC1AC5" w:rsidP="00294A2D">
      <w:pPr>
        <w:pStyle w:val="ListParagraph"/>
        <w:numPr>
          <w:ilvl w:val="0"/>
          <w:numId w:val="15"/>
        </w:numPr>
        <w:spacing w:after="0"/>
        <w:rPr>
          <w:rFonts w:asciiTheme="majorHAnsi" w:hAnsiTheme="majorHAnsi" w:cstheme="minorHAnsi"/>
          <w:color w:val="auto"/>
          <w:sz w:val="24"/>
          <w:szCs w:val="24"/>
        </w:rPr>
      </w:pPr>
      <w:r w:rsidRPr="002A2DAC">
        <w:rPr>
          <w:rFonts w:asciiTheme="majorHAnsi" w:hAnsiTheme="majorHAnsi" w:cstheme="minorHAnsi"/>
          <w:color w:val="auto"/>
          <w:sz w:val="24"/>
          <w:szCs w:val="24"/>
        </w:rPr>
        <w:t>CRUD Circuit</w:t>
      </w:r>
    </w:p>
    <w:p w:rsidR="00DC1AC5" w:rsidRDefault="00DC1AC5" w:rsidP="006322DE">
      <w:pPr>
        <w:spacing w:after="0"/>
        <w:ind w:left="720"/>
        <w:rPr>
          <w:rFonts w:asciiTheme="majorHAnsi" w:hAnsiTheme="majorHAnsi" w:cstheme="minorHAnsi"/>
          <w:sz w:val="24"/>
          <w:szCs w:val="24"/>
        </w:rPr>
      </w:pPr>
    </w:p>
    <w:p w:rsidR="00D11169" w:rsidRDefault="005E05F3" w:rsidP="00A83F32">
      <w:pPr>
        <w:spacing w:after="0"/>
        <w:ind w:left="720"/>
        <w:jc w:val="center"/>
        <w:rPr>
          <w:rFonts w:asciiTheme="majorHAnsi" w:hAnsiTheme="majorHAnsi" w:cstheme="minorHAnsi"/>
          <w:sz w:val="24"/>
          <w:szCs w:val="24"/>
        </w:rPr>
      </w:pPr>
      <w:r>
        <w:rPr>
          <w:rFonts w:asciiTheme="majorHAnsi" w:hAnsiTheme="majorHAnsi" w:cstheme="minorHAnsi"/>
          <w:noProof/>
          <w:sz w:val="24"/>
          <w:szCs w:val="24"/>
        </w:rPr>
        <w:lastRenderedPageBreak/>
        <w:drawing>
          <wp:inline distT="0" distB="0" distL="0" distR="0">
            <wp:extent cx="5814204" cy="2819282"/>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29501" cy="2826699"/>
                    </a:xfrm>
                    <a:prstGeom prst="rect">
                      <a:avLst/>
                    </a:prstGeom>
                    <a:noFill/>
                    <a:ln>
                      <a:noFill/>
                    </a:ln>
                  </pic:spPr>
                </pic:pic>
              </a:graphicData>
            </a:graphic>
          </wp:inline>
        </w:drawing>
      </w:r>
    </w:p>
    <w:p w:rsidR="005E05F3" w:rsidRDefault="005E05F3" w:rsidP="005E05F3">
      <w:pPr>
        <w:spacing w:after="0"/>
        <w:ind w:left="720"/>
        <w:rPr>
          <w:rFonts w:asciiTheme="majorHAnsi" w:hAnsiTheme="majorHAnsi" w:cstheme="minorHAnsi"/>
          <w:sz w:val="24"/>
          <w:szCs w:val="24"/>
        </w:rPr>
      </w:pPr>
    </w:p>
    <w:p w:rsidR="005E05F3" w:rsidRDefault="005E05F3" w:rsidP="005E05F3">
      <w:pPr>
        <w:spacing w:after="0"/>
        <w:ind w:left="720"/>
        <w:rPr>
          <w:rFonts w:asciiTheme="majorHAnsi" w:hAnsiTheme="majorHAnsi" w:cstheme="minorHAnsi"/>
          <w:sz w:val="24"/>
          <w:szCs w:val="24"/>
        </w:rPr>
      </w:pPr>
      <w:r>
        <w:rPr>
          <w:rFonts w:asciiTheme="majorHAnsi" w:hAnsiTheme="majorHAnsi" w:cstheme="minorHAnsi"/>
          <w:noProof/>
          <w:sz w:val="24"/>
          <w:szCs w:val="24"/>
        </w:rPr>
        <w:drawing>
          <wp:inline distT="0" distB="0" distL="0" distR="0">
            <wp:extent cx="5791200" cy="35814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91200" cy="3581400"/>
                    </a:xfrm>
                    <a:prstGeom prst="rect">
                      <a:avLst/>
                    </a:prstGeom>
                    <a:noFill/>
                    <a:ln>
                      <a:noFill/>
                    </a:ln>
                  </pic:spPr>
                </pic:pic>
              </a:graphicData>
            </a:graphic>
          </wp:inline>
        </w:drawing>
      </w:r>
    </w:p>
    <w:p w:rsidR="005E05F3" w:rsidRDefault="005E05F3" w:rsidP="005E05F3">
      <w:pPr>
        <w:spacing w:after="0"/>
        <w:ind w:left="720"/>
        <w:rPr>
          <w:rFonts w:asciiTheme="majorHAnsi" w:hAnsiTheme="majorHAnsi" w:cstheme="minorHAnsi"/>
          <w:sz w:val="24"/>
          <w:szCs w:val="24"/>
        </w:rPr>
      </w:pPr>
    </w:p>
    <w:p w:rsidR="005D0199" w:rsidRDefault="005D0199" w:rsidP="005E05F3">
      <w:pPr>
        <w:spacing w:after="0"/>
        <w:ind w:left="720"/>
        <w:rPr>
          <w:rFonts w:asciiTheme="majorHAnsi" w:hAnsiTheme="majorHAnsi" w:cstheme="minorHAnsi"/>
          <w:sz w:val="24"/>
          <w:szCs w:val="24"/>
        </w:rPr>
      </w:pPr>
    </w:p>
    <w:p w:rsidR="005D0199" w:rsidRDefault="005D0199" w:rsidP="005E05F3">
      <w:pPr>
        <w:spacing w:after="0"/>
        <w:ind w:left="720"/>
        <w:rPr>
          <w:rFonts w:asciiTheme="majorHAnsi" w:hAnsiTheme="majorHAnsi" w:cstheme="minorHAnsi"/>
          <w:sz w:val="24"/>
          <w:szCs w:val="24"/>
        </w:rPr>
      </w:pPr>
    </w:p>
    <w:p w:rsidR="0000473A" w:rsidRDefault="009F22BA" w:rsidP="00F41303">
      <w:pPr>
        <w:pStyle w:val="Heading4"/>
      </w:pPr>
      <w:r>
        <w:lastRenderedPageBreak/>
        <w:t>3.2</w:t>
      </w:r>
      <w:r w:rsidR="00B3700A">
        <w:t>.9</w:t>
      </w:r>
      <w:r w:rsidR="00B3700A">
        <w:tab/>
      </w:r>
      <w:r w:rsidR="0000473A">
        <w:t xml:space="preserve"> “Customer Service”</w:t>
      </w:r>
      <w:r w:rsidR="0023715C">
        <w:t xml:space="preserve"> Business Capabilities</w:t>
      </w:r>
      <w:r w:rsidR="00F41303">
        <w:t xml:space="preserve"> &amp; </w:t>
      </w:r>
      <w:proofErr w:type="spellStart"/>
      <w:r w:rsidR="00F41303">
        <w:t>SoR</w:t>
      </w:r>
      <w:proofErr w:type="spellEnd"/>
      <w:r w:rsidR="00F41303">
        <w:t xml:space="preserve"> implementation</w:t>
      </w:r>
    </w:p>
    <w:p w:rsidR="00572A64" w:rsidRDefault="00572A64" w:rsidP="00572A64">
      <w:pPr>
        <w:pStyle w:val="Default"/>
        <w:ind w:firstLine="720"/>
        <w:rPr>
          <w:rFonts w:asciiTheme="majorHAnsi" w:hAnsiTheme="majorHAnsi" w:cs="Times New Roman"/>
          <w:b/>
          <w:color w:val="auto"/>
          <w:sz w:val="22"/>
          <w:szCs w:val="22"/>
        </w:rPr>
      </w:pPr>
    </w:p>
    <w:p w:rsidR="00AD7B67" w:rsidRPr="005D0199" w:rsidRDefault="005D0199" w:rsidP="00AD7B67">
      <w:pPr>
        <w:autoSpaceDE w:val="0"/>
        <w:autoSpaceDN w:val="0"/>
        <w:adjustRightInd w:val="0"/>
        <w:spacing w:after="0" w:line="240" w:lineRule="auto"/>
        <w:ind w:left="720" w:firstLine="720"/>
        <w:rPr>
          <w:b/>
          <w:u w:val="single"/>
        </w:rPr>
      </w:pPr>
      <w:r w:rsidRPr="005D0199">
        <w:rPr>
          <w:b/>
          <w:u w:val="single"/>
        </w:rPr>
        <w:t xml:space="preserve">Function: </w:t>
      </w:r>
    </w:p>
    <w:p w:rsidR="00262670" w:rsidRPr="00262670" w:rsidRDefault="00262670" w:rsidP="00AD7B67">
      <w:pPr>
        <w:autoSpaceDE w:val="0"/>
        <w:autoSpaceDN w:val="0"/>
        <w:adjustRightInd w:val="0"/>
        <w:spacing w:after="0" w:line="240" w:lineRule="auto"/>
        <w:ind w:left="720" w:firstLine="720"/>
      </w:pPr>
      <w:r>
        <w:t xml:space="preserve">Customer Service Context: </w:t>
      </w:r>
      <w:r w:rsidR="005D0199">
        <w:rPr>
          <w:b/>
        </w:rPr>
        <w:t>Customer</w:t>
      </w:r>
      <w:r>
        <w:t xml:space="preserve"> calling </w:t>
      </w:r>
      <w:r w:rsidRPr="005D0199">
        <w:t>Customer</w:t>
      </w:r>
      <w:r>
        <w:t xml:space="preserve"> care for </w:t>
      </w:r>
      <w:r w:rsidR="009020CE" w:rsidRPr="009020CE">
        <w:rPr>
          <w:b/>
        </w:rPr>
        <w:t>service</w:t>
      </w:r>
      <w:r w:rsidR="005D0199">
        <w:rPr>
          <w:b/>
        </w:rPr>
        <w:t xml:space="preserve"> or c</w:t>
      </w:r>
      <w:r w:rsidR="005D0199" w:rsidRPr="005D0199">
        <w:rPr>
          <w:rFonts w:asciiTheme="majorHAnsi" w:hAnsiTheme="majorHAnsi" w:cstheme="minorHAnsi"/>
          <w:b/>
        </w:rPr>
        <w:t>ollection</w:t>
      </w:r>
      <w:r w:rsidR="009020CE">
        <w:t xml:space="preserve"> </w:t>
      </w:r>
      <w:r w:rsidRPr="005D0199">
        <w:t xml:space="preserve">issues </w:t>
      </w:r>
      <w:r w:rsidR="009020CE">
        <w:t>to understand</w:t>
      </w:r>
      <w:r w:rsidR="005D0199">
        <w:t xml:space="preserve"> the </w:t>
      </w:r>
      <w:r w:rsidR="009020CE">
        <w:t>resolution</w:t>
      </w:r>
      <w:r>
        <w:t xml:space="preserve">. </w:t>
      </w:r>
    </w:p>
    <w:tbl>
      <w:tblPr>
        <w:tblStyle w:val="TableGrid"/>
        <w:tblW w:w="0" w:type="auto"/>
        <w:tblInd w:w="607" w:type="dxa"/>
        <w:tblLook w:val="04A0" w:firstRow="1" w:lastRow="0" w:firstColumn="1" w:lastColumn="0" w:noHBand="0" w:noVBand="1"/>
      </w:tblPr>
      <w:tblGrid>
        <w:gridCol w:w="1927"/>
        <w:gridCol w:w="6281"/>
      </w:tblGrid>
      <w:tr w:rsidR="0049144F" w:rsidTr="00D04D0E">
        <w:tc>
          <w:tcPr>
            <w:tcW w:w="1927" w:type="dxa"/>
          </w:tcPr>
          <w:p w:rsidR="0049144F" w:rsidRPr="00D04D0E" w:rsidRDefault="0049144F" w:rsidP="006322DE">
            <w:pPr>
              <w:rPr>
                <w:rFonts w:asciiTheme="majorHAnsi" w:hAnsiTheme="majorHAnsi" w:cstheme="minorHAnsi"/>
                <w:b/>
                <w:sz w:val="24"/>
                <w:szCs w:val="24"/>
              </w:rPr>
            </w:pPr>
            <w:r w:rsidRPr="00D04D0E">
              <w:rPr>
                <w:rFonts w:asciiTheme="majorHAnsi" w:hAnsiTheme="majorHAnsi" w:cstheme="minorHAnsi"/>
                <w:b/>
                <w:sz w:val="24"/>
                <w:szCs w:val="24"/>
              </w:rPr>
              <w:t>Concept</w:t>
            </w:r>
          </w:p>
        </w:tc>
        <w:tc>
          <w:tcPr>
            <w:tcW w:w="6281" w:type="dxa"/>
          </w:tcPr>
          <w:p w:rsidR="0049144F" w:rsidRPr="00D04D0E" w:rsidRDefault="0049144F" w:rsidP="006322DE">
            <w:pPr>
              <w:rPr>
                <w:rFonts w:asciiTheme="majorHAnsi" w:hAnsiTheme="majorHAnsi" w:cstheme="minorHAnsi"/>
                <w:b/>
                <w:sz w:val="24"/>
                <w:szCs w:val="24"/>
              </w:rPr>
            </w:pPr>
            <w:r w:rsidRPr="00D04D0E">
              <w:rPr>
                <w:rFonts w:asciiTheme="majorHAnsi" w:hAnsiTheme="majorHAnsi" w:cstheme="minorHAnsi"/>
                <w:b/>
                <w:sz w:val="24"/>
                <w:szCs w:val="24"/>
              </w:rPr>
              <w:t>Purpose</w:t>
            </w:r>
          </w:p>
        </w:tc>
      </w:tr>
      <w:tr w:rsidR="0049144F" w:rsidTr="00D04D0E">
        <w:tc>
          <w:tcPr>
            <w:tcW w:w="1927" w:type="dxa"/>
          </w:tcPr>
          <w:p w:rsidR="0049144F" w:rsidRDefault="005D0199" w:rsidP="006322DE">
            <w:pPr>
              <w:rPr>
                <w:rFonts w:asciiTheme="majorHAnsi" w:hAnsiTheme="majorHAnsi" w:cstheme="minorHAnsi"/>
                <w:sz w:val="24"/>
                <w:szCs w:val="24"/>
              </w:rPr>
            </w:pPr>
            <w:r>
              <w:rPr>
                <w:rFonts w:asciiTheme="majorHAnsi" w:hAnsiTheme="majorHAnsi" w:cstheme="minorHAnsi"/>
                <w:sz w:val="24"/>
                <w:szCs w:val="24"/>
              </w:rPr>
              <w:t>Customer</w:t>
            </w:r>
          </w:p>
        </w:tc>
        <w:tc>
          <w:tcPr>
            <w:tcW w:w="6281" w:type="dxa"/>
          </w:tcPr>
          <w:p w:rsidR="0049144F" w:rsidRDefault="0004121E" w:rsidP="006322DE">
            <w:pPr>
              <w:rPr>
                <w:rFonts w:asciiTheme="majorHAnsi" w:hAnsiTheme="majorHAnsi" w:cstheme="minorHAnsi"/>
                <w:sz w:val="24"/>
                <w:szCs w:val="24"/>
              </w:rPr>
            </w:pPr>
            <w:r>
              <w:rPr>
                <w:rFonts w:asciiTheme="majorHAnsi" w:hAnsiTheme="majorHAnsi" w:cstheme="minorHAnsi"/>
                <w:sz w:val="24"/>
                <w:szCs w:val="24"/>
              </w:rPr>
              <w:t>Calling for Help</w:t>
            </w:r>
          </w:p>
        </w:tc>
      </w:tr>
      <w:tr w:rsidR="0049144F" w:rsidTr="00D04D0E">
        <w:tc>
          <w:tcPr>
            <w:tcW w:w="1927" w:type="dxa"/>
          </w:tcPr>
          <w:p w:rsidR="0049144F" w:rsidRDefault="0004121E" w:rsidP="006322DE">
            <w:pPr>
              <w:rPr>
                <w:rFonts w:asciiTheme="majorHAnsi" w:hAnsiTheme="majorHAnsi" w:cstheme="minorHAnsi"/>
                <w:sz w:val="24"/>
                <w:szCs w:val="24"/>
              </w:rPr>
            </w:pPr>
            <w:r>
              <w:rPr>
                <w:rFonts w:asciiTheme="majorHAnsi" w:hAnsiTheme="majorHAnsi" w:cstheme="minorHAnsi"/>
                <w:sz w:val="24"/>
                <w:szCs w:val="24"/>
              </w:rPr>
              <w:t>Service</w:t>
            </w:r>
          </w:p>
        </w:tc>
        <w:tc>
          <w:tcPr>
            <w:tcW w:w="6281" w:type="dxa"/>
          </w:tcPr>
          <w:p w:rsidR="0049144F" w:rsidRDefault="0004121E" w:rsidP="005D0199">
            <w:pPr>
              <w:rPr>
                <w:rFonts w:asciiTheme="majorHAnsi" w:hAnsiTheme="majorHAnsi" w:cstheme="minorHAnsi"/>
                <w:sz w:val="24"/>
                <w:szCs w:val="24"/>
              </w:rPr>
            </w:pPr>
            <w:r>
              <w:rPr>
                <w:rFonts w:asciiTheme="majorHAnsi" w:hAnsiTheme="majorHAnsi" w:cstheme="minorHAnsi"/>
                <w:sz w:val="24"/>
                <w:szCs w:val="24"/>
              </w:rPr>
              <w:t xml:space="preserve">Service issue </w:t>
            </w:r>
          </w:p>
        </w:tc>
      </w:tr>
      <w:tr w:rsidR="000E6D50" w:rsidTr="001674C7">
        <w:tc>
          <w:tcPr>
            <w:tcW w:w="1927" w:type="dxa"/>
          </w:tcPr>
          <w:p w:rsidR="000E6D50" w:rsidRDefault="000E6D50" w:rsidP="006322DE">
            <w:pPr>
              <w:rPr>
                <w:rFonts w:asciiTheme="majorHAnsi" w:hAnsiTheme="majorHAnsi" w:cstheme="minorHAnsi"/>
                <w:sz w:val="24"/>
                <w:szCs w:val="24"/>
              </w:rPr>
            </w:pPr>
            <w:r>
              <w:rPr>
                <w:rFonts w:asciiTheme="majorHAnsi" w:hAnsiTheme="majorHAnsi" w:cstheme="minorHAnsi"/>
                <w:sz w:val="24"/>
                <w:szCs w:val="24"/>
              </w:rPr>
              <w:t>Group Access</w:t>
            </w:r>
          </w:p>
        </w:tc>
        <w:tc>
          <w:tcPr>
            <w:tcW w:w="6281" w:type="dxa"/>
          </w:tcPr>
          <w:p w:rsidR="000E6D50" w:rsidRDefault="000E6D50" w:rsidP="006322DE">
            <w:pPr>
              <w:rPr>
                <w:rFonts w:asciiTheme="majorHAnsi" w:hAnsiTheme="majorHAnsi" w:cstheme="minorHAnsi"/>
                <w:sz w:val="24"/>
                <w:szCs w:val="24"/>
              </w:rPr>
            </w:pPr>
            <w:r>
              <w:rPr>
                <w:rFonts w:asciiTheme="majorHAnsi" w:hAnsiTheme="majorHAnsi" w:cstheme="minorHAnsi"/>
                <w:sz w:val="24"/>
                <w:szCs w:val="24"/>
              </w:rPr>
              <w:t>Subscriber that has access to the Service</w:t>
            </w:r>
          </w:p>
        </w:tc>
      </w:tr>
      <w:tr w:rsidR="000E6D50" w:rsidTr="001674C7">
        <w:tc>
          <w:tcPr>
            <w:tcW w:w="1927" w:type="dxa"/>
          </w:tcPr>
          <w:p w:rsidR="000E6D50" w:rsidRDefault="000E6D50" w:rsidP="006322DE">
            <w:pPr>
              <w:rPr>
                <w:rFonts w:asciiTheme="majorHAnsi" w:hAnsiTheme="majorHAnsi" w:cstheme="minorHAnsi"/>
                <w:sz w:val="24"/>
                <w:szCs w:val="24"/>
              </w:rPr>
            </w:pPr>
            <w:r>
              <w:rPr>
                <w:rFonts w:asciiTheme="majorHAnsi" w:hAnsiTheme="majorHAnsi" w:cstheme="minorHAnsi"/>
                <w:sz w:val="24"/>
                <w:szCs w:val="24"/>
              </w:rPr>
              <w:t>White</w:t>
            </w:r>
            <w:r w:rsidR="001E5630">
              <w:rPr>
                <w:rFonts w:asciiTheme="majorHAnsi" w:hAnsiTheme="majorHAnsi" w:cstheme="minorHAnsi"/>
                <w:sz w:val="24"/>
                <w:szCs w:val="24"/>
              </w:rPr>
              <w:t xml:space="preserve"> </w:t>
            </w:r>
            <w:r>
              <w:rPr>
                <w:rFonts w:asciiTheme="majorHAnsi" w:hAnsiTheme="majorHAnsi" w:cstheme="minorHAnsi"/>
                <w:sz w:val="24"/>
                <w:szCs w:val="24"/>
              </w:rPr>
              <w:t>List</w:t>
            </w:r>
          </w:p>
        </w:tc>
        <w:tc>
          <w:tcPr>
            <w:tcW w:w="6281" w:type="dxa"/>
          </w:tcPr>
          <w:p w:rsidR="000E6D50" w:rsidRDefault="000E6D50" w:rsidP="006322DE">
            <w:pPr>
              <w:rPr>
                <w:rFonts w:asciiTheme="majorHAnsi" w:hAnsiTheme="majorHAnsi" w:cstheme="minorHAnsi"/>
                <w:sz w:val="24"/>
                <w:szCs w:val="24"/>
              </w:rPr>
            </w:pPr>
            <w:r>
              <w:rPr>
                <w:rFonts w:asciiTheme="majorHAnsi" w:hAnsiTheme="majorHAnsi" w:cstheme="minorHAnsi"/>
                <w:sz w:val="24"/>
                <w:szCs w:val="24"/>
              </w:rPr>
              <w:t>Subscriber access to the device functionality</w:t>
            </w:r>
          </w:p>
        </w:tc>
      </w:tr>
      <w:tr w:rsidR="000E6D50" w:rsidTr="001674C7">
        <w:tc>
          <w:tcPr>
            <w:tcW w:w="1927" w:type="dxa"/>
          </w:tcPr>
          <w:p w:rsidR="000E6D50" w:rsidRDefault="000E6D50" w:rsidP="006322DE">
            <w:pPr>
              <w:rPr>
                <w:rFonts w:asciiTheme="majorHAnsi" w:hAnsiTheme="majorHAnsi" w:cstheme="minorHAnsi"/>
                <w:sz w:val="24"/>
                <w:szCs w:val="24"/>
              </w:rPr>
            </w:pPr>
            <w:r>
              <w:rPr>
                <w:rFonts w:asciiTheme="majorHAnsi" w:hAnsiTheme="majorHAnsi" w:cstheme="minorHAnsi"/>
                <w:sz w:val="24"/>
                <w:szCs w:val="24"/>
              </w:rPr>
              <w:t>Black</w:t>
            </w:r>
            <w:r w:rsidR="001E5630">
              <w:rPr>
                <w:rFonts w:asciiTheme="majorHAnsi" w:hAnsiTheme="majorHAnsi" w:cstheme="minorHAnsi"/>
                <w:sz w:val="24"/>
                <w:szCs w:val="24"/>
              </w:rPr>
              <w:t xml:space="preserve"> </w:t>
            </w:r>
            <w:r>
              <w:rPr>
                <w:rFonts w:asciiTheme="majorHAnsi" w:hAnsiTheme="majorHAnsi" w:cstheme="minorHAnsi"/>
                <w:sz w:val="24"/>
                <w:szCs w:val="24"/>
              </w:rPr>
              <w:t>List</w:t>
            </w:r>
          </w:p>
        </w:tc>
        <w:tc>
          <w:tcPr>
            <w:tcW w:w="6281" w:type="dxa"/>
          </w:tcPr>
          <w:p w:rsidR="000E6D50" w:rsidRDefault="000E6D50" w:rsidP="006322DE">
            <w:pPr>
              <w:rPr>
                <w:rFonts w:asciiTheme="majorHAnsi" w:hAnsiTheme="majorHAnsi" w:cstheme="minorHAnsi"/>
                <w:sz w:val="24"/>
                <w:szCs w:val="24"/>
              </w:rPr>
            </w:pPr>
            <w:r>
              <w:rPr>
                <w:rFonts w:asciiTheme="majorHAnsi" w:hAnsiTheme="majorHAnsi" w:cstheme="minorHAnsi"/>
                <w:sz w:val="24"/>
                <w:szCs w:val="24"/>
              </w:rPr>
              <w:t>Subscriber do not have access to the device functionality</w:t>
            </w:r>
          </w:p>
        </w:tc>
      </w:tr>
      <w:tr w:rsidR="0049144F" w:rsidTr="00D04D0E">
        <w:tc>
          <w:tcPr>
            <w:tcW w:w="1927" w:type="dxa"/>
          </w:tcPr>
          <w:p w:rsidR="0049144F" w:rsidRDefault="0004121E" w:rsidP="006322DE">
            <w:pPr>
              <w:rPr>
                <w:rFonts w:asciiTheme="majorHAnsi" w:hAnsiTheme="majorHAnsi" w:cstheme="minorHAnsi"/>
                <w:sz w:val="24"/>
                <w:szCs w:val="24"/>
              </w:rPr>
            </w:pPr>
            <w:r>
              <w:rPr>
                <w:rFonts w:asciiTheme="majorHAnsi" w:hAnsiTheme="majorHAnsi" w:cstheme="minorHAnsi"/>
                <w:sz w:val="24"/>
                <w:szCs w:val="24"/>
              </w:rPr>
              <w:t>Ticket</w:t>
            </w:r>
          </w:p>
        </w:tc>
        <w:tc>
          <w:tcPr>
            <w:tcW w:w="6281" w:type="dxa"/>
          </w:tcPr>
          <w:p w:rsidR="0049144F" w:rsidRDefault="0004121E" w:rsidP="006322DE">
            <w:pPr>
              <w:rPr>
                <w:rFonts w:asciiTheme="majorHAnsi" w:hAnsiTheme="majorHAnsi" w:cstheme="minorHAnsi"/>
                <w:sz w:val="24"/>
                <w:szCs w:val="24"/>
              </w:rPr>
            </w:pPr>
            <w:r>
              <w:rPr>
                <w:rFonts w:asciiTheme="majorHAnsi" w:hAnsiTheme="majorHAnsi" w:cstheme="minorHAnsi"/>
                <w:sz w:val="24"/>
                <w:szCs w:val="24"/>
              </w:rPr>
              <w:t>Tracking information for the issue</w:t>
            </w:r>
          </w:p>
        </w:tc>
      </w:tr>
      <w:tr w:rsidR="001158EA" w:rsidTr="001674C7">
        <w:tc>
          <w:tcPr>
            <w:tcW w:w="1927" w:type="dxa"/>
          </w:tcPr>
          <w:p w:rsidR="001158EA" w:rsidRDefault="001158EA" w:rsidP="006322DE">
            <w:pPr>
              <w:rPr>
                <w:rFonts w:asciiTheme="majorHAnsi" w:hAnsiTheme="majorHAnsi" w:cstheme="minorHAnsi"/>
                <w:sz w:val="24"/>
                <w:szCs w:val="24"/>
              </w:rPr>
            </w:pPr>
            <w:r>
              <w:rPr>
                <w:rFonts w:asciiTheme="majorHAnsi" w:hAnsiTheme="majorHAnsi" w:cstheme="minorHAnsi"/>
                <w:sz w:val="24"/>
                <w:szCs w:val="24"/>
              </w:rPr>
              <w:t>Trouble History</w:t>
            </w:r>
          </w:p>
        </w:tc>
        <w:tc>
          <w:tcPr>
            <w:tcW w:w="6281" w:type="dxa"/>
          </w:tcPr>
          <w:p w:rsidR="001158EA" w:rsidRDefault="001158EA" w:rsidP="006322DE">
            <w:pPr>
              <w:rPr>
                <w:rFonts w:asciiTheme="majorHAnsi" w:hAnsiTheme="majorHAnsi" w:cstheme="minorHAnsi"/>
                <w:sz w:val="24"/>
                <w:szCs w:val="24"/>
              </w:rPr>
            </w:pPr>
            <w:r>
              <w:rPr>
                <w:rFonts w:asciiTheme="majorHAnsi" w:hAnsiTheme="majorHAnsi" w:cstheme="minorHAnsi"/>
                <w:sz w:val="24"/>
                <w:szCs w:val="24"/>
              </w:rPr>
              <w:t>Records of past issues and resolution</w:t>
            </w:r>
          </w:p>
        </w:tc>
      </w:tr>
      <w:tr w:rsidR="001158EA" w:rsidTr="001674C7">
        <w:tc>
          <w:tcPr>
            <w:tcW w:w="1927" w:type="dxa"/>
          </w:tcPr>
          <w:p w:rsidR="001158EA" w:rsidRDefault="001158EA" w:rsidP="006322DE">
            <w:pPr>
              <w:rPr>
                <w:rFonts w:asciiTheme="majorHAnsi" w:hAnsiTheme="majorHAnsi" w:cstheme="minorHAnsi"/>
                <w:sz w:val="24"/>
                <w:szCs w:val="24"/>
              </w:rPr>
            </w:pPr>
            <w:r>
              <w:rPr>
                <w:rFonts w:asciiTheme="majorHAnsi" w:hAnsiTheme="majorHAnsi" w:cstheme="minorHAnsi"/>
                <w:sz w:val="24"/>
                <w:szCs w:val="24"/>
              </w:rPr>
              <w:t>Account History</w:t>
            </w:r>
          </w:p>
        </w:tc>
        <w:tc>
          <w:tcPr>
            <w:tcW w:w="6281" w:type="dxa"/>
          </w:tcPr>
          <w:p w:rsidR="001158EA" w:rsidRDefault="001158EA" w:rsidP="005D0199">
            <w:pPr>
              <w:rPr>
                <w:rFonts w:asciiTheme="majorHAnsi" w:hAnsiTheme="majorHAnsi" w:cstheme="minorHAnsi"/>
                <w:sz w:val="24"/>
                <w:szCs w:val="24"/>
              </w:rPr>
            </w:pPr>
            <w:r>
              <w:rPr>
                <w:rFonts w:asciiTheme="majorHAnsi" w:hAnsiTheme="majorHAnsi" w:cstheme="minorHAnsi"/>
                <w:sz w:val="24"/>
                <w:szCs w:val="24"/>
              </w:rPr>
              <w:t xml:space="preserve">Past records for services/payments/customers </w:t>
            </w:r>
            <w:r w:rsidR="005D0199">
              <w:rPr>
                <w:rFonts w:asciiTheme="majorHAnsi" w:hAnsiTheme="majorHAnsi" w:cstheme="minorHAnsi"/>
                <w:sz w:val="24"/>
                <w:szCs w:val="24"/>
              </w:rPr>
              <w:t xml:space="preserve"> </w:t>
            </w:r>
          </w:p>
        </w:tc>
      </w:tr>
      <w:tr w:rsidR="00966322" w:rsidTr="001674C7">
        <w:tc>
          <w:tcPr>
            <w:tcW w:w="1927" w:type="dxa"/>
          </w:tcPr>
          <w:p w:rsidR="00966322" w:rsidRDefault="00966322" w:rsidP="006322DE">
            <w:pPr>
              <w:rPr>
                <w:rFonts w:asciiTheme="majorHAnsi" w:hAnsiTheme="majorHAnsi" w:cstheme="minorHAnsi"/>
                <w:sz w:val="24"/>
                <w:szCs w:val="24"/>
              </w:rPr>
            </w:pPr>
            <w:r>
              <w:rPr>
                <w:rFonts w:asciiTheme="majorHAnsi" w:hAnsiTheme="majorHAnsi" w:cstheme="minorHAnsi"/>
                <w:sz w:val="24"/>
                <w:szCs w:val="24"/>
              </w:rPr>
              <w:t>Collection</w:t>
            </w:r>
          </w:p>
        </w:tc>
        <w:tc>
          <w:tcPr>
            <w:tcW w:w="6281" w:type="dxa"/>
          </w:tcPr>
          <w:p w:rsidR="00966322" w:rsidRDefault="00966322" w:rsidP="006322DE">
            <w:pPr>
              <w:rPr>
                <w:rFonts w:asciiTheme="majorHAnsi" w:hAnsiTheme="majorHAnsi" w:cstheme="minorHAnsi"/>
                <w:sz w:val="24"/>
                <w:szCs w:val="24"/>
              </w:rPr>
            </w:pPr>
            <w:r>
              <w:rPr>
                <w:rFonts w:asciiTheme="majorHAnsi" w:hAnsiTheme="majorHAnsi" w:cstheme="minorHAnsi"/>
                <w:sz w:val="24"/>
                <w:szCs w:val="24"/>
              </w:rPr>
              <w:t>Overdue payment forwarded to Collection system</w:t>
            </w:r>
          </w:p>
        </w:tc>
      </w:tr>
      <w:tr w:rsidR="0049144F" w:rsidTr="00D04D0E">
        <w:tc>
          <w:tcPr>
            <w:tcW w:w="1927" w:type="dxa"/>
          </w:tcPr>
          <w:p w:rsidR="0049144F" w:rsidRDefault="0072729F" w:rsidP="006322DE">
            <w:pPr>
              <w:rPr>
                <w:rFonts w:asciiTheme="majorHAnsi" w:hAnsiTheme="majorHAnsi" w:cstheme="minorHAnsi"/>
                <w:sz w:val="24"/>
                <w:szCs w:val="24"/>
              </w:rPr>
            </w:pPr>
            <w:r>
              <w:rPr>
                <w:rFonts w:asciiTheme="majorHAnsi" w:hAnsiTheme="majorHAnsi" w:cstheme="minorHAnsi"/>
                <w:sz w:val="24"/>
                <w:szCs w:val="24"/>
              </w:rPr>
              <w:t>Notification</w:t>
            </w:r>
          </w:p>
        </w:tc>
        <w:tc>
          <w:tcPr>
            <w:tcW w:w="6281" w:type="dxa"/>
          </w:tcPr>
          <w:p w:rsidR="0049144F" w:rsidRDefault="0072729F" w:rsidP="006322DE">
            <w:pPr>
              <w:rPr>
                <w:rFonts w:asciiTheme="majorHAnsi" w:hAnsiTheme="majorHAnsi" w:cstheme="minorHAnsi"/>
                <w:sz w:val="24"/>
                <w:szCs w:val="24"/>
              </w:rPr>
            </w:pPr>
            <w:r>
              <w:rPr>
                <w:rFonts w:asciiTheme="majorHAnsi" w:hAnsiTheme="majorHAnsi" w:cstheme="minorHAnsi"/>
                <w:sz w:val="24"/>
                <w:szCs w:val="24"/>
              </w:rPr>
              <w:t>Notification sent to ticket update</w:t>
            </w:r>
          </w:p>
        </w:tc>
      </w:tr>
    </w:tbl>
    <w:p w:rsidR="00DF5C58" w:rsidRDefault="00DF5C58" w:rsidP="006322DE">
      <w:pPr>
        <w:spacing w:after="0"/>
        <w:rPr>
          <w:rFonts w:asciiTheme="majorHAnsi" w:hAnsiTheme="majorHAnsi" w:cstheme="minorHAnsi"/>
          <w:sz w:val="24"/>
          <w:szCs w:val="24"/>
        </w:rPr>
      </w:pPr>
      <w:r>
        <w:rPr>
          <w:rFonts w:asciiTheme="majorHAnsi" w:hAnsiTheme="majorHAnsi" w:cstheme="minorHAnsi"/>
          <w:noProof/>
          <w:sz w:val="24"/>
          <w:szCs w:val="24"/>
        </w:rPr>
        <w:drawing>
          <wp:inline distT="0" distB="0" distL="0" distR="0" wp14:anchorId="3A6BDDBB" wp14:editId="57262C38">
            <wp:extent cx="5932563" cy="31527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9155" cy="3156278"/>
                    </a:xfrm>
                    <a:prstGeom prst="rect">
                      <a:avLst/>
                    </a:prstGeom>
                    <a:noFill/>
                    <a:ln>
                      <a:noFill/>
                    </a:ln>
                  </pic:spPr>
                </pic:pic>
              </a:graphicData>
            </a:graphic>
          </wp:inline>
        </w:drawing>
      </w:r>
    </w:p>
    <w:p w:rsidR="00DC1AC5" w:rsidRPr="002A2DAC" w:rsidRDefault="00DC1AC5" w:rsidP="006322DE">
      <w:pPr>
        <w:pStyle w:val="ListParagraph"/>
        <w:spacing w:after="0"/>
        <w:rPr>
          <w:rFonts w:asciiTheme="majorHAnsi" w:hAnsiTheme="majorHAnsi" w:cstheme="minorHAnsi"/>
          <w:b/>
          <w:color w:val="auto"/>
          <w:sz w:val="24"/>
          <w:szCs w:val="24"/>
        </w:rPr>
      </w:pPr>
      <w:r w:rsidRPr="002A2DAC">
        <w:rPr>
          <w:rFonts w:asciiTheme="majorHAnsi" w:hAnsiTheme="majorHAnsi" w:cstheme="minorHAnsi"/>
          <w:b/>
          <w:color w:val="auto"/>
          <w:sz w:val="24"/>
          <w:szCs w:val="24"/>
        </w:rPr>
        <w:t>CRUD Operations involving this domain:</w:t>
      </w:r>
    </w:p>
    <w:p w:rsidR="00DC1AC5" w:rsidRPr="00421B6A" w:rsidRDefault="00DC1AC5" w:rsidP="00294A2D">
      <w:pPr>
        <w:pStyle w:val="ListParagraph"/>
        <w:numPr>
          <w:ilvl w:val="0"/>
          <w:numId w:val="15"/>
        </w:numPr>
        <w:spacing w:after="0"/>
        <w:rPr>
          <w:rFonts w:asciiTheme="majorHAnsi" w:hAnsiTheme="majorHAnsi" w:cstheme="minorHAnsi"/>
          <w:color w:val="auto"/>
        </w:rPr>
      </w:pPr>
      <w:r w:rsidRPr="00421B6A">
        <w:rPr>
          <w:rFonts w:asciiTheme="majorHAnsi" w:hAnsiTheme="majorHAnsi" w:cstheme="minorHAnsi"/>
          <w:color w:val="auto"/>
        </w:rPr>
        <w:t>CRUD Customer</w:t>
      </w:r>
    </w:p>
    <w:p w:rsidR="00DC1AC5" w:rsidRPr="00421B6A" w:rsidRDefault="00DC1AC5" w:rsidP="00294A2D">
      <w:pPr>
        <w:pStyle w:val="ListParagraph"/>
        <w:numPr>
          <w:ilvl w:val="0"/>
          <w:numId w:val="15"/>
        </w:numPr>
        <w:spacing w:after="0"/>
        <w:rPr>
          <w:rFonts w:asciiTheme="majorHAnsi" w:hAnsiTheme="majorHAnsi" w:cstheme="minorHAnsi"/>
          <w:color w:val="auto"/>
        </w:rPr>
      </w:pPr>
      <w:r w:rsidRPr="00421B6A">
        <w:rPr>
          <w:rFonts w:asciiTheme="majorHAnsi" w:hAnsiTheme="majorHAnsi" w:cstheme="minorHAnsi"/>
          <w:color w:val="auto"/>
        </w:rPr>
        <w:t>CRUD Account</w:t>
      </w:r>
    </w:p>
    <w:p w:rsidR="00DC1AC5" w:rsidRPr="00421B6A" w:rsidRDefault="00DC1AC5" w:rsidP="00294A2D">
      <w:pPr>
        <w:pStyle w:val="ListParagraph"/>
        <w:numPr>
          <w:ilvl w:val="0"/>
          <w:numId w:val="15"/>
        </w:numPr>
        <w:spacing w:after="0"/>
        <w:rPr>
          <w:rFonts w:asciiTheme="majorHAnsi" w:hAnsiTheme="majorHAnsi" w:cstheme="minorHAnsi"/>
          <w:color w:val="auto"/>
        </w:rPr>
      </w:pPr>
      <w:r w:rsidRPr="00421B6A">
        <w:rPr>
          <w:rFonts w:asciiTheme="majorHAnsi" w:hAnsiTheme="majorHAnsi" w:cstheme="minorHAnsi"/>
          <w:color w:val="auto"/>
        </w:rPr>
        <w:t xml:space="preserve">CRUD </w:t>
      </w:r>
      <w:r w:rsidR="006C2604" w:rsidRPr="00421B6A">
        <w:rPr>
          <w:rFonts w:asciiTheme="majorHAnsi" w:hAnsiTheme="majorHAnsi" w:cstheme="minorHAnsi"/>
          <w:color w:val="auto"/>
        </w:rPr>
        <w:t>Billing/Shipping/Contact Address</w:t>
      </w:r>
    </w:p>
    <w:p w:rsidR="006C2604" w:rsidRPr="00421B6A" w:rsidRDefault="006C2604" w:rsidP="00294A2D">
      <w:pPr>
        <w:pStyle w:val="ListParagraph"/>
        <w:numPr>
          <w:ilvl w:val="0"/>
          <w:numId w:val="15"/>
        </w:numPr>
        <w:spacing w:after="0"/>
        <w:rPr>
          <w:rFonts w:asciiTheme="majorHAnsi" w:hAnsiTheme="majorHAnsi" w:cstheme="minorHAnsi"/>
          <w:color w:val="auto"/>
        </w:rPr>
      </w:pPr>
      <w:r w:rsidRPr="00421B6A">
        <w:rPr>
          <w:rFonts w:asciiTheme="majorHAnsi" w:hAnsiTheme="majorHAnsi" w:cstheme="minorHAnsi"/>
          <w:color w:val="auto"/>
        </w:rPr>
        <w:t xml:space="preserve">CRUD </w:t>
      </w:r>
      <w:proofErr w:type="spellStart"/>
      <w:r w:rsidRPr="00421B6A">
        <w:rPr>
          <w:rFonts w:asciiTheme="majorHAnsi" w:hAnsiTheme="majorHAnsi" w:cstheme="minorHAnsi"/>
          <w:color w:val="auto"/>
        </w:rPr>
        <w:t>AccountUser</w:t>
      </w:r>
      <w:proofErr w:type="spellEnd"/>
    </w:p>
    <w:p w:rsidR="00D11169" w:rsidRDefault="00D11169" w:rsidP="006322DE">
      <w:pPr>
        <w:spacing w:after="0"/>
        <w:ind w:left="720"/>
        <w:rPr>
          <w:rFonts w:asciiTheme="majorHAnsi" w:hAnsiTheme="majorHAnsi" w:cstheme="minorHAnsi"/>
          <w:sz w:val="24"/>
          <w:szCs w:val="24"/>
        </w:rPr>
      </w:pPr>
    </w:p>
    <w:p w:rsidR="00D11169" w:rsidRDefault="00D11169" w:rsidP="006322DE">
      <w:pPr>
        <w:spacing w:after="0"/>
        <w:ind w:left="720"/>
        <w:rPr>
          <w:rFonts w:asciiTheme="majorHAnsi" w:hAnsiTheme="majorHAnsi" w:cstheme="minorHAnsi"/>
          <w:sz w:val="24"/>
          <w:szCs w:val="24"/>
        </w:rPr>
      </w:pPr>
      <w:r>
        <w:rPr>
          <w:rFonts w:asciiTheme="majorHAnsi" w:hAnsiTheme="majorHAnsi" w:cstheme="minorHAnsi"/>
          <w:noProof/>
          <w:sz w:val="24"/>
          <w:szCs w:val="24"/>
        </w:rPr>
        <w:lastRenderedPageBreak/>
        <w:drawing>
          <wp:inline distT="0" distB="0" distL="0" distR="0" wp14:anchorId="6E7B3FA6" wp14:editId="0945C54F">
            <wp:extent cx="3916392" cy="2607106"/>
            <wp:effectExtent l="0" t="0" r="825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31086" cy="2616888"/>
                    </a:xfrm>
                    <a:prstGeom prst="rect">
                      <a:avLst/>
                    </a:prstGeom>
                    <a:noFill/>
                    <a:ln>
                      <a:noFill/>
                    </a:ln>
                  </pic:spPr>
                </pic:pic>
              </a:graphicData>
            </a:graphic>
          </wp:inline>
        </w:drawing>
      </w:r>
    </w:p>
    <w:p w:rsidR="001B2A69" w:rsidRDefault="001B2A69" w:rsidP="006322DE">
      <w:pPr>
        <w:spacing w:after="0"/>
        <w:ind w:left="720"/>
        <w:rPr>
          <w:rFonts w:asciiTheme="majorHAnsi" w:hAnsiTheme="majorHAnsi" w:cstheme="minorHAnsi"/>
          <w:sz w:val="24"/>
          <w:szCs w:val="24"/>
        </w:rPr>
      </w:pPr>
    </w:p>
    <w:p w:rsidR="001B2A69" w:rsidRPr="00D04D0E" w:rsidRDefault="001B2A69" w:rsidP="00421B6A">
      <w:pPr>
        <w:spacing w:after="0"/>
        <w:rPr>
          <w:rFonts w:asciiTheme="majorHAnsi" w:hAnsiTheme="majorHAnsi" w:cstheme="minorHAnsi"/>
          <w:sz w:val="24"/>
          <w:szCs w:val="24"/>
        </w:rPr>
      </w:pPr>
    </w:p>
    <w:p w:rsidR="0000473A" w:rsidRDefault="009F22BA" w:rsidP="00F41303">
      <w:pPr>
        <w:pStyle w:val="Heading4"/>
      </w:pPr>
      <w:r>
        <w:t>3.2</w:t>
      </w:r>
      <w:r w:rsidR="00B3700A">
        <w:t>.10</w:t>
      </w:r>
      <w:r w:rsidR="00B3700A">
        <w:tab/>
      </w:r>
      <w:r w:rsidR="0000473A">
        <w:t xml:space="preserve"> “</w:t>
      </w:r>
      <w:r w:rsidR="003C35B3">
        <w:t>Account</w:t>
      </w:r>
      <w:r w:rsidR="0000473A">
        <w:t xml:space="preserve"> Management”</w:t>
      </w:r>
      <w:r w:rsidR="0023715C">
        <w:t xml:space="preserve"> Business Capabilities</w:t>
      </w:r>
      <w:r w:rsidR="00F41303">
        <w:t xml:space="preserve"> &amp; </w:t>
      </w:r>
      <w:proofErr w:type="spellStart"/>
      <w:r w:rsidR="00F41303">
        <w:t>SoR</w:t>
      </w:r>
      <w:proofErr w:type="spellEnd"/>
      <w:r w:rsidR="00F41303">
        <w:t xml:space="preserve"> implementation</w:t>
      </w:r>
    </w:p>
    <w:p w:rsidR="003733A6" w:rsidRDefault="003733A6" w:rsidP="003733A6">
      <w:pPr>
        <w:spacing w:after="0"/>
      </w:pPr>
    </w:p>
    <w:p w:rsidR="00AD7B67" w:rsidRPr="005D0199" w:rsidRDefault="005D0199" w:rsidP="00AD7B67">
      <w:pPr>
        <w:autoSpaceDE w:val="0"/>
        <w:autoSpaceDN w:val="0"/>
        <w:adjustRightInd w:val="0"/>
        <w:spacing w:after="0" w:line="240" w:lineRule="auto"/>
        <w:ind w:left="720"/>
        <w:rPr>
          <w:rFonts w:asciiTheme="majorHAnsi" w:eastAsia="Times New Roman" w:hAnsiTheme="majorHAnsi" w:cs="Times New Roman"/>
          <w:b/>
          <w:iCs/>
          <w:u w:val="single"/>
        </w:rPr>
      </w:pPr>
      <w:r w:rsidRPr="005D0199">
        <w:rPr>
          <w:rFonts w:asciiTheme="majorHAnsi" w:eastAsia="Times New Roman" w:hAnsiTheme="majorHAnsi" w:cs="Times New Roman"/>
          <w:b/>
          <w:iCs/>
          <w:u w:val="single"/>
        </w:rPr>
        <w:t xml:space="preserve">Function: </w:t>
      </w:r>
    </w:p>
    <w:p w:rsidR="00AD7B67" w:rsidRDefault="00AD7B67" w:rsidP="00AD7B67">
      <w:pPr>
        <w:autoSpaceDE w:val="0"/>
        <w:autoSpaceDN w:val="0"/>
        <w:adjustRightInd w:val="0"/>
        <w:spacing w:after="0" w:line="240" w:lineRule="auto"/>
        <w:ind w:left="720"/>
        <w:rPr>
          <w:rFonts w:asciiTheme="majorHAnsi" w:eastAsia="Times New Roman" w:hAnsiTheme="majorHAnsi" w:cs="Times New Roman"/>
          <w:i/>
          <w:iCs/>
        </w:rPr>
      </w:pPr>
    </w:p>
    <w:p w:rsidR="003733A6" w:rsidRPr="005D0199" w:rsidRDefault="003733A6" w:rsidP="00AD7B67">
      <w:pPr>
        <w:autoSpaceDE w:val="0"/>
        <w:autoSpaceDN w:val="0"/>
        <w:adjustRightInd w:val="0"/>
        <w:spacing w:after="0" w:line="240" w:lineRule="auto"/>
        <w:ind w:left="720"/>
        <w:rPr>
          <w:rFonts w:asciiTheme="majorHAnsi" w:eastAsia="Times New Roman" w:hAnsiTheme="majorHAnsi" w:cs="Times New Roman"/>
        </w:rPr>
      </w:pPr>
      <w:r w:rsidRPr="005D0199">
        <w:rPr>
          <w:rFonts w:asciiTheme="majorHAnsi" w:eastAsia="Times New Roman" w:hAnsiTheme="majorHAnsi" w:cs="Times New Roman"/>
          <w:iCs/>
        </w:rPr>
        <w:t>Account</w:t>
      </w:r>
      <w:r w:rsidRPr="005D0199">
        <w:rPr>
          <w:rFonts w:asciiTheme="majorHAnsi" w:eastAsia="Times New Roman" w:hAnsiTheme="majorHAnsi" w:cs="Times New Roman"/>
        </w:rPr>
        <w:t xml:space="preserve"> is the central entity in the Account Domain.</w:t>
      </w:r>
    </w:p>
    <w:p w:rsidR="003733A6" w:rsidRPr="00421B6A" w:rsidRDefault="003733A6" w:rsidP="006D0212">
      <w:pPr>
        <w:spacing w:after="0" w:line="240" w:lineRule="auto"/>
        <w:ind w:left="720"/>
        <w:rPr>
          <w:rFonts w:asciiTheme="majorHAnsi" w:eastAsia="Times New Roman" w:hAnsiTheme="majorHAnsi" w:cs="Times New Roman"/>
        </w:rPr>
      </w:pPr>
      <w:r w:rsidRPr="005D0199">
        <w:rPr>
          <w:rFonts w:asciiTheme="majorHAnsi" w:eastAsia="Times New Roman" w:hAnsiTheme="majorHAnsi" w:cs="Times New Roman"/>
        </w:rPr>
        <w:t>The Account domain performs the following functions</w:t>
      </w:r>
      <w:r w:rsidRPr="00421B6A">
        <w:rPr>
          <w:rFonts w:asciiTheme="majorHAnsi" w:eastAsia="Times New Roman" w:hAnsiTheme="majorHAnsi" w:cs="Times New Roman"/>
        </w:rPr>
        <w:t>:</w:t>
      </w:r>
    </w:p>
    <w:p w:rsidR="003733A6" w:rsidRPr="00421B6A" w:rsidRDefault="003733A6" w:rsidP="006D0212">
      <w:pPr>
        <w:numPr>
          <w:ilvl w:val="0"/>
          <w:numId w:val="30"/>
        </w:numPr>
        <w:tabs>
          <w:tab w:val="clear" w:pos="720"/>
          <w:tab w:val="num" w:pos="1440"/>
        </w:tabs>
        <w:spacing w:before="100" w:beforeAutospacing="1" w:after="100" w:afterAutospacing="1" w:line="240" w:lineRule="auto"/>
        <w:ind w:left="1440"/>
        <w:rPr>
          <w:rFonts w:asciiTheme="majorHAnsi" w:eastAsia="Times New Roman" w:hAnsiTheme="majorHAnsi" w:cs="Times New Roman"/>
        </w:rPr>
      </w:pPr>
      <w:r w:rsidRPr="00421B6A">
        <w:rPr>
          <w:rFonts w:asciiTheme="majorHAnsi" w:eastAsia="Times New Roman" w:hAnsiTheme="majorHAnsi" w:cs="Times New Roman"/>
        </w:rPr>
        <w:t>Provides an account-centric view of master data.</w:t>
      </w:r>
    </w:p>
    <w:p w:rsidR="003733A6" w:rsidRPr="00421B6A" w:rsidRDefault="003733A6" w:rsidP="006D0212">
      <w:pPr>
        <w:numPr>
          <w:ilvl w:val="0"/>
          <w:numId w:val="30"/>
        </w:numPr>
        <w:tabs>
          <w:tab w:val="clear" w:pos="720"/>
          <w:tab w:val="num" w:pos="1440"/>
        </w:tabs>
        <w:spacing w:before="100" w:beforeAutospacing="1" w:after="100" w:afterAutospacing="1" w:line="240" w:lineRule="auto"/>
        <w:ind w:left="1440"/>
        <w:rPr>
          <w:rFonts w:asciiTheme="majorHAnsi" w:eastAsia="Times New Roman" w:hAnsiTheme="majorHAnsi" w:cs="Times New Roman"/>
        </w:rPr>
      </w:pPr>
      <w:r w:rsidRPr="00421B6A">
        <w:rPr>
          <w:rFonts w:asciiTheme="majorHAnsi" w:eastAsia="Times New Roman" w:hAnsiTheme="majorHAnsi" w:cs="Times New Roman"/>
        </w:rPr>
        <w:t>Supports business applications with consolidated view of multiple accounts.</w:t>
      </w:r>
    </w:p>
    <w:p w:rsidR="003733A6" w:rsidRPr="00421B6A" w:rsidRDefault="003733A6" w:rsidP="006D0212">
      <w:pPr>
        <w:numPr>
          <w:ilvl w:val="0"/>
          <w:numId w:val="30"/>
        </w:numPr>
        <w:tabs>
          <w:tab w:val="clear" w:pos="720"/>
          <w:tab w:val="num" w:pos="1440"/>
        </w:tabs>
        <w:spacing w:before="100" w:beforeAutospacing="1" w:after="100" w:afterAutospacing="1" w:line="240" w:lineRule="auto"/>
        <w:ind w:left="1440"/>
        <w:rPr>
          <w:rFonts w:asciiTheme="majorHAnsi" w:eastAsia="Times New Roman" w:hAnsiTheme="majorHAnsi" w:cs="Times New Roman"/>
        </w:rPr>
      </w:pPr>
      <w:r w:rsidRPr="00421B6A">
        <w:rPr>
          <w:rFonts w:asciiTheme="majorHAnsi" w:eastAsia="Times New Roman" w:hAnsiTheme="majorHAnsi" w:cs="Times New Roman"/>
        </w:rPr>
        <w:t>Can link to party and product domains.</w:t>
      </w:r>
    </w:p>
    <w:p w:rsidR="003733A6" w:rsidRPr="00421B6A" w:rsidRDefault="003733A6" w:rsidP="006D0212">
      <w:pPr>
        <w:numPr>
          <w:ilvl w:val="0"/>
          <w:numId w:val="30"/>
        </w:numPr>
        <w:tabs>
          <w:tab w:val="clear" w:pos="720"/>
          <w:tab w:val="num" w:pos="1440"/>
        </w:tabs>
        <w:spacing w:before="100" w:beforeAutospacing="1" w:after="100" w:afterAutospacing="1" w:line="240" w:lineRule="auto"/>
        <w:ind w:left="1440"/>
        <w:rPr>
          <w:rFonts w:asciiTheme="majorHAnsi" w:eastAsia="Times New Roman" w:hAnsiTheme="majorHAnsi" w:cs="Times New Roman"/>
        </w:rPr>
      </w:pPr>
      <w:r w:rsidRPr="00421B6A">
        <w:rPr>
          <w:rFonts w:asciiTheme="majorHAnsi" w:eastAsia="Times New Roman" w:hAnsiTheme="majorHAnsi" w:cs="Times New Roman"/>
        </w:rPr>
        <w:t>Has ability to introduce new products and services by managing relationships across accounts.</w:t>
      </w:r>
    </w:p>
    <w:p w:rsidR="003733A6" w:rsidRPr="00421B6A" w:rsidRDefault="003733A6" w:rsidP="006D0212">
      <w:pPr>
        <w:numPr>
          <w:ilvl w:val="0"/>
          <w:numId w:val="30"/>
        </w:numPr>
        <w:tabs>
          <w:tab w:val="clear" w:pos="720"/>
          <w:tab w:val="num" w:pos="1440"/>
        </w:tabs>
        <w:spacing w:before="100" w:beforeAutospacing="1" w:after="100" w:afterAutospacing="1" w:line="240" w:lineRule="auto"/>
        <w:ind w:left="1440"/>
        <w:rPr>
          <w:rFonts w:asciiTheme="majorHAnsi" w:eastAsia="Times New Roman" w:hAnsiTheme="majorHAnsi" w:cs="Times New Roman"/>
        </w:rPr>
      </w:pPr>
      <w:r w:rsidRPr="00421B6A">
        <w:rPr>
          <w:rFonts w:asciiTheme="majorHAnsi" w:eastAsia="Times New Roman" w:hAnsiTheme="majorHAnsi" w:cs="Times New Roman"/>
        </w:rPr>
        <w:t>Can manages different types of agreements, such as account agreements and purchase (or vendor) agreements.</w:t>
      </w:r>
    </w:p>
    <w:p w:rsidR="003733A6" w:rsidRDefault="003733A6" w:rsidP="006322DE">
      <w:pPr>
        <w:spacing w:after="0"/>
        <w:ind w:left="720"/>
      </w:pPr>
    </w:p>
    <w:p w:rsidR="001D5A4B" w:rsidRPr="001D5A4B" w:rsidRDefault="00421B6A" w:rsidP="006322DE">
      <w:pPr>
        <w:spacing w:after="0"/>
        <w:ind w:left="720"/>
      </w:pPr>
      <w:r>
        <w:t>Account M</w:t>
      </w:r>
      <w:r w:rsidR="001D5A4B">
        <w:t xml:space="preserve">anagement Context: </w:t>
      </w:r>
      <w:r w:rsidR="006D0212" w:rsidRPr="00421B6A">
        <w:rPr>
          <w:rFonts w:asciiTheme="majorHAnsi" w:hAnsiTheme="majorHAnsi"/>
        </w:rPr>
        <w:tab/>
      </w:r>
      <w:r w:rsidR="001D5A4B" w:rsidRPr="00421B6A">
        <w:rPr>
          <w:rFonts w:asciiTheme="majorHAnsi" w:hAnsiTheme="majorHAnsi"/>
          <w:b/>
        </w:rPr>
        <w:t>Account</w:t>
      </w:r>
      <w:r w:rsidR="001D5A4B" w:rsidRPr="00421B6A">
        <w:rPr>
          <w:rFonts w:asciiTheme="majorHAnsi" w:hAnsiTheme="majorHAnsi"/>
        </w:rPr>
        <w:t xml:space="preserve"> is created when </w:t>
      </w:r>
      <w:r w:rsidR="009020CE">
        <w:rPr>
          <w:rFonts w:asciiTheme="majorHAnsi" w:hAnsiTheme="majorHAnsi"/>
        </w:rPr>
        <w:t xml:space="preserve">customer </w:t>
      </w:r>
      <w:r w:rsidR="001D5A4B" w:rsidRPr="00421B6A">
        <w:rPr>
          <w:rFonts w:asciiTheme="majorHAnsi" w:hAnsiTheme="majorHAnsi"/>
        </w:rPr>
        <w:t>buy</w:t>
      </w:r>
      <w:r w:rsidR="009020CE">
        <w:rPr>
          <w:rFonts w:asciiTheme="majorHAnsi" w:hAnsiTheme="majorHAnsi"/>
        </w:rPr>
        <w:t xml:space="preserve">s </w:t>
      </w:r>
      <w:r w:rsidR="001D5A4B" w:rsidRPr="00421B6A">
        <w:rPr>
          <w:rFonts w:asciiTheme="majorHAnsi" w:hAnsiTheme="majorHAnsi"/>
        </w:rPr>
        <w:t xml:space="preserve">AT&amp;T </w:t>
      </w:r>
      <w:r w:rsidR="001D5A4B" w:rsidRPr="00421B6A">
        <w:rPr>
          <w:rFonts w:asciiTheme="majorHAnsi" w:hAnsiTheme="majorHAnsi"/>
          <w:b/>
        </w:rPr>
        <w:t xml:space="preserve">B2B and B2C </w:t>
      </w:r>
      <w:r w:rsidR="009020CE" w:rsidRPr="009020CE">
        <w:rPr>
          <w:rFonts w:asciiTheme="majorHAnsi" w:hAnsiTheme="majorHAnsi"/>
        </w:rPr>
        <w:t>services</w:t>
      </w:r>
      <w:r w:rsidR="001D5A4B" w:rsidRPr="00421B6A">
        <w:rPr>
          <w:rFonts w:asciiTheme="majorHAnsi" w:hAnsiTheme="majorHAnsi"/>
        </w:rPr>
        <w:t>.</w:t>
      </w:r>
      <w:r w:rsidR="009020CE">
        <w:rPr>
          <w:rFonts w:asciiTheme="majorHAnsi" w:hAnsiTheme="majorHAnsi"/>
        </w:rPr>
        <w:t xml:space="preserve"> Customers are identified by account and subscribed services </w:t>
      </w:r>
    </w:p>
    <w:tbl>
      <w:tblPr>
        <w:tblStyle w:val="TableGrid"/>
        <w:tblW w:w="0" w:type="auto"/>
        <w:tblInd w:w="607" w:type="dxa"/>
        <w:tblLook w:val="04A0" w:firstRow="1" w:lastRow="0" w:firstColumn="1" w:lastColumn="0" w:noHBand="0" w:noVBand="1"/>
      </w:tblPr>
      <w:tblGrid>
        <w:gridCol w:w="1946"/>
        <w:gridCol w:w="6172"/>
      </w:tblGrid>
      <w:tr w:rsidR="0049144F" w:rsidTr="00D04D0E">
        <w:tc>
          <w:tcPr>
            <w:tcW w:w="1946" w:type="dxa"/>
          </w:tcPr>
          <w:p w:rsidR="0049144F" w:rsidRPr="005D0199" w:rsidRDefault="0049144F" w:rsidP="006322DE">
            <w:pPr>
              <w:pStyle w:val="ListParagraph"/>
              <w:ind w:left="0"/>
              <w:rPr>
                <w:rFonts w:asciiTheme="majorHAnsi" w:hAnsiTheme="majorHAnsi" w:cstheme="minorHAnsi"/>
                <w:b/>
                <w:color w:val="auto"/>
              </w:rPr>
            </w:pPr>
            <w:r w:rsidRPr="005D0199">
              <w:rPr>
                <w:rFonts w:asciiTheme="majorHAnsi" w:hAnsiTheme="majorHAnsi" w:cstheme="minorHAnsi"/>
                <w:b/>
                <w:color w:val="auto"/>
              </w:rPr>
              <w:t>Concept</w:t>
            </w:r>
          </w:p>
        </w:tc>
        <w:tc>
          <w:tcPr>
            <w:tcW w:w="6172" w:type="dxa"/>
          </w:tcPr>
          <w:p w:rsidR="0049144F" w:rsidRPr="005D0199" w:rsidRDefault="0049144F" w:rsidP="006322DE">
            <w:pPr>
              <w:pStyle w:val="ListParagraph"/>
              <w:ind w:left="0"/>
              <w:rPr>
                <w:rFonts w:asciiTheme="majorHAnsi" w:hAnsiTheme="majorHAnsi" w:cstheme="minorHAnsi"/>
                <w:b/>
                <w:color w:val="auto"/>
              </w:rPr>
            </w:pPr>
            <w:r w:rsidRPr="005D0199">
              <w:rPr>
                <w:rFonts w:asciiTheme="majorHAnsi" w:hAnsiTheme="majorHAnsi" w:cstheme="minorHAnsi"/>
                <w:b/>
                <w:color w:val="auto"/>
              </w:rPr>
              <w:t>Purpose</w:t>
            </w:r>
          </w:p>
        </w:tc>
      </w:tr>
      <w:tr w:rsidR="0049144F" w:rsidTr="00D04D0E">
        <w:tc>
          <w:tcPr>
            <w:tcW w:w="1946" w:type="dxa"/>
          </w:tcPr>
          <w:p w:rsidR="0049144F" w:rsidRPr="005D0199" w:rsidRDefault="00754F63" w:rsidP="006322DE">
            <w:pPr>
              <w:pStyle w:val="ListParagraph"/>
              <w:ind w:left="0"/>
              <w:rPr>
                <w:rFonts w:asciiTheme="majorHAnsi" w:hAnsiTheme="majorHAnsi" w:cstheme="minorHAnsi"/>
                <w:color w:val="auto"/>
              </w:rPr>
            </w:pPr>
            <w:r w:rsidRPr="005D0199">
              <w:rPr>
                <w:rFonts w:asciiTheme="majorHAnsi" w:hAnsiTheme="majorHAnsi" w:cstheme="minorHAnsi"/>
                <w:color w:val="auto"/>
              </w:rPr>
              <w:t>Account Category</w:t>
            </w:r>
          </w:p>
        </w:tc>
        <w:tc>
          <w:tcPr>
            <w:tcW w:w="6172" w:type="dxa"/>
          </w:tcPr>
          <w:p w:rsidR="0049144F" w:rsidRPr="005D0199" w:rsidRDefault="00754F63" w:rsidP="006322DE">
            <w:pPr>
              <w:pStyle w:val="ListParagraph"/>
              <w:ind w:left="0"/>
              <w:rPr>
                <w:rFonts w:asciiTheme="majorHAnsi" w:hAnsiTheme="majorHAnsi" w:cstheme="minorHAnsi"/>
                <w:color w:val="auto"/>
              </w:rPr>
            </w:pPr>
            <w:r w:rsidRPr="005D0199">
              <w:rPr>
                <w:rFonts w:asciiTheme="majorHAnsi" w:hAnsiTheme="majorHAnsi" w:cstheme="minorHAnsi"/>
                <w:color w:val="auto"/>
              </w:rPr>
              <w:t>B2B, B2C Account Category with business/service types</w:t>
            </w:r>
          </w:p>
        </w:tc>
      </w:tr>
      <w:tr w:rsidR="0049144F" w:rsidTr="00D04D0E">
        <w:tc>
          <w:tcPr>
            <w:tcW w:w="1946" w:type="dxa"/>
          </w:tcPr>
          <w:p w:rsidR="0049144F" w:rsidRPr="005D0199" w:rsidRDefault="00754F63" w:rsidP="006322DE">
            <w:pPr>
              <w:pStyle w:val="ListParagraph"/>
              <w:ind w:left="0"/>
              <w:rPr>
                <w:rFonts w:asciiTheme="majorHAnsi" w:hAnsiTheme="majorHAnsi" w:cstheme="minorHAnsi"/>
                <w:color w:val="auto"/>
              </w:rPr>
            </w:pPr>
            <w:r w:rsidRPr="005D0199">
              <w:rPr>
                <w:rFonts w:asciiTheme="majorHAnsi" w:hAnsiTheme="majorHAnsi" w:cstheme="minorHAnsi"/>
                <w:color w:val="auto"/>
              </w:rPr>
              <w:t>Account</w:t>
            </w:r>
          </w:p>
        </w:tc>
        <w:tc>
          <w:tcPr>
            <w:tcW w:w="6172" w:type="dxa"/>
          </w:tcPr>
          <w:p w:rsidR="0049144F" w:rsidRPr="005D0199" w:rsidRDefault="00754F63" w:rsidP="006322DE">
            <w:pPr>
              <w:pStyle w:val="ListParagraph"/>
              <w:ind w:left="0"/>
              <w:rPr>
                <w:rFonts w:asciiTheme="majorHAnsi" w:hAnsiTheme="majorHAnsi" w:cstheme="minorHAnsi"/>
                <w:color w:val="auto"/>
              </w:rPr>
            </w:pPr>
            <w:r w:rsidRPr="005D0199">
              <w:rPr>
                <w:rFonts w:asciiTheme="majorHAnsi" w:hAnsiTheme="majorHAnsi" w:cstheme="minorHAnsi"/>
                <w:color w:val="auto"/>
              </w:rPr>
              <w:t>B2B, B2C Account details with types</w:t>
            </w:r>
          </w:p>
        </w:tc>
      </w:tr>
      <w:tr w:rsidR="0049144F" w:rsidTr="00D04D0E">
        <w:tc>
          <w:tcPr>
            <w:tcW w:w="1946" w:type="dxa"/>
          </w:tcPr>
          <w:p w:rsidR="0049144F" w:rsidRPr="005D0199" w:rsidRDefault="00754F63" w:rsidP="006322DE">
            <w:pPr>
              <w:pStyle w:val="ListParagraph"/>
              <w:ind w:left="0"/>
              <w:rPr>
                <w:rFonts w:asciiTheme="majorHAnsi" w:hAnsiTheme="majorHAnsi" w:cstheme="minorHAnsi"/>
                <w:color w:val="auto"/>
              </w:rPr>
            </w:pPr>
            <w:r w:rsidRPr="005D0199">
              <w:rPr>
                <w:rFonts w:asciiTheme="majorHAnsi" w:hAnsiTheme="majorHAnsi" w:cstheme="minorHAnsi"/>
                <w:color w:val="auto"/>
              </w:rPr>
              <w:t>Org/Customer</w:t>
            </w:r>
          </w:p>
        </w:tc>
        <w:tc>
          <w:tcPr>
            <w:tcW w:w="6172" w:type="dxa"/>
          </w:tcPr>
          <w:p w:rsidR="0049144F" w:rsidRPr="005D0199" w:rsidRDefault="00754F63" w:rsidP="006322DE">
            <w:pPr>
              <w:pStyle w:val="ListParagraph"/>
              <w:ind w:left="0"/>
              <w:rPr>
                <w:rFonts w:asciiTheme="majorHAnsi" w:hAnsiTheme="majorHAnsi" w:cstheme="minorHAnsi"/>
                <w:color w:val="auto"/>
              </w:rPr>
            </w:pPr>
            <w:r w:rsidRPr="005D0199">
              <w:rPr>
                <w:rFonts w:asciiTheme="majorHAnsi" w:hAnsiTheme="majorHAnsi" w:cstheme="minorHAnsi"/>
                <w:color w:val="auto"/>
              </w:rPr>
              <w:t>Org/Customer the account belongs to</w:t>
            </w:r>
          </w:p>
        </w:tc>
      </w:tr>
      <w:tr w:rsidR="0049144F" w:rsidTr="00D04D0E">
        <w:tc>
          <w:tcPr>
            <w:tcW w:w="1946" w:type="dxa"/>
          </w:tcPr>
          <w:p w:rsidR="0049144F" w:rsidRPr="005D0199" w:rsidRDefault="00754F63" w:rsidP="006322DE">
            <w:pPr>
              <w:pStyle w:val="ListParagraph"/>
              <w:ind w:left="0"/>
              <w:rPr>
                <w:rFonts w:asciiTheme="majorHAnsi" w:hAnsiTheme="majorHAnsi" w:cstheme="minorHAnsi"/>
                <w:color w:val="auto"/>
              </w:rPr>
            </w:pPr>
            <w:r w:rsidRPr="005D0199">
              <w:rPr>
                <w:rFonts w:asciiTheme="majorHAnsi" w:hAnsiTheme="majorHAnsi" w:cstheme="minorHAnsi"/>
                <w:color w:val="auto"/>
              </w:rPr>
              <w:t>Subscriber</w:t>
            </w:r>
          </w:p>
        </w:tc>
        <w:tc>
          <w:tcPr>
            <w:tcW w:w="6172" w:type="dxa"/>
          </w:tcPr>
          <w:p w:rsidR="0049144F" w:rsidRPr="005D0199" w:rsidRDefault="00754F63" w:rsidP="006322DE">
            <w:pPr>
              <w:pStyle w:val="ListParagraph"/>
              <w:ind w:left="0"/>
              <w:rPr>
                <w:rFonts w:asciiTheme="majorHAnsi" w:hAnsiTheme="majorHAnsi" w:cstheme="minorHAnsi"/>
                <w:color w:val="auto"/>
              </w:rPr>
            </w:pPr>
            <w:r w:rsidRPr="005D0199">
              <w:rPr>
                <w:rFonts w:asciiTheme="majorHAnsi" w:hAnsiTheme="majorHAnsi" w:cstheme="minorHAnsi"/>
                <w:color w:val="auto"/>
              </w:rPr>
              <w:t>Subscribers associated with the account consume services</w:t>
            </w:r>
          </w:p>
        </w:tc>
      </w:tr>
      <w:tr w:rsidR="0049144F" w:rsidTr="00D04D0E">
        <w:tc>
          <w:tcPr>
            <w:tcW w:w="1946" w:type="dxa"/>
          </w:tcPr>
          <w:p w:rsidR="0049144F" w:rsidRPr="005D0199" w:rsidRDefault="001D5A4B" w:rsidP="006322DE">
            <w:pPr>
              <w:pStyle w:val="ListParagraph"/>
              <w:ind w:left="0"/>
              <w:rPr>
                <w:rFonts w:asciiTheme="majorHAnsi" w:hAnsiTheme="majorHAnsi" w:cstheme="minorHAnsi"/>
                <w:color w:val="auto"/>
              </w:rPr>
            </w:pPr>
            <w:r w:rsidRPr="005D0199">
              <w:rPr>
                <w:rFonts w:asciiTheme="majorHAnsi" w:hAnsiTheme="majorHAnsi" w:cstheme="minorHAnsi"/>
                <w:color w:val="auto"/>
              </w:rPr>
              <w:t>Service</w:t>
            </w:r>
          </w:p>
        </w:tc>
        <w:tc>
          <w:tcPr>
            <w:tcW w:w="6172" w:type="dxa"/>
          </w:tcPr>
          <w:p w:rsidR="0049144F" w:rsidRPr="005D0199" w:rsidRDefault="001D5A4B" w:rsidP="006322DE">
            <w:pPr>
              <w:pStyle w:val="ListParagraph"/>
              <w:ind w:left="0"/>
              <w:rPr>
                <w:rFonts w:asciiTheme="majorHAnsi" w:hAnsiTheme="majorHAnsi" w:cstheme="minorHAnsi"/>
                <w:color w:val="auto"/>
              </w:rPr>
            </w:pPr>
            <w:r w:rsidRPr="005D0199">
              <w:rPr>
                <w:rFonts w:asciiTheme="majorHAnsi" w:hAnsiTheme="majorHAnsi" w:cstheme="minorHAnsi"/>
                <w:color w:val="auto"/>
              </w:rPr>
              <w:t>Service associated with the account</w:t>
            </w:r>
          </w:p>
        </w:tc>
      </w:tr>
    </w:tbl>
    <w:p w:rsidR="004F4E75" w:rsidRDefault="004F4E75" w:rsidP="006322DE">
      <w:pPr>
        <w:pStyle w:val="ListParagraph"/>
        <w:spacing w:after="0"/>
        <w:rPr>
          <w:rFonts w:asciiTheme="majorHAnsi" w:hAnsiTheme="majorHAnsi" w:cstheme="minorHAnsi"/>
          <w:sz w:val="24"/>
          <w:szCs w:val="24"/>
        </w:rPr>
      </w:pPr>
      <w:r>
        <w:rPr>
          <w:rFonts w:asciiTheme="majorHAnsi" w:hAnsiTheme="majorHAnsi" w:cstheme="minorHAnsi"/>
          <w:noProof/>
          <w:sz w:val="24"/>
          <w:szCs w:val="24"/>
        </w:rPr>
        <w:lastRenderedPageBreak/>
        <w:drawing>
          <wp:inline distT="0" distB="0" distL="0" distR="0" wp14:anchorId="54AF20DE" wp14:editId="5D8CD530">
            <wp:extent cx="4772025" cy="32425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72025" cy="3242530"/>
                    </a:xfrm>
                    <a:prstGeom prst="rect">
                      <a:avLst/>
                    </a:prstGeom>
                    <a:noFill/>
                    <a:ln>
                      <a:noFill/>
                    </a:ln>
                  </pic:spPr>
                </pic:pic>
              </a:graphicData>
            </a:graphic>
          </wp:inline>
        </w:drawing>
      </w:r>
    </w:p>
    <w:p w:rsidR="00572420" w:rsidRPr="002A2DAC" w:rsidRDefault="00572420" w:rsidP="006322DE">
      <w:pPr>
        <w:pStyle w:val="ListParagraph"/>
        <w:spacing w:after="0"/>
        <w:rPr>
          <w:rFonts w:asciiTheme="majorHAnsi" w:hAnsiTheme="majorHAnsi" w:cstheme="minorHAnsi"/>
          <w:b/>
          <w:color w:val="auto"/>
          <w:sz w:val="24"/>
          <w:szCs w:val="24"/>
        </w:rPr>
      </w:pPr>
      <w:r w:rsidRPr="002A2DAC">
        <w:rPr>
          <w:rFonts w:asciiTheme="majorHAnsi" w:hAnsiTheme="majorHAnsi" w:cstheme="minorHAnsi"/>
          <w:b/>
          <w:color w:val="auto"/>
          <w:sz w:val="24"/>
          <w:szCs w:val="24"/>
        </w:rPr>
        <w:t>CRUD Operations involving this domain:</w:t>
      </w:r>
    </w:p>
    <w:p w:rsidR="00572420" w:rsidRPr="002A2DAC" w:rsidRDefault="00572420" w:rsidP="00294A2D">
      <w:pPr>
        <w:pStyle w:val="ListParagraph"/>
        <w:numPr>
          <w:ilvl w:val="0"/>
          <w:numId w:val="15"/>
        </w:numPr>
        <w:spacing w:after="0"/>
        <w:rPr>
          <w:rFonts w:asciiTheme="majorHAnsi" w:hAnsiTheme="majorHAnsi" w:cstheme="minorHAnsi"/>
          <w:color w:val="auto"/>
          <w:sz w:val="24"/>
          <w:szCs w:val="24"/>
        </w:rPr>
      </w:pPr>
      <w:r w:rsidRPr="002A2DAC">
        <w:rPr>
          <w:rFonts w:asciiTheme="majorHAnsi" w:hAnsiTheme="majorHAnsi" w:cstheme="minorHAnsi"/>
          <w:color w:val="auto"/>
          <w:sz w:val="24"/>
          <w:szCs w:val="24"/>
        </w:rPr>
        <w:t>CRUD Account Category</w:t>
      </w:r>
    </w:p>
    <w:p w:rsidR="00572420" w:rsidRPr="005D0199" w:rsidRDefault="00572420" w:rsidP="006C22BE">
      <w:pPr>
        <w:pStyle w:val="ListParagraph"/>
        <w:numPr>
          <w:ilvl w:val="0"/>
          <w:numId w:val="15"/>
        </w:numPr>
        <w:spacing w:after="0"/>
        <w:rPr>
          <w:rFonts w:asciiTheme="majorHAnsi" w:hAnsiTheme="majorHAnsi" w:cstheme="minorHAnsi"/>
          <w:sz w:val="24"/>
          <w:szCs w:val="24"/>
        </w:rPr>
      </w:pPr>
      <w:r w:rsidRPr="005D0199">
        <w:rPr>
          <w:rFonts w:asciiTheme="majorHAnsi" w:hAnsiTheme="majorHAnsi" w:cstheme="minorHAnsi"/>
          <w:color w:val="auto"/>
          <w:sz w:val="24"/>
          <w:szCs w:val="24"/>
        </w:rPr>
        <w:t>CRUD Account</w:t>
      </w:r>
    </w:p>
    <w:p w:rsidR="001B2A69" w:rsidRDefault="001B2A69" w:rsidP="006322DE">
      <w:pPr>
        <w:pStyle w:val="ListParagraph"/>
        <w:spacing w:after="0"/>
        <w:rPr>
          <w:rFonts w:asciiTheme="majorHAnsi" w:hAnsiTheme="majorHAnsi" w:cstheme="minorHAnsi"/>
          <w:sz w:val="24"/>
          <w:szCs w:val="24"/>
        </w:rPr>
      </w:pPr>
    </w:p>
    <w:p w:rsidR="001B2A69" w:rsidRDefault="005F5CB8" w:rsidP="006322DE">
      <w:pPr>
        <w:pStyle w:val="ListParagraph"/>
        <w:spacing w:after="0"/>
        <w:rPr>
          <w:rFonts w:asciiTheme="majorHAnsi" w:hAnsiTheme="majorHAnsi" w:cstheme="minorHAnsi"/>
          <w:sz w:val="24"/>
          <w:szCs w:val="24"/>
        </w:rPr>
      </w:pPr>
      <w:r>
        <w:rPr>
          <w:rFonts w:asciiTheme="majorHAnsi" w:hAnsiTheme="majorHAnsi" w:cstheme="minorHAnsi"/>
          <w:noProof/>
          <w:sz w:val="24"/>
          <w:szCs w:val="24"/>
        </w:rPr>
        <w:drawing>
          <wp:inline distT="0" distB="0" distL="0" distR="0">
            <wp:extent cx="5257800" cy="3352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57800" cy="3352800"/>
                    </a:xfrm>
                    <a:prstGeom prst="rect">
                      <a:avLst/>
                    </a:prstGeom>
                    <a:noFill/>
                    <a:ln>
                      <a:noFill/>
                    </a:ln>
                  </pic:spPr>
                </pic:pic>
              </a:graphicData>
            </a:graphic>
          </wp:inline>
        </w:drawing>
      </w:r>
    </w:p>
    <w:p w:rsidR="005C5714" w:rsidRPr="00421B6A" w:rsidRDefault="005C5714" w:rsidP="00421B6A">
      <w:pPr>
        <w:spacing w:after="0"/>
        <w:rPr>
          <w:rFonts w:asciiTheme="majorHAnsi" w:hAnsiTheme="majorHAnsi" w:cstheme="minorHAnsi"/>
          <w:sz w:val="24"/>
          <w:szCs w:val="24"/>
        </w:rPr>
      </w:pPr>
      <w:r>
        <w:rPr>
          <w:noProof/>
        </w:rPr>
        <w:lastRenderedPageBreak/>
        <w:drawing>
          <wp:inline distT="0" distB="0" distL="0" distR="0">
            <wp:extent cx="5943600" cy="621030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6210300"/>
                    </a:xfrm>
                    <a:prstGeom prst="rect">
                      <a:avLst/>
                    </a:prstGeom>
                    <a:noFill/>
                    <a:ln>
                      <a:noFill/>
                    </a:ln>
                  </pic:spPr>
                </pic:pic>
              </a:graphicData>
            </a:graphic>
          </wp:inline>
        </w:drawing>
      </w:r>
    </w:p>
    <w:p w:rsidR="005F5CB8" w:rsidRDefault="005F5CB8" w:rsidP="006322DE">
      <w:pPr>
        <w:pStyle w:val="ListParagraph"/>
        <w:spacing w:after="0"/>
        <w:rPr>
          <w:rFonts w:asciiTheme="majorHAnsi" w:hAnsiTheme="majorHAnsi" w:cstheme="minorHAnsi"/>
          <w:sz w:val="24"/>
          <w:szCs w:val="24"/>
        </w:rPr>
      </w:pPr>
      <w:r>
        <w:rPr>
          <w:rFonts w:asciiTheme="majorHAnsi" w:hAnsiTheme="majorHAnsi" w:cstheme="minorHAnsi"/>
          <w:noProof/>
          <w:sz w:val="24"/>
          <w:szCs w:val="24"/>
        </w:rPr>
        <w:lastRenderedPageBreak/>
        <w:drawing>
          <wp:inline distT="0" distB="0" distL="0" distR="0">
            <wp:extent cx="5867400" cy="45720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67400" cy="4572000"/>
                    </a:xfrm>
                    <a:prstGeom prst="rect">
                      <a:avLst/>
                    </a:prstGeom>
                    <a:noFill/>
                    <a:ln>
                      <a:noFill/>
                    </a:ln>
                  </pic:spPr>
                </pic:pic>
              </a:graphicData>
            </a:graphic>
          </wp:inline>
        </w:drawing>
      </w:r>
    </w:p>
    <w:p w:rsidR="005F5CB8" w:rsidRDefault="005F5CB8" w:rsidP="006322DE">
      <w:pPr>
        <w:pStyle w:val="ListParagraph"/>
        <w:spacing w:after="0"/>
        <w:rPr>
          <w:rFonts w:asciiTheme="majorHAnsi" w:hAnsiTheme="majorHAnsi" w:cstheme="minorHAnsi"/>
          <w:sz w:val="24"/>
          <w:szCs w:val="24"/>
        </w:rPr>
      </w:pPr>
    </w:p>
    <w:p w:rsidR="0000473A" w:rsidRDefault="009F22BA" w:rsidP="00F41303">
      <w:pPr>
        <w:pStyle w:val="Heading4"/>
      </w:pPr>
      <w:r>
        <w:t>3.2</w:t>
      </w:r>
      <w:r w:rsidR="00B3700A">
        <w:t>.11</w:t>
      </w:r>
      <w:r w:rsidR="00B3700A">
        <w:tab/>
      </w:r>
      <w:r w:rsidR="0000473A">
        <w:t xml:space="preserve"> “Tech Dispatch”</w:t>
      </w:r>
      <w:r w:rsidR="0023715C">
        <w:t xml:space="preserve"> Business Capabilities</w:t>
      </w:r>
      <w:r w:rsidR="00F41303">
        <w:t xml:space="preserve"> &amp; </w:t>
      </w:r>
      <w:proofErr w:type="spellStart"/>
      <w:r w:rsidR="00F41303">
        <w:t>SoR</w:t>
      </w:r>
      <w:proofErr w:type="spellEnd"/>
      <w:r w:rsidR="00F41303">
        <w:t xml:space="preserve"> implementation</w:t>
      </w:r>
    </w:p>
    <w:p w:rsidR="0082669A" w:rsidRDefault="0082669A" w:rsidP="006322DE">
      <w:pPr>
        <w:spacing w:after="0"/>
        <w:ind w:left="720"/>
      </w:pPr>
    </w:p>
    <w:p w:rsidR="00111771" w:rsidRPr="0005757C" w:rsidRDefault="0005757C" w:rsidP="00481120">
      <w:pPr>
        <w:autoSpaceDE w:val="0"/>
        <w:autoSpaceDN w:val="0"/>
        <w:adjustRightInd w:val="0"/>
        <w:spacing w:after="0" w:line="240" w:lineRule="auto"/>
        <w:ind w:left="720" w:firstLine="720"/>
        <w:rPr>
          <w:rFonts w:asciiTheme="majorHAnsi" w:eastAsia="MinionPro-Regular" w:hAnsiTheme="majorHAnsi" w:cs="MinionPro-Regular"/>
          <w:b/>
          <w:u w:val="single"/>
        </w:rPr>
      </w:pPr>
      <w:r w:rsidRPr="0005757C">
        <w:rPr>
          <w:rFonts w:asciiTheme="majorHAnsi" w:eastAsia="MinionPro-Regular" w:hAnsiTheme="majorHAnsi" w:cs="MinionPro-Regular"/>
          <w:b/>
          <w:u w:val="single"/>
        </w:rPr>
        <w:t xml:space="preserve">Function: </w:t>
      </w:r>
    </w:p>
    <w:p w:rsidR="00AD7B67" w:rsidRPr="008932BA" w:rsidRDefault="00AD7B67" w:rsidP="00481120">
      <w:pPr>
        <w:autoSpaceDE w:val="0"/>
        <w:autoSpaceDN w:val="0"/>
        <w:adjustRightInd w:val="0"/>
        <w:spacing w:after="0" w:line="240" w:lineRule="auto"/>
        <w:ind w:left="720" w:firstLine="720"/>
        <w:rPr>
          <w:rFonts w:asciiTheme="majorHAnsi" w:eastAsia="MinionPro-Regular" w:hAnsiTheme="majorHAnsi" w:cs="MinionPro-Regular"/>
        </w:rPr>
      </w:pPr>
    </w:p>
    <w:p w:rsidR="0063063F" w:rsidRPr="0063063F" w:rsidRDefault="0063063F" w:rsidP="006322DE">
      <w:pPr>
        <w:spacing w:after="0"/>
        <w:ind w:left="720"/>
      </w:pPr>
      <w:r w:rsidRPr="0005757C">
        <w:rPr>
          <w:b/>
        </w:rPr>
        <w:t>Tech Dispatch Context</w:t>
      </w:r>
      <w:r>
        <w:t xml:space="preserve">: </w:t>
      </w:r>
      <w:r w:rsidRPr="0005757C">
        <w:t xml:space="preserve">Services </w:t>
      </w:r>
      <w:r>
        <w:t>that requires</w:t>
      </w:r>
      <w:r w:rsidR="0005757C">
        <w:t xml:space="preserve"> </w:t>
      </w:r>
      <w:r>
        <w:t xml:space="preserve">a </w:t>
      </w:r>
      <w:r w:rsidR="0005757C" w:rsidRPr="00D04D0E">
        <w:rPr>
          <w:b/>
        </w:rPr>
        <w:t>technician</w:t>
      </w:r>
      <w:r w:rsidR="0005757C">
        <w:t xml:space="preserve"> to install </w:t>
      </w:r>
      <w:r>
        <w:t xml:space="preserve">is dispatched to the service </w:t>
      </w:r>
      <w:r w:rsidRPr="00D04D0E">
        <w:rPr>
          <w:b/>
        </w:rPr>
        <w:t>address</w:t>
      </w:r>
      <w:r>
        <w:t xml:space="preserve"> </w:t>
      </w:r>
      <w:r w:rsidR="00857983">
        <w:t xml:space="preserve">at a specified </w:t>
      </w:r>
      <w:r w:rsidRPr="0005757C">
        <w:t>date and time</w:t>
      </w:r>
      <w:r>
        <w:t>.</w:t>
      </w:r>
    </w:p>
    <w:tbl>
      <w:tblPr>
        <w:tblStyle w:val="TableGrid"/>
        <w:tblW w:w="0" w:type="auto"/>
        <w:tblInd w:w="607" w:type="dxa"/>
        <w:tblLook w:val="04A0" w:firstRow="1" w:lastRow="0" w:firstColumn="1" w:lastColumn="0" w:noHBand="0" w:noVBand="1"/>
      </w:tblPr>
      <w:tblGrid>
        <w:gridCol w:w="1984"/>
        <w:gridCol w:w="6134"/>
      </w:tblGrid>
      <w:tr w:rsidR="0049144F" w:rsidTr="00D04D0E">
        <w:tc>
          <w:tcPr>
            <w:tcW w:w="1984" w:type="dxa"/>
          </w:tcPr>
          <w:p w:rsidR="0049144F" w:rsidRPr="0005757C" w:rsidRDefault="0049144F" w:rsidP="006322DE">
            <w:pPr>
              <w:rPr>
                <w:rFonts w:asciiTheme="majorHAnsi" w:hAnsiTheme="majorHAnsi" w:cstheme="minorHAnsi"/>
                <w:b/>
              </w:rPr>
            </w:pPr>
            <w:r w:rsidRPr="0005757C">
              <w:rPr>
                <w:rFonts w:asciiTheme="majorHAnsi" w:hAnsiTheme="majorHAnsi" w:cstheme="minorHAnsi"/>
                <w:b/>
              </w:rPr>
              <w:t>Concept</w:t>
            </w:r>
          </w:p>
        </w:tc>
        <w:tc>
          <w:tcPr>
            <w:tcW w:w="6134" w:type="dxa"/>
          </w:tcPr>
          <w:p w:rsidR="0049144F" w:rsidRPr="0005757C" w:rsidRDefault="0049144F" w:rsidP="006322DE">
            <w:pPr>
              <w:rPr>
                <w:rFonts w:asciiTheme="majorHAnsi" w:hAnsiTheme="majorHAnsi" w:cstheme="minorHAnsi"/>
                <w:b/>
              </w:rPr>
            </w:pPr>
            <w:r w:rsidRPr="0005757C">
              <w:rPr>
                <w:rFonts w:asciiTheme="majorHAnsi" w:hAnsiTheme="majorHAnsi" w:cstheme="minorHAnsi"/>
                <w:b/>
              </w:rPr>
              <w:t>Purpose</w:t>
            </w:r>
          </w:p>
        </w:tc>
      </w:tr>
      <w:tr w:rsidR="0049144F" w:rsidTr="00D04D0E">
        <w:tc>
          <w:tcPr>
            <w:tcW w:w="1984" w:type="dxa"/>
          </w:tcPr>
          <w:p w:rsidR="0049144F" w:rsidRPr="0005757C" w:rsidRDefault="00794613" w:rsidP="006322DE">
            <w:pPr>
              <w:rPr>
                <w:rFonts w:asciiTheme="majorHAnsi" w:hAnsiTheme="majorHAnsi" w:cstheme="minorHAnsi"/>
              </w:rPr>
            </w:pPr>
            <w:r w:rsidRPr="0005757C">
              <w:rPr>
                <w:rFonts w:asciiTheme="majorHAnsi" w:hAnsiTheme="majorHAnsi" w:cstheme="minorHAnsi"/>
              </w:rPr>
              <w:t>Technician</w:t>
            </w:r>
          </w:p>
        </w:tc>
        <w:tc>
          <w:tcPr>
            <w:tcW w:w="6134" w:type="dxa"/>
          </w:tcPr>
          <w:p w:rsidR="0049144F" w:rsidRPr="0005757C" w:rsidRDefault="00794613" w:rsidP="006322DE">
            <w:pPr>
              <w:rPr>
                <w:rFonts w:asciiTheme="majorHAnsi" w:hAnsiTheme="majorHAnsi" w:cstheme="minorHAnsi"/>
              </w:rPr>
            </w:pPr>
            <w:r w:rsidRPr="0005757C">
              <w:rPr>
                <w:rFonts w:asciiTheme="majorHAnsi" w:hAnsiTheme="majorHAnsi" w:cstheme="minorHAnsi"/>
              </w:rPr>
              <w:t>The person needs to be onsite for provisioning</w:t>
            </w:r>
          </w:p>
        </w:tc>
      </w:tr>
      <w:tr w:rsidR="0049144F" w:rsidTr="00D04D0E">
        <w:tc>
          <w:tcPr>
            <w:tcW w:w="1984" w:type="dxa"/>
          </w:tcPr>
          <w:p w:rsidR="0049144F" w:rsidRPr="0005757C" w:rsidRDefault="00794613" w:rsidP="006322DE">
            <w:pPr>
              <w:rPr>
                <w:rFonts w:asciiTheme="majorHAnsi" w:hAnsiTheme="majorHAnsi" w:cstheme="minorHAnsi"/>
              </w:rPr>
            </w:pPr>
            <w:r w:rsidRPr="0005757C">
              <w:rPr>
                <w:rFonts w:asciiTheme="majorHAnsi" w:hAnsiTheme="majorHAnsi" w:cstheme="minorHAnsi"/>
              </w:rPr>
              <w:t>Calendar</w:t>
            </w:r>
          </w:p>
        </w:tc>
        <w:tc>
          <w:tcPr>
            <w:tcW w:w="6134" w:type="dxa"/>
          </w:tcPr>
          <w:p w:rsidR="0049144F" w:rsidRPr="0005757C" w:rsidRDefault="00794613" w:rsidP="006322DE">
            <w:pPr>
              <w:rPr>
                <w:rFonts w:asciiTheme="majorHAnsi" w:hAnsiTheme="majorHAnsi" w:cstheme="minorHAnsi"/>
              </w:rPr>
            </w:pPr>
            <w:r w:rsidRPr="0005757C">
              <w:rPr>
                <w:rFonts w:asciiTheme="majorHAnsi" w:hAnsiTheme="majorHAnsi" w:cstheme="minorHAnsi"/>
              </w:rPr>
              <w:t>Date Time tech will show up</w:t>
            </w:r>
          </w:p>
        </w:tc>
      </w:tr>
      <w:tr w:rsidR="0049144F" w:rsidTr="00D04D0E">
        <w:tc>
          <w:tcPr>
            <w:tcW w:w="1984" w:type="dxa"/>
          </w:tcPr>
          <w:p w:rsidR="0049144F" w:rsidRPr="0005757C" w:rsidRDefault="00794613" w:rsidP="006322DE">
            <w:pPr>
              <w:rPr>
                <w:rFonts w:asciiTheme="majorHAnsi" w:hAnsiTheme="majorHAnsi" w:cstheme="minorHAnsi"/>
              </w:rPr>
            </w:pPr>
            <w:r w:rsidRPr="0005757C">
              <w:rPr>
                <w:rFonts w:asciiTheme="majorHAnsi" w:hAnsiTheme="majorHAnsi" w:cstheme="minorHAnsi"/>
              </w:rPr>
              <w:t>Address</w:t>
            </w:r>
          </w:p>
        </w:tc>
        <w:tc>
          <w:tcPr>
            <w:tcW w:w="6134" w:type="dxa"/>
          </w:tcPr>
          <w:p w:rsidR="0049144F" w:rsidRPr="0005757C" w:rsidRDefault="00794613" w:rsidP="006322DE">
            <w:pPr>
              <w:rPr>
                <w:rFonts w:asciiTheme="majorHAnsi" w:hAnsiTheme="majorHAnsi" w:cstheme="minorHAnsi"/>
              </w:rPr>
            </w:pPr>
            <w:r w:rsidRPr="0005757C">
              <w:rPr>
                <w:rFonts w:asciiTheme="majorHAnsi" w:hAnsiTheme="majorHAnsi" w:cstheme="minorHAnsi"/>
              </w:rPr>
              <w:t>Address where tech needs to go</w:t>
            </w:r>
          </w:p>
        </w:tc>
      </w:tr>
      <w:tr w:rsidR="0049144F" w:rsidTr="00D04D0E">
        <w:tc>
          <w:tcPr>
            <w:tcW w:w="1984" w:type="dxa"/>
          </w:tcPr>
          <w:p w:rsidR="0049144F" w:rsidRPr="0005757C" w:rsidRDefault="0072729F" w:rsidP="006322DE">
            <w:pPr>
              <w:rPr>
                <w:rFonts w:asciiTheme="majorHAnsi" w:hAnsiTheme="majorHAnsi" w:cstheme="minorHAnsi"/>
              </w:rPr>
            </w:pPr>
            <w:r w:rsidRPr="0005757C">
              <w:rPr>
                <w:rFonts w:asciiTheme="majorHAnsi" w:hAnsiTheme="majorHAnsi" w:cstheme="minorHAnsi"/>
              </w:rPr>
              <w:t>Notification</w:t>
            </w:r>
          </w:p>
        </w:tc>
        <w:tc>
          <w:tcPr>
            <w:tcW w:w="6134" w:type="dxa"/>
          </w:tcPr>
          <w:p w:rsidR="0049144F" w:rsidRPr="0005757C" w:rsidRDefault="0072729F" w:rsidP="006322DE">
            <w:pPr>
              <w:rPr>
                <w:rFonts w:asciiTheme="majorHAnsi" w:hAnsiTheme="majorHAnsi" w:cstheme="minorHAnsi"/>
              </w:rPr>
            </w:pPr>
            <w:r w:rsidRPr="0005757C">
              <w:rPr>
                <w:rFonts w:asciiTheme="majorHAnsi" w:hAnsiTheme="majorHAnsi" w:cstheme="minorHAnsi"/>
              </w:rPr>
              <w:t>Notification set to confirm scheduling</w:t>
            </w:r>
          </w:p>
        </w:tc>
      </w:tr>
    </w:tbl>
    <w:p w:rsidR="00F147AC" w:rsidRDefault="00F147AC" w:rsidP="006322DE">
      <w:pPr>
        <w:spacing w:after="0"/>
        <w:ind w:left="720"/>
        <w:rPr>
          <w:rFonts w:ascii="MinionPro-Regular" w:eastAsia="MinionPro-Regular" w:cs="MinionPro-Regular"/>
          <w:sz w:val="19"/>
          <w:szCs w:val="19"/>
        </w:rPr>
      </w:pPr>
    </w:p>
    <w:p w:rsidR="00DF5C58" w:rsidRDefault="00DF5C58" w:rsidP="006322DE">
      <w:pPr>
        <w:spacing w:after="0"/>
        <w:ind w:left="720"/>
        <w:rPr>
          <w:rFonts w:asciiTheme="majorHAnsi" w:hAnsiTheme="majorHAnsi" w:cstheme="minorHAnsi"/>
          <w:sz w:val="24"/>
          <w:szCs w:val="24"/>
        </w:rPr>
      </w:pPr>
      <w:r>
        <w:rPr>
          <w:rFonts w:asciiTheme="majorHAnsi" w:hAnsiTheme="majorHAnsi" w:cstheme="minorHAnsi"/>
          <w:noProof/>
          <w:sz w:val="24"/>
          <w:szCs w:val="24"/>
        </w:rPr>
        <w:lastRenderedPageBreak/>
        <w:drawing>
          <wp:inline distT="0" distB="0" distL="0" distR="0" wp14:anchorId="7EDB8BE5" wp14:editId="4792BAE4">
            <wp:extent cx="4933346" cy="2070340"/>
            <wp:effectExtent l="0" t="0" r="63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42352" cy="2074119"/>
                    </a:xfrm>
                    <a:prstGeom prst="rect">
                      <a:avLst/>
                    </a:prstGeom>
                    <a:noFill/>
                    <a:ln>
                      <a:noFill/>
                    </a:ln>
                  </pic:spPr>
                </pic:pic>
              </a:graphicData>
            </a:graphic>
          </wp:inline>
        </w:drawing>
      </w:r>
    </w:p>
    <w:p w:rsidR="00572420" w:rsidRPr="0005757C" w:rsidRDefault="00572420" w:rsidP="006322DE">
      <w:pPr>
        <w:pStyle w:val="ListParagraph"/>
        <w:spacing w:after="0"/>
        <w:rPr>
          <w:rFonts w:asciiTheme="majorHAnsi" w:hAnsiTheme="majorHAnsi" w:cstheme="minorHAnsi"/>
          <w:b/>
          <w:color w:val="auto"/>
        </w:rPr>
      </w:pPr>
      <w:r w:rsidRPr="0005757C">
        <w:rPr>
          <w:rFonts w:asciiTheme="majorHAnsi" w:hAnsiTheme="majorHAnsi" w:cstheme="minorHAnsi"/>
          <w:b/>
          <w:color w:val="auto"/>
        </w:rPr>
        <w:t>CRUD Operations involving this domain:</w:t>
      </w:r>
    </w:p>
    <w:p w:rsidR="00572420" w:rsidRPr="0005757C" w:rsidRDefault="00572420" w:rsidP="00294A2D">
      <w:pPr>
        <w:pStyle w:val="ListParagraph"/>
        <w:numPr>
          <w:ilvl w:val="0"/>
          <w:numId w:val="15"/>
        </w:numPr>
        <w:spacing w:after="0"/>
        <w:rPr>
          <w:rFonts w:asciiTheme="majorHAnsi" w:hAnsiTheme="majorHAnsi" w:cstheme="minorHAnsi"/>
          <w:color w:val="auto"/>
        </w:rPr>
      </w:pPr>
      <w:r w:rsidRPr="0005757C">
        <w:rPr>
          <w:rFonts w:asciiTheme="majorHAnsi" w:hAnsiTheme="majorHAnsi" w:cstheme="minorHAnsi"/>
          <w:color w:val="auto"/>
        </w:rPr>
        <w:t>CRUD Calendar</w:t>
      </w:r>
    </w:p>
    <w:p w:rsidR="00814A4C" w:rsidRPr="0005757C" w:rsidRDefault="00572420" w:rsidP="0005757C">
      <w:pPr>
        <w:pStyle w:val="ListParagraph"/>
        <w:numPr>
          <w:ilvl w:val="0"/>
          <w:numId w:val="15"/>
        </w:numPr>
        <w:spacing w:after="0"/>
        <w:rPr>
          <w:rFonts w:asciiTheme="majorHAnsi" w:hAnsiTheme="majorHAnsi" w:cstheme="minorHAnsi"/>
          <w:sz w:val="24"/>
          <w:szCs w:val="24"/>
        </w:rPr>
      </w:pPr>
      <w:r w:rsidRPr="0005757C">
        <w:rPr>
          <w:rFonts w:asciiTheme="majorHAnsi" w:hAnsiTheme="majorHAnsi" w:cstheme="minorHAnsi"/>
          <w:color w:val="auto"/>
        </w:rPr>
        <w:t xml:space="preserve">CRUD </w:t>
      </w:r>
      <w:proofErr w:type="spellStart"/>
      <w:r w:rsidRPr="0005757C">
        <w:rPr>
          <w:rFonts w:asciiTheme="majorHAnsi" w:hAnsiTheme="majorHAnsi" w:cstheme="minorHAnsi"/>
          <w:color w:val="auto"/>
        </w:rPr>
        <w:t>TechnicianCRUD</w:t>
      </w:r>
      <w:proofErr w:type="spellEnd"/>
      <w:r w:rsidRPr="0005757C">
        <w:rPr>
          <w:rFonts w:asciiTheme="majorHAnsi" w:hAnsiTheme="majorHAnsi" w:cstheme="minorHAnsi"/>
          <w:color w:val="auto"/>
        </w:rPr>
        <w:t xml:space="preserve"> Schedule</w:t>
      </w:r>
      <w:r w:rsidR="00814A4C">
        <w:rPr>
          <w:rFonts w:asciiTheme="majorHAnsi" w:hAnsiTheme="majorHAnsi" w:cstheme="minorHAnsi"/>
          <w:noProof/>
          <w:sz w:val="24"/>
          <w:szCs w:val="24"/>
        </w:rPr>
        <w:drawing>
          <wp:inline distT="0" distB="0" distL="0" distR="0">
            <wp:extent cx="4267791" cy="2277374"/>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90849" cy="2289678"/>
                    </a:xfrm>
                    <a:prstGeom prst="rect">
                      <a:avLst/>
                    </a:prstGeom>
                    <a:noFill/>
                    <a:ln>
                      <a:noFill/>
                    </a:ln>
                  </pic:spPr>
                </pic:pic>
              </a:graphicData>
            </a:graphic>
          </wp:inline>
        </w:drawing>
      </w:r>
      <w:r w:rsidR="00814A4C">
        <w:rPr>
          <w:rFonts w:asciiTheme="majorHAnsi" w:hAnsiTheme="majorHAnsi" w:cstheme="minorHAnsi"/>
          <w:noProof/>
          <w:sz w:val="24"/>
          <w:szCs w:val="24"/>
        </w:rPr>
        <w:drawing>
          <wp:inline distT="0" distB="0" distL="0" distR="0">
            <wp:extent cx="4131263" cy="2484407"/>
            <wp:effectExtent l="0" t="0" r="317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68024" cy="2506514"/>
                    </a:xfrm>
                    <a:prstGeom prst="rect">
                      <a:avLst/>
                    </a:prstGeom>
                    <a:noFill/>
                    <a:ln>
                      <a:noFill/>
                    </a:ln>
                  </pic:spPr>
                </pic:pic>
              </a:graphicData>
            </a:graphic>
          </wp:inline>
        </w:drawing>
      </w:r>
    </w:p>
    <w:p w:rsidR="00814A4C" w:rsidRDefault="00814A4C" w:rsidP="00814A4C">
      <w:pPr>
        <w:spacing w:after="0"/>
        <w:ind w:left="720"/>
        <w:rPr>
          <w:rFonts w:asciiTheme="majorHAnsi" w:hAnsiTheme="majorHAnsi" w:cstheme="minorHAnsi"/>
          <w:sz w:val="24"/>
          <w:szCs w:val="24"/>
        </w:rPr>
      </w:pPr>
    </w:p>
    <w:p w:rsidR="00245F90" w:rsidRDefault="00245F90" w:rsidP="00814A4C">
      <w:pPr>
        <w:spacing w:after="0"/>
        <w:ind w:left="720"/>
        <w:rPr>
          <w:rFonts w:asciiTheme="majorHAnsi" w:hAnsiTheme="majorHAnsi" w:cstheme="minorHAnsi"/>
          <w:sz w:val="24"/>
          <w:szCs w:val="24"/>
        </w:rPr>
      </w:pPr>
    </w:p>
    <w:p w:rsidR="00245F90" w:rsidRDefault="0032791D" w:rsidP="00814A4C">
      <w:pPr>
        <w:spacing w:after="0"/>
        <w:ind w:left="720"/>
        <w:rPr>
          <w:rFonts w:asciiTheme="majorHAnsi" w:hAnsiTheme="majorHAnsi" w:cstheme="minorHAnsi"/>
          <w:sz w:val="24"/>
          <w:szCs w:val="24"/>
        </w:rPr>
      </w:pPr>
      <w:r>
        <w:rPr>
          <w:rFonts w:asciiTheme="majorHAnsi" w:hAnsiTheme="majorHAnsi" w:cstheme="minorHAnsi"/>
          <w:noProof/>
          <w:sz w:val="24"/>
          <w:szCs w:val="24"/>
        </w:rPr>
        <w:drawing>
          <wp:inline distT="0" distB="0" distL="0" distR="0">
            <wp:extent cx="5935980" cy="5684520"/>
            <wp:effectExtent l="0" t="0" r="762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5980" cy="5684520"/>
                    </a:xfrm>
                    <a:prstGeom prst="rect">
                      <a:avLst/>
                    </a:prstGeom>
                    <a:noFill/>
                    <a:ln>
                      <a:noFill/>
                    </a:ln>
                  </pic:spPr>
                </pic:pic>
              </a:graphicData>
            </a:graphic>
          </wp:inline>
        </w:drawing>
      </w:r>
    </w:p>
    <w:p w:rsidR="00245F90" w:rsidRDefault="00245F90" w:rsidP="00814A4C">
      <w:pPr>
        <w:spacing w:after="0"/>
        <w:ind w:left="720"/>
        <w:rPr>
          <w:rFonts w:asciiTheme="majorHAnsi" w:hAnsiTheme="majorHAnsi" w:cstheme="minorHAnsi"/>
          <w:sz w:val="24"/>
          <w:szCs w:val="24"/>
        </w:rPr>
      </w:pPr>
    </w:p>
    <w:p w:rsidR="00245F90" w:rsidRDefault="00245F90" w:rsidP="00814A4C">
      <w:pPr>
        <w:spacing w:after="0"/>
        <w:ind w:left="720"/>
        <w:rPr>
          <w:rFonts w:asciiTheme="majorHAnsi" w:hAnsiTheme="majorHAnsi" w:cstheme="minorHAnsi"/>
          <w:sz w:val="24"/>
          <w:szCs w:val="24"/>
        </w:rPr>
      </w:pPr>
    </w:p>
    <w:p w:rsidR="0005757C" w:rsidRDefault="0005757C" w:rsidP="00814A4C">
      <w:pPr>
        <w:spacing w:after="0"/>
        <w:ind w:left="720"/>
        <w:rPr>
          <w:rFonts w:asciiTheme="majorHAnsi" w:hAnsiTheme="majorHAnsi" w:cstheme="minorHAnsi"/>
          <w:sz w:val="24"/>
          <w:szCs w:val="24"/>
        </w:rPr>
      </w:pPr>
    </w:p>
    <w:p w:rsidR="0005757C" w:rsidRDefault="0005757C" w:rsidP="00814A4C">
      <w:pPr>
        <w:spacing w:after="0"/>
        <w:ind w:left="720"/>
        <w:rPr>
          <w:rFonts w:asciiTheme="majorHAnsi" w:hAnsiTheme="majorHAnsi" w:cstheme="minorHAnsi"/>
          <w:sz w:val="24"/>
          <w:szCs w:val="24"/>
        </w:rPr>
      </w:pPr>
    </w:p>
    <w:p w:rsidR="00814A4C" w:rsidRDefault="00814A4C" w:rsidP="00814A4C">
      <w:pPr>
        <w:spacing w:after="0"/>
        <w:ind w:left="720"/>
        <w:rPr>
          <w:rFonts w:asciiTheme="majorHAnsi" w:hAnsiTheme="majorHAnsi" w:cstheme="minorHAnsi"/>
          <w:sz w:val="24"/>
          <w:szCs w:val="24"/>
        </w:rPr>
      </w:pPr>
    </w:p>
    <w:p w:rsidR="00B3700A" w:rsidRDefault="009F22BA" w:rsidP="00F41303">
      <w:pPr>
        <w:pStyle w:val="Heading4"/>
      </w:pPr>
      <w:r>
        <w:lastRenderedPageBreak/>
        <w:t>3.2</w:t>
      </w:r>
      <w:r w:rsidR="00384C92">
        <w:t>.12</w:t>
      </w:r>
      <w:r w:rsidR="00384C92">
        <w:tab/>
      </w:r>
      <w:r w:rsidR="00B3700A">
        <w:t xml:space="preserve"> “Store Front/Shopping Cart”</w:t>
      </w:r>
      <w:r w:rsidR="0023715C">
        <w:t xml:space="preserve"> Business Capabilities</w:t>
      </w:r>
      <w:r w:rsidR="00F41303">
        <w:t xml:space="preserve"> &amp; </w:t>
      </w:r>
      <w:proofErr w:type="spellStart"/>
      <w:r w:rsidR="00F41303">
        <w:t>SoR</w:t>
      </w:r>
      <w:proofErr w:type="spellEnd"/>
      <w:r w:rsidR="00F41303">
        <w:t xml:space="preserve"> implementation</w:t>
      </w:r>
    </w:p>
    <w:p w:rsidR="00481120" w:rsidRDefault="00481120" w:rsidP="00111771">
      <w:pPr>
        <w:pStyle w:val="Default"/>
        <w:rPr>
          <w:rFonts w:asciiTheme="majorHAnsi" w:hAnsiTheme="majorHAnsi" w:cs="Times New Roman"/>
          <w:b/>
          <w:color w:val="auto"/>
          <w:sz w:val="22"/>
          <w:szCs w:val="22"/>
        </w:rPr>
      </w:pPr>
    </w:p>
    <w:p w:rsidR="00AD7B67" w:rsidRDefault="0005757C" w:rsidP="00AD7B67">
      <w:pPr>
        <w:autoSpaceDE w:val="0"/>
        <w:autoSpaceDN w:val="0"/>
        <w:adjustRightInd w:val="0"/>
        <w:spacing w:after="0" w:line="240" w:lineRule="auto"/>
        <w:ind w:left="720"/>
        <w:rPr>
          <w:rFonts w:asciiTheme="majorHAnsi" w:hAnsiTheme="majorHAnsi" w:cstheme="minorHAnsi"/>
          <w:b/>
          <w:sz w:val="24"/>
          <w:szCs w:val="24"/>
        </w:rPr>
      </w:pPr>
      <w:r>
        <w:rPr>
          <w:rFonts w:asciiTheme="majorHAnsi" w:hAnsiTheme="majorHAnsi" w:cstheme="minorHAnsi"/>
          <w:b/>
          <w:sz w:val="24"/>
          <w:szCs w:val="24"/>
        </w:rPr>
        <w:t xml:space="preserve">Function: </w:t>
      </w:r>
    </w:p>
    <w:p w:rsidR="00AD7B67" w:rsidRDefault="00AD7B67" w:rsidP="00AD7B67">
      <w:pPr>
        <w:autoSpaceDE w:val="0"/>
        <w:autoSpaceDN w:val="0"/>
        <w:adjustRightInd w:val="0"/>
        <w:spacing w:after="0" w:line="240" w:lineRule="auto"/>
        <w:ind w:left="720"/>
        <w:rPr>
          <w:rFonts w:asciiTheme="majorHAnsi" w:hAnsiTheme="majorHAnsi" w:cstheme="minorHAnsi"/>
          <w:b/>
          <w:sz w:val="24"/>
          <w:szCs w:val="24"/>
        </w:rPr>
      </w:pPr>
    </w:p>
    <w:p w:rsidR="00B71D81" w:rsidRPr="0049144F" w:rsidRDefault="007D5F46" w:rsidP="00AD7B67">
      <w:pPr>
        <w:autoSpaceDE w:val="0"/>
        <w:autoSpaceDN w:val="0"/>
        <w:adjustRightInd w:val="0"/>
        <w:spacing w:after="0" w:line="240" w:lineRule="auto"/>
        <w:ind w:left="720"/>
        <w:rPr>
          <w:rFonts w:asciiTheme="majorHAnsi" w:hAnsiTheme="majorHAnsi" w:cstheme="minorHAnsi"/>
          <w:sz w:val="24"/>
          <w:szCs w:val="24"/>
        </w:rPr>
      </w:pPr>
      <w:r w:rsidRPr="00481120">
        <w:rPr>
          <w:rFonts w:asciiTheme="majorHAnsi" w:hAnsiTheme="majorHAnsi" w:cstheme="minorHAnsi"/>
          <w:b/>
          <w:sz w:val="24"/>
          <w:szCs w:val="24"/>
        </w:rPr>
        <w:t>Store Front:</w:t>
      </w:r>
      <w:r>
        <w:rPr>
          <w:rFonts w:asciiTheme="majorHAnsi" w:hAnsiTheme="majorHAnsi" w:cstheme="minorHAnsi"/>
          <w:sz w:val="24"/>
          <w:szCs w:val="24"/>
        </w:rPr>
        <w:t xml:space="preserve"> </w:t>
      </w:r>
      <w:r w:rsidRPr="00421B6A">
        <w:rPr>
          <w:rFonts w:asciiTheme="majorHAnsi" w:hAnsiTheme="majorHAnsi" w:cstheme="minorHAnsi"/>
        </w:rPr>
        <w:t xml:space="preserve">System will support customer purchase, </w:t>
      </w:r>
      <w:r w:rsidR="00763DCD" w:rsidRPr="00763DCD">
        <w:rPr>
          <w:rFonts w:asciiTheme="majorHAnsi" w:hAnsiTheme="majorHAnsi" w:cstheme="minorHAnsi"/>
          <w:b/>
        </w:rPr>
        <w:t>Order Confirmation</w:t>
      </w:r>
      <w:r w:rsidRPr="00421B6A">
        <w:rPr>
          <w:rFonts w:asciiTheme="majorHAnsi" w:hAnsiTheme="majorHAnsi" w:cstheme="minorHAnsi"/>
        </w:rPr>
        <w:t xml:space="preserve">, </w:t>
      </w:r>
      <w:r w:rsidRPr="00763DCD">
        <w:rPr>
          <w:rFonts w:asciiTheme="majorHAnsi" w:hAnsiTheme="majorHAnsi" w:cstheme="minorHAnsi"/>
          <w:b/>
        </w:rPr>
        <w:t>cart</w:t>
      </w:r>
      <w:r w:rsidR="00763DCD">
        <w:rPr>
          <w:rFonts w:asciiTheme="majorHAnsi" w:hAnsiTheme="majorHAnsi" w:cstheme="minorHAnsi"/>
          <w:b/>
        </w:rPr>
        <w:t xml:space="preserve"> </w:t>
      </w:r>
      <w:r w:rsidR="00763DCD" w:rsidRPr="00763DCD">
        <w:rPr>
          <w:rFonts w:asciiTheme="majorHAnsi" w:hAnsiTheme="majorHAnsi" w:cstheme="minorHAnsi"/>
        </w:rPr>
        <w:t>function</w:t>
      </w:r>
      <w:r w:rsidRPr="00421B6A">
        <w:rPr>
          <w:rFonts w:asciiTheme="majorHAnsi" w:hAnsiTheme="majorHAnsi" w:cstheme="minorHAnsi"/>
        </w:rPr>
        <w:t xml:space="preserve">, </w:t>
      </w:r>
      <w:r w:rsidR="00763DCD" w:rsidRPr="00763DCD">
        <w:rPr>
          <w:rFonts w:asciiTheme="majorHAnsi" w:hAnsiTheme="majorHAnsi" w:cstheme="minorHAnsi"/>
          <w:b/>
        </w:rPr>
        <w:t>shipping costs</w:t>
      </w:r>
      <w:r w:rsidR="00763DCD">
        <w:rPr>
          <w:rFonts w:asciiTheme="majorHAnsi" w:hAnsiTheme="majorHAnsi" w:cstheme="minorHAnsi"/>
        </w:rPr>
        <w:t xml:space="preserve"> </w:t>
      </w:r>
      <w:r w:rsidR="00857983">
        <w:rPr>
          <w:rFonts w:asciiTheme="majorHAnsi" w:hAnsiTheme="majorHAnsi" w:cstheme="minorHAnsi"/>
        </w:rPr>
        <w:t xml:space="preserve">and </w:t>
      </w:r>
      <w:r w:rsidRPr="00763DCD">
        <w:rPr>
          <w:rFonts w:asciiTheme="majorHAnsi" w:hAnsiTheme="majorHAnsi" w:cstheme="minorHAnsi"/>
          <w:b/>
        </w:rPr>
        <w:t>payment</w:t>
      </w:r>
      <w:r w:rsidR="00763DCD" w:rsidRPr="00763DCD">
        <w:rPr>
          <w:rFonts w:asciiTheme="majorHAnsi" w:hAnsiTheme="majorHAnsi" w:cstheme="minorHAnsi"/>
          <w:b/>
        </w:rPr>
        <w:t xml:space="preserve"> options</w:t>
      </w:r>
      <w:r w:rsidRPr="00421B6A">
        <w:rPr>
          <w:rFonts w:asciiTheme="majorHAnsi" w:hAnsiTheme="majorHAnsi" w:cstheme="minorHAnsi"/>
        </w:rPr>
        <w:t xml:space="preserve"> </w:t>
      </w:r>
      <w:r w:rsidR="00763DCD">
        <w:rPr>
          <w:rFonts w:asciiTheme="majorHAnsi" w:hAnsiTheme="majorHAnsi" w:cstheme="minorHAnsi"/>
        </w:rPr>
        <w:t xml:space="preserve"> </w:t>
      </w:r>
    </w:p>
    <w:tbl>
      <w:tblPr>
        <w:tblStyle w:val="TableGrid"/>
        <w:tblW w:w="8118" w:type="dxa"/>
        <w:tblInd w:w="607" w:type="dxa"/>
        <w:tblLook w:val="04A0" w:firstRow="1" w:lastRow="0" w:firstColumn="1" w:lastColumn="0" w:noHBand="0" w:noVBand="1"/>
      </w:tblPr>
      <w:tblGrid>
        <w:gridCol w:w="2448"/>
        <w:gridCol w:w="5670"/>
      </w:tblGrid>
      <w:tr w:rsidR="00B71D81" w:rsidTr="00D04D0E">
        <w:tc>
          <w:tcPr>
            <w:tcW w:w="2448" w:type="dxa"/>
          </w:tcPr>
          <w:p w:rsidR="00B71D81" w:rsidRPr="00DC0639" w:rsidRDefault="00B71D81" w:rsidP="006322DE">
            <w:pPr>
              <w:rPr>
                <w:rFonts w:asciiTheme="majorHAnsi" w:hAnsiTheme="majorHAnsi" w:cstheme="minorHAnsi"/>
                <w:b/>
                <w:sz w:val="24"/>
                <w:szCs w:val="24"/>
              </w:rPr>
            </w:pPr>
            <w:r w:rsidRPr="00DC0639">
              <w:rPr>
                <w:rFonts w:asciiTheme="majorHAnsi" w:hAnsiTheme="majorHAnsi" w:cstheme="minorHAnsi"/>
                <w:b/>
                <w:sz w:val="24"/>
                <w:szCs w:val="24"/>
              </w:rPr>
              <w:t>Concept</w:t>
            </w:r>
          </w:p>
        </w:tc>
        <w:tc>
          <w:tcPr>
            <w:tcW w:w="5670" w:type="dxa"/>
          </w:tcPr>
          <w:p w:rsidR="00B71D81" w:rsidRPr="00DC0639" w:rsidRDefault="00B71D81" w:rsidP="006322DE">
            <w:pPr>
              <w:rPr>
                <w:rFonts w:asciiTheme="majorHAnsi" w:hAnsiTheme="majorHAnsi" w:cstheme="minorHAnsi"/>
                <w:b/>
                <w:sz w:val="24"/>
                <w:szCs w:val="24"/>
              </w:rPr>
            </w:pPr>
            <w:r w:rsidRPr="00DC0639">
              <w:rPr>
                <w:rFonts w:asciiTheme="majorHAnsi" w:hAnsiTheme="majorHAnsi" w:cstheme="minorHAnsi"/>
                <w:b/>
                <w:sz w:val="24"/>
                <w:szCs w:val="24"/>
              </w:rPr>
              <w:t>Purpose</w:t>
            </w:r>
          </w:p>
        </w:tc>
      </w:tr>
      <w:tr w:rsidR="00B71D81" w:rsidTr="00D04D0E">
        <w:tc>
          <w:tcPr>
            <w:tcW w:w="2448" w:type="dxa"/>
          </w:tcPr>
          <w:p w:rsidR="00B71D81" w:rsidRDefault="00B71D81" w:rsidP="006322DE">
            <w:pPr>
              <w:rPr>
                <w:rFonts w:asciiTheme="majorHAnsi" w:hAnsiTheme="majorHAnsi" w:cstheme="minorHAnsi"/>
                <w:sz w:val="24"/>
                <w:szCs w:val="24"/>
              </w:rPr>
            </w:pPr>
            <w:r>
              <w:rPr>
                <w:rFonts w:asciiTheme="majorHAnsi" w:hAnsiTheme="majorHAnsi" w:cstheme="minorHAnsi"/>
                <w:sz w:val="24"/>
                <w:szCs w:val="24"/>
              </w:rPr>
              <w:t>Cart</w:t>
            </w:r>
          </w:p>
        </w:tc>
        <w:tc>
          <w:tcPr>
            <w:tcW w:w="5670" w:type="dxa"/>
          </w:tcPr>
          <w:p w:rsidR="00B71D81" w:rsidRDefault="00B71D81" w:rsidP="006322DE">
            <w:pPr>
              <w:rPr>
                <w:rFonts w:asciiTheme="majorHAnsi" w:hAnsiTheme="majorHAnsi" w:cstheme="minorHAnsi"/>
                <w:sz w:val="24"/>
                <w:szCs w:val="24"/>
              </w:rPr>
            </w:pPr>
            <w:r>
              <w:rPr>
                <w:rFonts w:asciiTheme="majorHAnsi" w:hAnsiTheme="majorHAnsi" w:cstheme="minorHAnsi"/>
                <w:sz w:val="24"/>
                <w:szCs w:val="24"/>
              </w:rPr>
              <w:t>Where the order item is added</w:t>
            </w:r>
          </w:p>
        </w:tc>
      </w:tr>
      <w:tr w:rsidR="00B71D81" w:rsidTr="00D04D0E">
        <w:tc>
          <w:tcPr>
            <w:tcW w:w="2448" w:type="dxa"/>
          </w:tcPr>
          <w:p w:rsidR="00B71D81" w:rsidRDefault="00B71D81" w:rsidP="006322DE">
            <w:pPr>
              <w:rPr>
                <w:rFonts w:asciiTheme="majorHAnsi" w:hAnsiTheme="majorHAnsi" w:cstheme="minorHAnsi"/>
                <w:sz w:val="24"/>
                <w:szCs w:val="24"/>
              </w:rPr>
            </w:pPr>
            <w:r>
              <w:rPr>
                <w:rFonts w:asciiTheme="majorHAnsi" w:hAnsiTheme="majorHAnsi" w:cstheme="minorHAnsi"/>
                <w:sz w:val="24"/>
                <w:szCs w:val="24"/>
              </w:rPr>
              <w:t>Checkout</w:t>
            </w:r>
          </w:p>
        </w:tc>
        <w:tc>
          <w:tcPr>
            <w:tcW w:w="5670" w:type="dxa"/>
          </w:tcPr>
          <w:p w:rsidR="00B71D81" w:rsidRDefault="00B71D81" w:rsidP="006322DE">
            <w:pPr>
              <w:rPr>
                <w:rFonts w:asciiTheme="majorHAnsi" w:hAnsiTheme="majorHAnsi" w:cstheme="minorHAnsi"/>
                <w:sz w:val="24"/>
                <w:szCs w:val="24"/>
              </w:rPr>
            </w:pPr>
            <w:r>
              <w:rPr>
                <w:rFonts w:asciiTheme="majorHAnsi" w:hAnsiTheme="majorHAnsi" w:cstheme="minorHAnsi"/>
                <w:sz w:val="24"/>
                <w:szCs w:val="24"/>
              </w:rPr>
              <w:t>Guest or Registered user submitting order</w:t>
            </w:r>
          </w:p>
        </w:tc>
      </w:tr>
      <w:tr w:rsidR="00B71D81" w:rsidTr="00D04D0E">
        <w:tc>
          <w:tcPr>
            <w:tcW w:w="2448" w:type="dxa"/>
          </w:tcPr>
          <w:p w:rsidR="00B71D81" w:rsidRDefault="00B71D81" w:rsidP="006322DE">
            <w:pPr>
              <w:rPr>
                <w:rFonts w:asciiTheme="majorHAnsi" w:hAnsiTheme="majorHAnsi" w:cstheme="minorHAnsi"/>
                <w:sz w:val="24"/>
                <w:szCs w:val="24"/>
              </w:rPr>
            </w:pPr>
            <w:r>
              <w:rPr>
                <w:rFonts w:asciiTheme="majorHAnsi" w:hAnsiTheme="majorHAnsi" w:cstheme="minorHAnsi"/>
                <w:sz w:val="24"/>
                <w:szCs w:val="24"/>
              </w:rPr>
              <w:t>Address</w:t>
            </w:r>
          </w:p>
        </w:tc>
        <w:tc>
          <w:tcPr>
            <w:tcW w:w="5670" w:type="dxa"/>
          </w:tcPr>
          <w:p w:rsidR="00B71D81" w:rsidRDefault="00B71D81" w:rsidP="006322DE">
            <w:pPr>
              <w:rPr>
                <w:rFonts w:asciiTheme="majorHAnsi" w:hAnsiTheme="majorHAnsi" w:cstheme="minorHAnsi"/>
                <w:sz w:val="24"/>
                <w:szCs w:val="24"/>
              </w:rPr>
            </w:pPr>
            <w:r>
              <w:rPr>
                <w:rFonts w:asciiTheme="majorHAnsi" w:hAnsiTheme="majorHAnsi" w:cstheme="minorHAnsi"/>
                <w:sz w:val="24"/>
                <w:szCs w:val="24"/>
              </w:rPr>
              <w:t>Service, Shipping &amp; Billing Address</w:t>
            </w:r>
          </w:p>
        </w:tc>
      </w:tr>
      <w:tr w:rsidR="003828F3" w:rsidTr="001674C7">
        <w:tc>
          <w:tcPr>
            <w:tcW w:w="2448" w:type="dxa"/>
          </w:tcPr>
          <w:p w:rsidR="003828F3" w:rsidRDefault="003828F3" w:rsidP="006322DE">
            <w:pPr>
              <w:rPr>
                <w:rFonts w:asciiTheme="majorHAnsi" w:hAnsiTheme="majorHAnsi" w:cstheme="minorHAnsi"/>
                <w:sz w:val="24"/>
                <w:szCs w:val="24"/>
              </w:rPr>
            </w:pPr>
            <w:r>
              <w:rPr>
                <w:rFonts w:asciiTheme="majorHAnsi" w:hAnsiTheme="majorHAnsi" w:cstheme="minorHAnsi"/>
                <w:sz w:val="24"/>
                <w:szCs w:val="24"/>
              </w:rPr>
              <w:t>Address gateway</w:t>
            </w:r>
          </w:p>
        </w:tc>
        <w:tc>
          <w:tcPr>
            <w:tcW w:w="5670" w:type="dxa"/>
          </w:tcPr>
          <w:p w:rsidR="003828F3" w:rsidRDefault="003828F3" w:rsidP="006322DE">
            <w:pPr>
              <w:rPr>
                <w:rFonts w:asciiTheme="majorHAnsi" w:hAnsiTheme="majorHAnsi" w:cstheme="minorHAnsi"/>
                <w:sz w:val="24"/>
                <w:szCs w:val="24"/>
              </w:rPr>
            </w:pPr>
            <w:r>
              <w:rPr>
                <w:rFonts w:asciiTheme="majorHAnsi" w:hAnsiTheme="majorHAnsi" w:cstheme="minorHAnsi"/>
                <w:sz w:val="24"/>
                <w:szCs w:val="24"/>
              </w:rPr>
              <w:t>Validation of Service, Shipping &amp; Billing address</w:t>
            </w:r>
          </w:p>
        </w:tc>
      </w:tr>
      <w:tr w:rsidR="00B71D81" w:rsidTr="00D04D0E">
        <w:tc>
          <w:tcPr>
            <w:tcW w:w="2448" w:type="dxa"/>
          </w:tcPr>
          <w:p w:rsidR="00B71D81" w:rsidRDefault="00B71D81" w:rsidP="006322DE">
            <w:pPr>
              <w:rPr>
                <w:rFonts w:asciiTheme="majorHAnsi" w:hAnsiTheme="majorHAnsi" w:cstheme="minorHAnsi"/>
                <w:sz w:val="24"/>
                <w:szCs w:val="24"/>
              </w:rPr>
            </w:pPr>
            <w:r>
              <w:rPr>
                <w:rFonts w:asciiTheme="majorHAnsi" w:hAnsiTheme="majorHAnsi" w:cstheme="minorHAnsi"/>
                <w:sz w:val="24"/>
                <w:szCs w:val="24"/>
              </w:rPr>
              <w:t>Shipping Cost</w:t>
            </w:r>
          </w:p>
        </w:tc>
        <w:tc>
          <w:tcPr>
            <w:tcW w:w="5670" w:type="dxa"/>
          </w:tcPr>
          <w:p w:rsidR="00B71D81" w:rsidRDefault="00B71D81" w:rsidP="006322DE">
            <w:pPr>
              <w:rPr>
                <w:rFonts w:asciiTheme="majorHAnsi" w:hAnsiTheme="majorHAnsi" w:cstheme="minorHAnsi"/>
                <w:sz w:val="24"/>
                <w:szCs w:val="24"/>
              </w:rPr>
            </w:pPr>
            <w:r>
              <w:rPr>
                <w:rFonts w:asciiTheme="majorHAnsi" w:hAnsiTheme="majorHAnsi" w:cstheme="minorHAnsi"/>
                <w:sz w:val="24"/>
                <w:szCs w:val="24"/>
              </w:rPr>
              <w:t>Cost to deliver the device</w:t>
            </w:r>
          </w:p>
        </w:tc>
      </w:tr>
      <w:tr w:rsidR="00B71D81" w:rsidTr="00D04D0E">
        <w:tc>
          <w:tcPr>
            <w:tcW w:w="2448" w:type="dxa"/>
          </w:tcPr>
          <w:p w:rsidR="00B71D81" w:rsidRDefault="00B71D81" w:rsidP="006322DE">
            <w:pPr>
              <w:rPr>
                <w:rFonts w:asciiTheme="majorHAnsi" w:hAnsiTheme="majorHAnsi" w:cstheme="minorHAnsi"/>
                <w:sz w:val="24"/>
                <w:szCs w:val="24"/>
              </w:rPr>
            </w:pPr>
            <w:r>
              <w:rPr>
                <w:rFonts w:asciiTheme="majorHAnsi" w:hAnsiTheme="majorHAnsi" w:cstheme="minorHAnsi"/>
                <w:sz w:val="24"/>
                <w:szCs w:val="24"/>
              </w:rPr>
              <w:t>Tax</w:t>
            </w:r>
          </w:p>
        </w:tc>
        <w:tc>
          <w:tcPr>
            <w:tcW w:w="5670" w:type="dxa"/>
          </w:tcPr>
          <w:p w:rsidR="00B71D81" w:rsidRDefault="00B71D81" w:rsidP="006322DE">
            <w:pPr>
              <w:rPr>
                <w:rFonts w:asciiTheme="majorHAnsi" w:hAnsiTheme="majorHAnsi" w:cstheme="minorHAnsi"/>
                <w:sz w:val="24"/>
                <w:szCs w:val="24"/>
              </w:rPr>
            </w:pPr>
            <w:r>
              <w:rPr>
                <w:rFonts w:asciiTheme="majorHAnsi" w:hAnsiTheme="majorHAnsi" w:cstheme="minorHAnsi"/>
                <w:sz w:val="24"/>
                <w:szCs w:val="24"/>
              </w:rPr>
              <w:t>Estimated tax</w:t>
            </w:r>
          </w:p>
        </w:tc>
      </w:tr>
      <w:tr w:rsidR="00B71D81" w:rsidTr="00D04D0E">
        <w:tc>
          <w:tcPr>
            <w:tcW w:w="2448" w:type="dxa"/>
          </w:tcPr>
          <w:p w:rsidR="00B71D81" w:rsidRDefault="00B71D81" w:rsidP="006322DE">
            <w:pPr>
              <w:rPr>
                <w:rFonts w:asciiTheme="majorHAnsi" w:hAnsiTheme="majorHAnsi" w:cstheme="minorHAnsi"/>
                <w:sz w:val="24"/>
                <w:szCs w:val="24"/>
              </w:rPr>
            </w:pPr>
            <w:r>
              <w:rPr>
                <w:rFonts w:asciiTheme="majorHAnsi" w:hAnsiTheme="majorHAnsi" w:cstheme="minorHAnsi"/>
                <w:sz w:val="24"/>
                <w:szCs w:val="24"/>
              </w:rPr>
              <w:t>Order Confirmation</w:t>
            </w:r>
          </w:p>
        </w:tc>
        <w:tc>
          <w:tcPr>
            <w:tcW w:w="5670" w:type="dxa"/>
          </w:tcPr>
          <w:p w:rsidR="00B71D81" w:rsidRDefault="00B71D81" w:rsidP="006322DE">
            <w:pPr>
              <w:rPr>
                <w:rFonts w:asciiTheme="majorHAnsi" w:hAnsiTheme="majorHAnsi" w:cstheme="minorHAnsi"/>
                <w:sz w:val="24"/>
                <w:szCs w:val="24"/>
              </w:rPr>
            </w:pPr>
            <w:r>
              <w:rPr>
                <w:rFonts w:asciiTheme="majorHAnsi" w:hAnsiTheme="majorHAnsi" w:cstheme="minorHAnsi"/>
                <w:sz w:val="24"/>
                <w:szCs w:val="24"/>
              </w:rPr>
              <w:t>Confirmation on items and prices</w:t>
            </w:r>
          </w:p>
        </w:tc>
      </w:tr>
      <w:tr w:rsidR="00B71D81" w:rsidTr="00D04D0E">
        <w:tc>
          <w:tcPr>
            <w:tcW w:w="2448" w:type="dxa"/>
          </w:tcPr>
          <w:p w:rsidR="00B71D81" w:rsidRDefault="00B71D81" w:rsidP="006322DE">
            <w:pPr>
              <w:rPr>
                <w:rFonts w:asciiTheme="majorHAnsi" w:hAnsiTheme="majorHAnsi" w:cstheme="minorHAnsi"/>
                <w:sz w:val="24"/>
                <w:szCs w:val="24"/>
              </w:rPr>
            </w:pPr>
            <w:r>
              <w:rPr>
                <w:rFonts w:asciiTheme="majorHAnsi" w:hAnsiTheme="majorHAnsi" w:cstheme="minorHAnsi"/>
                <w:sz w:val="24"/>
                <w:szCs w:val="24"/>
              </w:rPr>
              <w:t>Payment Options</w:t>
            </w:r>
          </w:p>
        </w:tc>
        <w:tc>
          <w:tcPr>
            <w:tcW w:w="5670" w:type="dxa"/>
          </w:tcPr>
          <w:p w:rsidR="00B71D81" w:rsidRDefault="00B71D81" w:rsidP="006322DE">
            <w:pPr>
              <w:rPr>
                <w:rFonts w:asciiTheme="majorHAnsi" w:hAnsiTheme="majorHAnsi" w:cstheme="minorHAnsi"/>
                <w:sz w:val="24"/>
                <w:szCs w:val="24"/>
              </w:rPr>
            </w:pPr>
            <w:r>
              <w:rPr>
                <w:rFonts w:asciiTheme="majorHAnsi" w:hAnsiTheme="majorHAnsi" w:cstheme="minorHAnsi"/>
                <w:sz w:val="24"/>
                <w:szCs w:val="24"/>
              </w:rPr>
              <w:t>Prepaid, Postpaid, A/R, Credit card etc.</w:t>
            </w:r>
          </w:p>
        </w:tc>
      </w:tr>
      <w:tr w:rsidR="0072729F" w:rsidTr="001674C7">
        <w:tc>
          <w:tcPr>
            <w:tcW w:w="2448" w:type="dxa"/>
          </w:tcPr>
          <w:p w:rsidR="0072729F" w:rsidRDefault="0072729F" w:rsidP="006322DE">
            <w:pPr>
              <w:rPr>
                <w:rFonts w:asciiTheme="majorHAnsi" w:hAnsiTheme="majorHAnsi" w:cstheme="minorHAnsi"/>
                <w:sz w:val="24"/>
                <w:szCs w:val="24"/>
              </w:rPr>
            </w:pPr>
            <w:r>
              <w:rPr>
                <w:rFonts w:asciiTheme="majorHAnsi" w:hAnsiTheme="majorHAnsi" w:cstheme="minorHAnsi"/>
                <w:sz w:val="24"/>
                <w:szCs w:val="24"/>
              </w:rPr>
              <w:t>Notification</w:t>
            </w:r>
          </w:p>
        </w:tc>
        <w:tc>
          <w:tcPr>
            <w:tcW w:w="5670" w:type="dxa"/>
          </w:tcPr>
          <w:p w:rsidR="0072729F" w:rsidRDefault="0072729F" w:rsidP="006322DE">
            <w:pPr>
              <w:rPr>
                <w:rFonts w:asciiTheme="majorHAnsi" w:hAnsiTheme="majorHAnsi" w:cstheme="minorHAnsi"/>
                <w:sz w:val="24"/>
                <w:szCs w:val="24"/>
              </w:rPr>
            </w:pPr>
            <w:r>
              <w:rPr>
                <w:rFonts w:asciiTheme="majorHAnsi" w:hAnsiTheme="majorHAnsi" w:cstheme="minorHAnsi"/>
                <w:sz w:val="24"/>
                <w:szCs w:val="24"/>
              </w:rPr>
              <w:t xml:space="preserve">Notification sent to contact </w:t>
            </w:r>
            <w:proofErr w:type="spellStart"/>
            <w:r>
              <w:rPr>
                <w:rFonts w:asciiTheme="majorHAnsi" w:hAnsiTheme="majorHAnsi" w:cstheme="minorHAnsi"/>
                <w:sz w:val="24"/>
                <w:szCs w:val="24"/>
              </w:rPr>
              <w:t>eMail</w:t>
            </w:r>
            <w:proofErr w:type="spellEnd"/>
          </w:p>
        </w:tc>
      </w:tr>
    </w:tbl>
    <w:p w:rsidR="00F147AC" w:rsidRDefault="00F147AC" w:rsidP="006322DE">
      <w:pPr>
        <w:spacing w:after="0"/>
        <w:rPr>
          <w:rFonts w:ascii="MinionPro-Regular" w:eastAsia="MinionPro-Regular" w:cs="MinionPro-Regular"/>
          <w:sz w:val="19"/>
          <w:szCs w:val="19"/>
        </w:rPr>
      </w:pPr>
    </w:p>
    <w:p w:rsidR="004F4E75" w:rsidRDefault="004F4E75" w:rsidP="006322DE">
      <w:pPr>
        <w:spacing w:after="0"/>
        <w:rPr>
          <w:rFonts w:asciiTheme="majorHAnsi" w:hAnsiTheme="majorHAnsi" w:cstheme="minorHAnsi"/>
          <w:sz w:val="24"/>
          <w:szCs w:val="24"/>
        </w:rPr>
      </w:pPr>
      <w:r>
        <w:rPr>
          <w:rFonts w:asciiTheme="majorHAnsi" w:hAnsiTheme="majorHAnsi" w:cstheme="minorHAnsi"/>
          <w:noProof/>
          <w:sz w:val="24"/>
          <w:szCs w:val="24"/>
        </w:rPr>
        <w:drawing>
          <wp:inline distT="0" distB="0" distL="0" distR="0" wp14:anchorId="3B8B4B61" wp14:editId="69D7A140">
            <wp:extent cx="5936450" cy="299085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9155" cy="2992213"/>
                    </a:xfrm>
                    <a:prstGeom prst="rect">
                      <a:avLst/>
                    </a:prstGeom>
                    <a:noFill/>
                    <a:ln>
                      <a:noFill/>
                    </a:ln>
                  </pic:spPr>
                </pic:pic>
              </a:graphicData>
            </a:graphic>
          </wp:inline>
        </w:drawing>
      </w:r>
    </w:p>
    <w:p w:rsidR="00572420" w:rsidRDefault="00572420" w:rsidP="006322DE">
      <w:pPr>
        <w:spacing w:after="0"/>
        <w:rPr>
          <w:rFonts w:asciiTheme="majorHAnsi" w:hAnsiTheme="majorHAnsi" w:cstheme="minorHAnsi"/>
          <w:sz w:val="24"/>
          <w:szCs w:val="24"/>
        </w:rPr>
      </w:pPr>
    </w:p>
    <w:p w:rsidR="00572420" w:rsidRPr="002A2DAC" w:rsidRDefault="00572420" w:rsidP="006322DE">
      <w:pPr>
        <w:pStyle w:val="ListParagraph"/>
        <w:spacing w:after="0"/>
        <w:rPr>
          <w:rFonts w:asciiTheme="majorHAnsi" w:hAnsiTheme="majorHAnsi" w:cstheme="minorHAnsi"/>
          <w:b/>
          <w:color w:val="auto"/>
          <w:sz w:val="24"/>
          <w:szCs w:val="24"/>
        </w:rPr>
      </w:pPr>
      <w:r w:rsidRPr="002A2DAC">
        <w:rPr>
          <w:rFonts w:asciiTheme="majorHAnsi" w:hAnsiTheme="majorHAnsi" w:cstheme="minorHAnsi"/>
          <w:b/>
          <w:color w:val="auto"/>
          <w:sz w:val="24"/>
          <w:szCs w:val="24"/>
        </w:rPr>
        <w:t>CRUD Operations involving this domain:</w:t>
      </w:r>
    </w:p>
    <w:p w:rsidR="00572420" w:rsidRPr="002A2DAC" w:rsidRDefault="00572420" w:rsidP="00294A2D">
      <w:pPr>
        <w:pStyle w:val="ListParagraph"/>
        <w:numPr>
          <w:ilvl w:val="0"/>
          <w:numId w:val="15"/>
        </w:numPr>
        <w:spacing w:after="0"/>
        <w:rPr>
          <w:rFonts w:asciiTheme="majorHAnsi" w:hAnsiTheme="majorHAnsi" w:cstheme="minorHAnsi"/>
          <w:color w:val="auto"/>
          <w:sz w:val="24"/>
          <w:szCs w:val="24"/>
        </w:rPr>
      </w:pPr>
      <w:r w:rsidRPr="002A2DAC">
        <w:rPr>
          <w:rFonts w:asciiTheme="majorHAnsi" w:hAnsiTheme="majorHAnsi" w:cstheme="minorHAnsi"/>
          <w:color w:val="auto"/>
          <w:sz w:val="24"/>
          <w:szCs w:val="24"/>
        </w:rPr>
        <w:t>CRUD Cart</w:t>
      </w:r>
    </w:p>
    <w:p w:rsidR="00572420" w:rsidRPr="002A2DAC" w:rsidRDefault="00572420" w:rsidP="00294A2D">
      <w:pPr>
        <w:pStyle w:val="ListParagraph"/>
        <w:numPr>
          <w:ilvl w:val="0"/>
          <w:numId w:val="15"/>
        </w:numPr>
        <w:spacing w:after="0"/>
        <w:rPr>
          <w:rFonts w:asciiTheme="majorHAnsi" w:hAnsiTheme="majorHAnsi" w:cstheme="minorHAnsi"/>
          <w:color w:val="auto"/>
          <w:sz w:val="24"/>
          <w:szCs w:val="24"/>
        </w:rPr>
      </w:pPr>
      <w:r w:rsidRPr="002A2DAC">
        <w:rPr>
          <w:rFonts w:asciiTheme="majorHAnsi" w:hAnsiTheme="majorHAnsi" w:cstheme="minorHAnsi"/>
          <w:color w:val="auto"/>
          <w:sz w:val="24"/>
          <w:szCs w:val="24"/>
        </w:rPr>
        <w:t>CRUD Checkout</w:t>
      </w:r>
    </w:p>
    <w:p w:rsidR="00572420" w:rsidRPr="00D04D0E" w:rsidRDefault="00572420" w:rsidP="006322DE">
      <w:pPr>
        <w:spacing w:after="0"/>
        <w:ind w:left="720"/>
        <w:rPr>
          <w:rFonts w:asciiTheme="majorHAnsi" w:hAnsiTheme="majorHAnsi" w:cstheme="minorHAnsi"/>
          <w:sz w:val="24"/>
          <w:szCs w:val="24"/>
        </w:rPr>
      </w:pPr>
    </w:p>
    <w:p w:rsidR="00441DD1" w:rsidRDefault="00441DD1" w:rsidP="006322DE">
      <w:pPr>
        <w:spacing w:after="0"/>
        <w:ind w:firstLine="720"/>
        <w:rPr>
          <w:rFonts w:asciiTheme="majorHAnsi" w:hAnsiTheme="majorHAnsi" w:cstheme="minorHAnsi"/>
          <w:noProof/>
          <w:sz w:val="24"/>
          <w:szCs w:val="24"/>
        </w:rPr>
      </w:pPr>
    </w:p>
    <w:p w:rsidR="00763DCD" w:rsidRDefault="00133311" w:rsidP="00763DCD">
      <w:pPr>
        <w:spacing w:after="0"/>
        <w:ind w:firstLine="720"/>
        <w:rPr>
          <w:rFonts w:asciiTheme="majorHAnsi" w:hAnsiTheme="majorHAnsi" w:cstheme="minorHAnsi"/>
          <w:sz w:val="24"/>
          <w:szCs w:val="24"/>
        </w:rPr>
      </w:pPr>
      <w:r>
        <w:rPr>
          <w:rFonts w:asciiTheme="majorHAnsi" w:hAnsiTheme="majorHAnsi" w:cstheme="minorHAnsi"/>
          <w:noProof/>
          <w:sz w:val="24"/>
          <w:szCs w:val="24"/>
        </w:rPr>
        <w:lastRenderedPageBreak/>
        <w:drawing>
          <wp:inline distT="0" distB="0" distL="0" distR="0">
            <wp:extent cx="4821555" cy="2680680"/>
            <wp:effectExtent l="0" t="0" r="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43875" cy="2693090"/>
                    </a:xfrm>
                    <a:prstGeom prst="rect">
                      <a:avLst/>
                    </a:prstGeom>
                    <a:noFill/>
                    <a:ln>
                      <a:noFill/>
                    </a:ln>
                  </pic:spPr>
                </pic:pic>
              </a:graphicData>
            </a:graphic>
          </wp:inline>
        </w:drawing>
      </w:r>
    </w:p>
    <w:p w:rsidR="00133311" w:rsidRDefault="00133311" w:rsidP="00763DCD">
      <w:pPr>
        <w:spacing w:after="0"/>
        <w:ind w:firstLine="720"/>
        <w:rPr>
          <w:rFonts w:asciiTheme="majorHAnsi" w:hAnsiTheme="majorHAnsi" w:cstheme="minorHAnsi"/>
          <w:sz w:val="24"/>
          <w:szCs w:val="24"/>
        </w:rPr>
      </w:pPr>
      <w:r>
        <w:rPr>
          <w:rFonts w:asciiTheme="majorHAnsi" w:hAnsiTheme="majorHAnsi" w:cstheme="minorHAnsi"/>
          <w:noProof/>
          <w:sz w:val="24"/>
          <w:szCs w:val="24"/>
        </w:rPr>
        <w:drawing>
          <wp:inline distT="0" distB="0" distL="0" distR="0">
            <wp:extent cx="4908430" cy="4392106"/>
            <wp:effectExtent l="0" t="0" r="6985"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15795" cy="4398696"/>
                    </a:xfrm>
                    <a:prstGeom prst="rect">
                      <a:avLst/>
                    </a:prstGeom>
                    <a:noFill/>
                    <a:ln>
                      <a:noFill/>
                    </a:ln>
                  </pic:spPr>
                </pic:pic>
              </a:graphicData>
            </a:graphic>
          </wp:inline>
        </w:drawing>
      </w:r>
    </w:p>
    <w:p w:rsidR="00133311" w:rsidRDefault="00133311" w:rsidP="006322DE">
      <w:pPr>
        <w:spacing w:after="0"/>
        <w:ind w:firstLine="720"/>
        <w:rPr>
          <w:rFonts w:asciiTheme="majorHAnsi" w:hAnsiTheme="majorHAnsi" w:cstheme="minorHAnsi"/>
          <w:sz w:val="24"/>
          <w:szCs w:val="24"/>
        </w:rPr>
      </w:pPr>
    </w:p>
    <w:p w:rsidR="009C00D2" w:rsidRDefault="00AC7739" w:rsidP="006322DE">
      <w:pPr>
        <w:spacing w:after="0"/>
        <w:ind w:left="720"/>
        <w:rPr>
          <w:rFonts w:cstheme="minorHAnsi"/>
        </w:rPr>
      </w:pPr>
      <w:r>
        <w:rPr>
          <w:rFonts w:cstheme="minorHAnsi"/>
          <w:noProof/>
        </w:rPr>
        <w:lastRenderedPageBreak/>
        <w:drawing>
          <wp:inline distT="0" distB="0" distL="0" distR="0">
            <wp:extent cx="5791200" cy="82296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91200" cy="8229600"/>
                    </a:xfrm>
                    <a:prstGeom prst="rect">
                      <a:avLst/>
                    </a:prstGeom>
                    <a:noFill/>
                    <a:ln>
                      <a:noFill/>
                    </a:ln>
                  </pic:spPr>
                </pic:pic>
              </a:graphicData>
            </a:graphic>
          </wp:inline>
        </w:drawing>
      </w:r>
    </w:p>
    <w:p w:rsidR="00595084" w:rsidRDefault="00976EE3" w:rsidP="00F41303">
      <w:pPr>
        <w:pStyle w:val="Heading3"/>
      </w:pPr>
      <w:bookmarkStart w:id="11" w:name="_Toc485897825"/>
      <w:r>
        <w:lastRenderedPageBreak/>
        <w:t>3.</w:t>
      </w:r>
      <w:r w:rsidR="00F41303">
        <w:t>1.2</w:t>
      </w:r>
      <w:r w:rsidR="00595084">
        <w:tab/>
      </w:r>
      <w:r w:rsidR="001535DF">
        <w:t xml:space="preserve">Example Store-Front </w:t>
      </w:r>
      <w:r w:rsidR="00102868">
        <w:t>Application</w:t>
      </w:r>
      <w:bookmarkEnd w:id="11"/>
    </w:p>
    <w:p w:rsidR="002D5539" w:rsidRDefault="002D5539" w:rsidP="00595084"/>
    <w:p w:rsidR="006552E8" w:rsidRPr="00976EE3" w:rsidRDefault="006552E8" w:rsidP="006552E8">
      <w:pPr>
        <w:rPr>
          <w:rFonts w:asciiTheme="majorHAnsi" w:hAnsiTheme="majorHAnsi"/>
        </w:rPr>
      </w:pPr>
      <w:r w:rsidRPr="00976EE3">
        <w:rPr>
          <w:rFonts w:asciiTheme="majorHAnsi" w:hAnsiTheme="majorHAnsi"/>
        </w:rPr>
        <w:t>“Getting service boundaries wrong can result in having to make lots of changes in service-service collabora</w:t>
      </w:r>
      <w:r w:rsidR="00E82A06">
        <w:rPr>
          <w:rFonts w:asciiTheme="majorHAnsi" w:hAnsiTheme="majorHAnsi"/>
        </w:rPr>
        <w:t>tion. An expensive operation.” --</w:t>
      </w:r>
      <w:r w:rsidRPr="00976EE3">
        <w:rPr>
          <w:rFonts w:asciiTheme="majorHAnsi" w:hAnsiTheme="majorHAnsi"/>
        </w:rPr>
        <w:t xml:space="preserve">Sam Newman, “Building </w:t>
      </w:r>
      <w:proofErr w:type="spellStart"/>
      <w:r w:rsidRPr="00976EE3">
        <w:rPr>
          <w:rFonts w:asciiTheme="majorHAnsi" w:hAnsiTheme="majorHAnsi"/>
        </w:rPr>
        <w:t>Microservices</w:t>
      </w:r>
      <w:proofErr w:type="spellEnd"/>
      <w:r w:rsidRPr="00976EE3">
        <w:rPr>
          <w:rFonts w:asciiTheme="majorHAnsi" w:hAnsiTheme="majorHAnsi"/>
        </w:rPr>
        <w:t xml:space="preserve">”  </w:t>
      </w:r>
    </w:p>
    <w:p w:rsidR="002B517F" w:rsidRDefault="002B517F" w:rsidP="00595084"/>
    <w:tbl>
      <w:tblPr>
        <w:tblStyle w:val="TableGrid"/>
        <w:tblW w:w="0" w:type="auto"/>
        <w:tblLayout w:type="fixed"/>
        <w:tblLook w:val="04A0" w:firstRow="1" w:lastRow="0" w:firstColumn="1" w:lastColumn="0" w:noHBand="0" w:noVBand="1"/>
      </w:tblPr>
      <w:tblGrid>
        <w:gridCol w:w="4552"/>
        <w:gridCol w:w="2283"/>
        <w:gridCol w:w="2515"/>
      </w:tblGrid>
      <w:tr w:rsidR="00436E06" w:rsidTr="00DF74C6">
        <w:tc>
          <w:tcPr>
            <w:tcW w:w="4552" w:type="dxa"/>
          </w:tcPr>
          <w:p w:rsidR="00436E06" w:rsidRDefault="00436E06" w:rsidP="00595084">
            <w:r>
              <w:t>STEPS</w:t>
            </w:r>
          </w:p>
        </w:tc>
        <w:tc>
          <w:tcPr>
            <w:tcW w:w="2283" w:type="dxa"/>
          </w:tcPr>
          <w:p w:rsidR="00436E06" w:rsidRDefault="00436E06" w:rsidP="00595084">
            <w:r>
              <w:t>Activity/Task Performed</w:t>
            </w:r>
          </w:p>
        </w:tc>
        <w:tc>
          <w:tcPr>
            <w:tcW w:w="2515" w:type="dxa"/>
          </w:tcPr>
          <w:p w:rsidR="00436E06" w:rsidRDefault="00700F06" w:rsidP="00595084">
            <w:proofErr w:type="spellStart"/>
            <w:r>
              <w:t>mS</w:t>
            </w:r>
            <w:proofErr w:type="spellEnd"/>
          </w:p>
        </w:tc>
      </w:tr>
      <w:tr w:rsidR="00436E06" w:rsidTr="00DF74C6">
        <w:tc>
          <w:tcPr>
            <w:tcW w:w="4552" w:type="dxa"/>
          </w:tcPr>
          <w:p w:rsidR="00436E06" w:rsidRDefault="00436E06" w:rsidP="00595084">
            <w:r>
              <w:rPr>
                <w:rFonts w:asciiTheme="minorHAnsi" w:eastAsiaTheme="minorHAnsi" w:hAnsiTheme="minorHAnsi" w:cstheme="minorBidi"/>
              </w:rPr>
              <w:object w:dxaOrig="3444" w:dyaOrig="9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2.8pt;height:46.8pt" o:ole="">
                  <v:imagedata r:id="rId83" o:title=""/>
                </v:shape>
                <o:OLEObject Type="Embed" ProgID="PBrush" ShapeID="_x0000_i1025" DrawAspect="Content" ObjectID="_1561885924" r:id="rId84"/>
              </w:object>
            </w:r>
          </w:p>
        </w:tc>
        <w:tc>
          <w:tcPr>
            <w:tcW w:w="2283" w:type="dxa"/>
          </w:tcPr>
          <w:p w:rsidR="00436E06" w:rsidRPr="002034E6" w:rsidRDefault="00436E06" w:rsidP="00436E06">
            <w:pPr>
              <w:rPr>
                <w:rFonts w:asciiTheme="majorHAnsi" w:hAnsiTheme="majorHAnsi"/>
              </w:rPr>
            </w:pPr>
            <w:r w:rsidRPr="002034E6">
              <w:rPr>
                <w:rFonts w:asciiTheme="majorHAnsi" w:hAnsiTheme="majorHAnsi"/>
              </w:rPr>
              <w:t>Searching for services for the location/places a Client interested in</w:t>
            </w:r>
          </w:p>
        </w:tc>
        <w:tc>
          <w:tcPr>
            <w:tcW w:w="2515" w:type="dxa"/>
          </w:tcPr>
          <w:p w:rsidR="00436E06" w:rsidRPr="002034E6" w:rsidRDefault="00990A18" w:rsidP="00436E06">
            <w:pPr>
              <w:rPr>
                <w:rFonts w:asciiTheme="majorHAnsi" w:hAnsiTheme="majorHAnsi"/>
              </w:rPr>
            </w:pPr>
            <w:proofErr w:type="spellStart"/>
            <w:r>
              <w:rPr>
                <w:rFonts w:asciiTheme="majorHAnsi" w:hAnsiTheme="majorHAnsi"/>
              </w:rPr>
              <w:t>Offer</w:t>
            </w:r>
            <w:r w:rsidR="00436E06" w:rsidRPr="002034E6">
              <w:rPr>
                <w:rFonts w:asciiTheme="majorHAnsi" w:hAnsiTheme="majorHAnsi"/>
              </w:rPr>
              <w:t>Catalog</w:t>
            </w:r>
            <w:r>
              <w:rPr>
                <w:rFonts w:asciiTheme="majorHAnsi" w:hAnsiTheme="majorHAnsi"/>
              </w:rPr>
              <w:t>Service</w:t>
            </w:r>
            <w:proofErr w:type="spellEnd"/>
            <w:r w:rsidR="00436E06" w:rsidRPr="002034E6">
              <w:rPr>
                <w:rFonts w:asciiTheme="majorHAnsi" w:hAnsiTheme="majorHAnsi"/>
              </w:rPr>
              <w:t xml:space="preserve"> </w:t>
            </w:r>
            <w:proofErr w:type="spellStart"/>
            <w:r w:rsidR="00700F06">
              <w:rPr>
                <w:rFonts w:asciiTheme="majorHAnsi" w:hAnsiTheme="majorHAnsi"/>
              </w:rPr>
              <w:t>mS</w:t>
            </w:r>
            <w:proofErr w:type="spellEnd"/>
          </w:p>
        </w:tc>
      </w:tr>
      <w:tr w:rsidR="00436E06" w:rsidTr="00DF74C6">
        <w:tc>
          <w:tcPr>
            <w:tcW w:w="4552" w:type="dxa"/>
          </w:tcPr>
          <w:p w:rsidR="00436E06" w:rsidRDefault="00436E06" w:rsidP="00595084">
            <w:r>
              <w:rPr>
                <w:rFonts w:asciiTheme="minorHAnsi" w:eastAsiaTheme="minorHAnsi" w:hAnsiTheme="minorHAnsi" w:cstheme="minorBidi"/>
              </w:rPr>
              <w:object w:dxaOrig="3360" w:dyaOrig="768">
                <v:shape id="_x0000_i1026" type="#_x0000_t75" style="width:168.6pt;height:37.8pt" o:ole="">
                  <v:imagedata r:id="rId85" o:title=""/>
                </v:shape>
                <o:OLEObject Type="Embed" ProgID="PBrush" ShapeID="_x0000_i1026" DrawAspect="Content" ObjectID="_1561885925" r:id="rId86"/>
              </w:object>
            </w:r>
          </w:p>
        </w:tc>
        <w:tc>
          <w:tcPr>
            <w:tcW w:w="2283" w:type="dxa"/>
          </w:tcPr>
          <w:p w:rsidR="00436E06" w:rsidRPr="002034E6" w:rsidRDefault="00436E06" w:rsidP="00595084">
            <w:pPr>
              <w:rPr>
                <w:rFonts w:asciiTheme="majorHAnsi" w:hAnsiTheme="majorHAnsi"/>
              </w:rPr>
            </w:pPr>
            <w:r w:rsidRPr="002034E6">
              <w:rPr>
                <w:rFonts w:asciiTheme="majorHAnsi" w:hAnsiTheme="majorHAnsi"/>
              </w:rPr>
              <w:t>Select Offers and add in the Cart</w:t>
            </w:r>
          </w:p>
        </w:tc>
        <w:tc>
          <w:tcPr>
            <w:tcW w:w="2515" w:type="dxa"/>
          </w:tcPr>
          <w:p w:rsidR="00436E06" w:rsidRPr="002034E6" w:rsidRDefault="002034E6" w:rsidP="00595084">
            <w:pPr>
              <w:rPr>
                <w:rFonts w:asciiTheme="majorHAnsi" w:hAnsiTheme="majorHAnsi"/>
              </w:rPr>
            </w:pPr>
            <w:proofErr w:type="spellStart"/>
            <w:r w:rsidRPr="002034E6">
              <w:rPr>
                <w:rFonts w:asciiTheme="majorHAnsi" w:hAnsiTheme="majorHAnsi"/>
              </w:rPr>
              <w:t>ShoppingCart</w:t>
            </w:r>
            <w:r>
              <w:rPr>
                <w:rFonts w:asciiTheme="majorHAnsi" w:hAnsiTheme="majorHAnsi"/>
              </w:rPr>
              <w:t>Service</w:t>
            </w:r>
            <w:proofErr w:type="spellEnd"/>
            <w:r>
              <w:rPr>
                <w:rFonts w:asciiTheme="majorHAnsi" w:hAnsiTheme="majorHAnsi"/>
              </w:rPr>
              <w:t xml:space="preserve"> </w:t>
            </w:r>
            <w:proofErr w:type="spellStart"/>
            <w:r w:rsidR="00700F06">
              <w:rPr>
                <w:rFonts w:asciiTheme="majorHAnsi" w:hAnsiTheme="majorHAnsi"/>
              </w:rPr>
              <w:t>mS</w:t>
            </w:r>
            <w:proofErr w:type="spellEnd"/>
            <w:r w:rsidRPr="002034E6">
              <w:rPr>
                <w:rFonts w:asciiTheme="majorHAnsi" w:hAnsiTheme="majorHAnsi"/>
              </w:rPr>
              <w:t xml:space="preserve"> </w:t>
            </w:r>
          </w:p>
        </w:tc>
      </w:tr>
      <w:tr w:rsidR="00436E06" w:rsidTr="00DF74C6">
        <w:tc>
          <w:tcPr>
            <w:tcW w:w="4552" w:type="dxa"/>
          </w:tcPr>
          <w:p w:rsidR="00436E06" w:rsidRDefault="00436E06" w:rsidP="00595084">
            <w:r>
              <w:rPr>
                <w:rFonts w:asciiTheme="minorHAnsi" w:eastAsiaTheme="minorHAnsi" w:hAnsiTheme="minorHAnsi" w:cstheme="minorBidi"/>
              </w:rPr>
              <w:object w:dxaOrig="2424" w:dyaOrig="792">
                <v:shape id="_x0000_i1027" type="#_x0000_t75" style="width:121.8pt;height:39.6pt" o:ole="">
                  <v:imagedata r:id="rId87" o:title=""/>
                </v:shape>
                <o:OLEObject Type="Embed" ProgID="PBrush" ShapeID="_x0000_i1027" DrawAspect="Content" ObjectID="_1561885926" r:id="rId88"/>
              </w:object>
            </w:r>
          </w:p>
        </w:tc>
        <w:tc>
          <w:tcPr>
            <w:tcW w:w="2283" w:type="dxa"/>
          </w:tcPr>
          <w:p w:rsidR="00436E06" w:rsidRPr="002034E6" w:rsidRDefault="002034E6" w:rsidP="00595084">
            <w:pPr>
              <w:rPr>
                <w:rFonts w:asciiTheme="majorHAnsi" w:hAnsiTheme="majorHAnsi"/>
              </w:rPr>
            </w:pPr>
            <w:r w:rsidRPr="002034E6">
              <w:rPr>
                <w:rFonts w:asciiTheme="majorHAnsi" w:hAnsiTheme="majorHAnsi"/>
              </w:rPr>
              <w:t>For Checking Out and Bill Pay, sign into the account for existing client</w:t>
            </w:r>
          </w:p>
        </w:tc>
        <w:tc>
          <w:tcPr>
            <w:tcW w:w="2515" w:type="dxa"/>
          </w:tcPr>
          <w:p w:rsidR="00436E06" w:rsidRPr="002034E6" w:rsidRDefault="002034E6" w:rsidP="00595084">
            <w:pPr>
              <w:rPr>
                <w:rFonts w:asciiTheme="majorHAnsi" w:hAnsiTheme="majorHAnsi"/>
              </w:rPr>
            </w:pPr>
            <w:proofErr w:type="spellStart"/>
            <w:r w:rsidRPr="002034E6">
              <w:rPr>
                <w:rFonts w:asciiTheme="majorHAnsi" w:hAnsiTheme="majorHAnsi"/>
              </w:rPr>
              <w:t>ManageAccountService</w:t>
            </w:r>
            <w:r>
              <w:rPr>
                <w:rFonts w:asciiTheme="majorHAnsi" w:hAnsiTheme="majorHAnsi"/>
              </w:rPr>
              <w:t>Service</w:t>
            </w:r>
            <w:proofErr w:type="spellEnd"/>
            <w:r>
              <w:rPr>
                <w:rFonts w:asciiTheme="majorHAnsi" w:hAnsiTheme="majorHAnsi"/>
              </w:rPr>
              <w:t xml:space="preserve"> </w:t>
            </w:r>
            <w:proofErr w:type="spellStart"/>
            <w:r w:rsidR="00700F06">
              <w:rPr>
                <w:rFonts w:asciiTheme="majorHAnsi" w:hAnsiTheme="majorHAnsi"/>
              </w:rPr>
              <w:t>mS</w:t>
            </w:r>
            <w:proofErr w:type="spellEnd"/>
            <w:r w:rsidRPr="002034E6">
              <w:rPr>
                <w:rFonts w:asciiTheme="majorHAnsi" w:hAnsiTheme="majorHAnsi"/>
              </w:rPr>
              <w:t xml:space="preserve"> </w:t>
            </w:r>
          </w:p>
        </w:tc>
      </w:tr>
      <w:tr w:rsidR="00436E06" w:rsidTr="00DF74C6">
        <w:tc>
          <w:tcPr>
            <w:tcW w:w="4552" w:type="dxa"/>
          </w:tcPr>
          <w:p w:rsidR="00436E06" w:rsidRDefault="00436E06" w:rsidP="00595084">
            <w:r>
              <w:rPr>
                <w:rFonts w:asciiTheme="minorHAnsi" w:eastAsiaTheme="minorHAnsi" w:hAnsiTheme="minorHAnsi" w:cstheme="minorBidi"/>
              </w:rPr>
              <w:object w:dxaOrig="4332" w:dyaOrig="864">
                <v:shape id="_x0000_i1028" type="#_x0000_t75" style="width:216.6pt;height:43.2pt" o:ole="">
                  <v:imagedata r:id="rId89" o:title=""/>
                </v:shape>
                <o:OLEObject Type="Embed" ProgID="PBrush" ShapeID="_x0000_i1028" DrawAspect="Content" ObjectID="_1561885927" r:id="rId90"/>
              </w:object>
            </w:r>
          </w:p>
        </w:tc>
        <w:tc>
          <w:tcPr>
            <w:tcW w:w="2283" w:type="dxa"/>
          </w:tcPr>
          <w:p w:rsidR="00436E06" w:rsidRPr="002034E6" w:rsidRDefault="002034E6" w:rsidP="00595084">
            <w:pPr>
              <w:rPr>
                <w:rFonts w:asciiTheme="majorHAnsi" w:hAnsiTheme="majorHAnsi"/>
              </w:rPr>
            </w:pPr>
            <w:r w:rsidRPr="002034E6">
              <w:rPr>
                <w:rFonts w:asciiTheme="majorHAnsi" w:hAnsiTheme="majorHAnsi"/>
              </w:rPr>
              <w:t>For Existing Addresses, select the shipping/billing address OR create new</w:t>
            </w:r>
          </w:p>
        </w:tc>
        <w:tc>
          <w:tcPr>
            <w:tcW w:w="2515" w:type="dxa"/>
          </w:tcPr>
          <w:p w:rsidR="00436E06" w:rsidRPr="002034E6" w:rsidRDefault="002034E6" w:rsidP="00595084">
            <w:pPr>
              <w:rPr>
                <w:rFonts w:asciiTheme="majorHAnsi" w:hAnsiTheme="majorHAnsi"/>
              </w:rPr>
            </w:pPr>
            <w:proofErr w:type="spellStart"/>
            <w:r w:rsidRPr="002034E6">
              <w:rPr>
                <w:rFonts w:asciiTheme="majorHAnsi" w:hAnsiTheme="majorHAnsi"/>
              </w:rPr>
              <w:t>AddressManagement</w:t>
            </w:r>
            <w:r>
              <w:rPr>
                <w:rFonts w:asciiTheme="majorHAnsi" w:hAnsiTheme="majorHAnsi"/>
              </w:rPr>
              <w:t>Service</w:t>
            </w:r>
            <w:proofErr w:type="spellEnd"/>
            <w:r>
              <w:rPr>
                <w:rFonts w:asciiTheme="majorHAnsi" w:hAnsiTheme="majorHAnsi"/>
              </w:rPr>
              <w:t xml:space="preserve"> </w:t>
            </w:r>
            <w:proofErr w:type="spellStart"/>
            <w:r w:rsidR="00700F06">
              <w:rPr>
                <w:rFonts w:asciiTheme="majorHAnsi" w:hAnsiTheme="majorHAnsi"/>
              </w:rPr>
              <w:t>mS</w:t>
            </w:r>
            <w:proofErr w:type="spellEnd"/>
            <w:r w:rsidRPr="002034E6">
              <w:rPr>
                <w:rFonts w:asciiTheme="majorHAnsi" w:hAnsiTheme="majorHAnsi"/>
              </w:rPr>
              <w:t xml:space="preserve"> </w:t>
            </w:r>
          </w:p>
        </w:tc>
      </w:tr>
      <w:tr w:rsidR="00436E06" w:rsidTr="00DF74C6">
        <w:tc>
          <w:tcPr>
            <w:tcW w:w="4552" w:type="dxa"/>
          </w:tcPr>
          <w:p w:rsidR="00436E06" w:rsidRDefault="00436E06" w:rsidP="00595084">
            <w:r>
              <w:rPr>
                <w:rFonts w:asciiTheme="minorHAnsi" w:eastAsiaTheme="minorHAnsi" w:hAnsiTheme="minorHAnsi" w:cstheme="minorBidi"/>
              </w:rPr>
              <w:object w:dxaOrig="3096" w:dyaOrig="756">
                <v:shape id="_x0000_i1029" type="#_x0000_t75" style="width:154.8pt;height:37.8pt" o:ole="">
                  <v:imagedata r:id="rId91" o:title=""/>
                </v:shape>
                <o:OLEObject Type="Embed" ProgID="PBrush" ShapeID="_x0000_i1029" DrawAspect="Content" ObjectID="_1561885928" r:id="rId92"/>
              </w:object>
            </w:r>
          </w:p>
        </w:tc>
        <w:tc>
          <w:tcPr>
            <w:tcW w:w="2283" w:type="dxa"/>
          </w:tcPr>
          <w:p w:rsidR="00436E06" w:rsidRPr="002034E6" w:rsidRDefault="002034E6" w:rsidP="00595084">
            <w:pPr>
              <w:rPr>
                <w:rFonts w:asciiTheme="majorHAnsi" w:hAnsiTheme="majorHAnsi"/>
              </w:rPr>
            </w:pPr>
            <w:r w:rsidRPr="002034E6">
              <w:rPr>
                <w:rFonts w:asciiTheme="majorHAnsi" w:hAnsiTheme="majorHAnsi"/>
              </w:rPr>
              <w:t xml:space="preserve">Select the pay method , </w:t>
            </w:r>
            <w:proofErr w:type="spellStart"/>
            <w:r w:rsidRPr="002034E6">
              <w:rPr>
                <w:rFonts w:asciiTheme="majorHAnsi" w:hAnsiTheme="majorHAnsi"/>
              </w:rPr>
              <w:t>e.g</w:t>
            </w:r>
            <w:proofErr w:type="spellEnd"/>
            <w:r w:rsidRPr="002034E6">
              <w:rPr>
                <w:rFonts w:asciiTheme="majorHAnsi" w:hAnsiTheme="majorHAnsi"/>
              </w:rPr>
              <w:t>, Credit Card, PayPal etc.</w:t>
            </w:r>
          </w:p>
        </w:tc>
        <w:tc>
          <w:tcPr>
            <w:tcW w:w="2515" w:type="dxa"/>
          </w:tcPr>
          <w:p w:rsidR="00436E06" w:rsidRPr="002034E6" w:rsidRDefault="002034E6" w:rsidP="00595084">
            <w:pPr>
              <w:rPr>
                <w:rFonts w:asciiTheme="majorHAnsi" w:hAnsiTheme="majorHAnsi"/>
              </w:rPr>
            </w:pPr>
            <w:proofErr w:type="spellStart"/>
            <w:r w:rsidRPr="002034E6">
              <w:rPr>
                <w:rFonts w:asciiTheme="majorHAnsi" w:hAnsiTheme="majorHAnsi"/>
              </w:rPr>
              <w:t>ManagePaymentProfile</w:t>
            </w:r>
            <w:proofErr w:type="spellEnd"/>
            <w:r>
              <w:rPr>
                <w:rFonts w:asciiTheme="majorHAnsi" w:hAnsiTheme="majorHAnsi"/>
              </w:rPr>
              <w:t xml:space="preserve"> </w:t>
            </w:r>
            <w:proofErr w:type="spellStart"/>
            <w:r w:rsidR="00700F06">
              <w:rPr>
                <w:rFonts w:asciiTheme="majorHAnsi" w:hAnsiTheme="majorHAnsi"/>
              </w:rPr>
              <w:t>mS</w:t>
            </w:r>
            <w:proofErr w:type="spellEnd"/>
          </w:p>
        </w:tc>
      </w:tr>
      <w:tr w:rsidR="00436E06" w:rsidTr="00DF74C6">
        <w:tc>
          <w:tcPr>
            <w:tcW w:w="4552" w:type="dxa"/>
          </w:tcPr>
          <w:p w:rsidR="00436E06" w:rsidRDefault="00436E06" w:rsidP="00595084">
            <w:r>
              <w:rPr>
                <w:rFonts w:asciiTheme="minorHAnsi" w:eastAsiaTheme="minorHAnsi" w:hAnsiTheme="minorHAnsi" w:cstheme="minorBidi"/>
              </w:rPr>
              <w:object w:dxaOrig="2268" w:dyaOrig="756">
                <v:shape id="_x0000_i1030" type="#_x0000_t75" style="width:113.4pt;height:37.8pt" o:ole="">
                  <v:imagedata r:id="rId93" o:title=""/>
                </v:shape>
                <o:OLEObject Type="Embed" ProgID="PBrush" ShapeID="_x0000_i1030" DrawAspect="Content" ObjectID="_1561885929" r:id="rId94"/>
              </w:object>
            </w:r>
          </w:p>
        </w:tc>
        <w:tc>
          <w:tcPr>
            <w:tcW w:w="2283" w:type="dxa"/>
          </w:tcPr>
          <w:p w:rsidR="00436E06" w:rsidRPr="002034E6" w:rsidRDefault="002034E6" w:rsidP="00595084">
            <w:pPr>
              <w:rPr>
                <w:rFonts w:asciiTheme="majorHAnsi" w:hAnsiTheme="majorHAnsi"/>
              </w:rPr>
            </w:pPr>
            <w:r w:rsidRPr="002034E6">
              <w:rPr>
                <w:rFonts w:asciiTheme="majorHAnsi" w:hAnsiTheme="majorHAnsi"/>
              </w:rPr>
              <w:t>Paying the Bill</w:t>
            </w:r>
          </w:p>
        </w:tc>
        <w:tc>
          <w:tcPr>
            <w:tcW w:w="2515" w:type="dxa"/>
          </w:tcPr>
          <w:p w:rsidR="00436E06" w:rsidRPr="002034E6" w:rsidRDefault="002034E6" w:rsidP="00595084">
            <w:pPr>
              <w:rPr>
                <w:rFonts w:asciiTheme="majorHAnsi" w:hAnsiTheme="majorHAnsi"/>
              </w:rPr>
            </w:pPr>
            <w:proofErr w:type="spellStart"/>
            <w:r w:rsidRPr="002034E6">
              <w:rPr>
                <w:rFonts w:asciiTheme="majorHAnsi" w:hAnsiTheme="majorHAnsi"/>
              </w:rPr>
              <w:t>ManagePayment</w:t>
            </w:r>
            <w:proofErr w:type="spellEnd"/>
            <w:r>
              <w:rPr>
                <w:rFonts w:asciiTheme="majorHAnsi" w:hAnsiTheme="majorHAnsi"/>
              </w:rPr>
              <w:t xml:space="preserve"> </w:t>
            </w:r>
            <w:proofErr w:type="spellStart"/>
            <w:r w:rsidR="00700F06">
              <w:rPr>
                <w:rFonts w:asciiTheme="majorHAnsi" w:hAnsiTheme="majorHAnsi"/>
              </w:rPr>
              <w:t>mS</w:t>
            </w:r>
            <w:proofErr w:type="spellEnd"/>
          </w:p>
        </w:tc>
      </w:tr>
      <w:tr w:rsidR="00436E06" w:rsidTr="00DF74C6">
        <w:tc>
          <w:tcPr>
            <w:tcW w:w="4552" w:type="dxa"/>
          </w:tcPr>
          <w:p w:rsidR="00436E06" w:rsidRDefault="00436E06" w:rsidP="00595084">
            <w:r>
              <w:rPr>
                <w:rFonts w:asciiTheme="minorHAnsi" w:eastAsiaTheme="minorHAnsi" w:hAnsiTheme="minorHAnsi" w:cstheme="minorBidi"/>
              </w:rPr>
              <w:object w:dxaOrig="2304" w:dyaOrig="792">
                <v:shape id="_x0000_i1031" type="#_x0000_t75" style="width:115.2pt;height:39.6pt" o:ole="">
                  <v:imagedata r:id="rId95" o:title=""/>
                </v:shape>
                <o:OLEObject Type="Embed" ProgID="PBrush" ShapeID="_x0000_i1031" DrawAspect="Content" ObjectID="_1561885930" r:id="rId96"/>
              </w:object>
            </w:r>
          </w:p>
        </w:tc>
        <w:tc>
          <w:tcPr>
            <w:tcW w:w="2283" w:type="dxa"/>
          </w:tcPr>
          <w:p w:rsidR="00B56895" w:rsidRPr="002034E6" w:rsidRDefault="002034E6" w:rsidP="00595084">
            <w:pPr>
              <w:rPr>
                <w:rFonts w:asciiTheme="majorHAnsi" w:hAnsiTheme="majorHAnsi"/>
              </w:rPr>
            </w:pPr>
            <w:r w:rsidRPr="002034E6">
              <w:rPr>
                <w:rFonts w:asciiTheme="majorHAnsi" w:hAnsiTheme="majorHAnsi"/>
              </w:rPr>
              <w:t>Generate Invoice and Order Submission</w:t>
            </w:r>
            <w:r w:rsidR="00B56895">
              <w:rPr>
                <w:rFonts w:asciiTheme="majorHAnsi" w:hAnsiTheme="majorHAnsi"/>
              </w:rPr>
              <w:t>, Notify Client about the Order Number and Invoice</w:t>
            </w:r>
          </w:p>
        </w:tc>
        <w:tc>
          <w:tcPr>
            <w:tcW w:w="2515" w:type="dxa"/>
          </w:tcPr>
          <w:p w:rsidR="00436E06" w:rsidRPr="002034E6" w:rsidRDefault="002034E6" w:rsidP="00595084">
            <w:pPr>
              <w:rPr>
                <w:rFonts w:asciiTheme="majorHAnsi" w:hAnsiTheme="majorHAnsi"/>
              </w:rPr>
            </w:pPr>
            <w:proofErr w:type="spellStart"/>
            <w:r w:rsidRPr="002034E6">
              <w:rPr>
                <w:rFonts w:asciiTheme="majorHAnsi" w:hAnsiTheme="majorHAnsi"/>
              </w:rPr>
              <w:t>ManageOrderService</w:t>
            </w:r>
            <w:proofErr w:type="spellEnd"/>
            <w:r w:rsidRPr="002034E6">
              <w:rPr>
                <w:rFonts w:asciiTheme="majorHAnsi" w:hAnsiTheme="majorHAnsi"/>
              </w:rPr>
              <w:t xml:space="preserve"> and </w:t>
            </w:r>
            <w:proofErr w:type="spellStart"/>
            <w:r w:rsidRPr="002034E6">
              <w:rPr>
                <w:rFonts w:asciiTheme="majorHAnsi" w:hAnsiTheme="majorHAnsi"/>
              </w:rPr>
              <w:t>ManageBillService</w:t>
            </w:r>
            <w:proofErr w:type="spellEnd"/>
            <w:r>
              <w:rPr>
                <w:rFonts w:asciiTheme="majorHAnsi" w:hAnsiTheme="majorHAnsi"/>
              </w:rPr>
              <w:t xml:space="preserve"> </w:t>
            </w:r>
            <w:proofErr w:type="spellStart"/>
            <w:r w:rsidR="00700F06">
              <w:rPr>
                <w:rFonts w:asciiTheme="majorHAnsi" w:hAnsiTheme="majorHAnsi"/>
              </w:rPr>
              <w:t>mS</w:t>
            </w:r>
            <w:r>
              <w:rPr>
                <w:rFonts w:asciiTheme="majorHAnsi" w:hAnsiTheme="majorHAnsi"/>
              </w:rPr>
              <w:t>s.</w:t>
            </w:r>
            <w:proofErr w:type="spellEnd"/>
          </w:p>
        </w:tc>
      </w:tr>
      <w:tr w:rsidR="00436E06" w:rsidTr="00DF74C6">
        <w:tc>
          <w:tcPr>
            <w:tcW w:w="4552" w:type="dxa"/>
          </w:tcPr>
          <w:p w:rsidR="00436E06" w:rsidRDefault="00436E06" w:rsidP="00595084">
            <w:r>
              <w:rPr>
                <w:rFonts w:asciiTheme="minorHAnsi" w:eastAsiaTheme="minorHAnsi" w:hAnsiTheme="minorHAnsi" w:cstheme="minorBidi"/>
              </w:rPr>
              <w:object w:dxaOrig="2292" w:dyaOrig="768">
                <v:shape id="_x0000_i1032" type="#_x0000_t75" style="width:114.6pt;height:37.8pt" o:ole="">
                  <v:imagedata r:id="rId97" o:title=""/>
                </v:shape>
                <o:OLEObject Type="Embed" ProgID="PBrush" ShapeID="_x0000_i1032" DrawAspect="Content" ObjectID="_1561885931" r:id="rId98"/>
              </w:object>
            </w:r>
          </w:p>
        </w:tc>
        <w:tc>
          <w:tcPr>
            <w:tcW w:w="2283" w:type="dxa"/>
          </w:tcPr>
          <w:p w:rsidR="00436E06" w:rsidRPr="002034E6" w:rsidRDefault="002034E6" w:rsidP="00595084">
            <w:pPr>
              <w:rPr>
                <w:rFonts w:asciiTheme="majorHAnsi" w:hAnsiTheme="majorHAnsi"/>
              </w:rPr>
            </w:pPr>
            <w:r w:rsidRPr="002034E6">
              <w:rPr>
                <w:rFonts w:asciiTheme="majorHAnsi" w:hAnsiTheme="majorHAnsi"/>
              </w:rPr>
              <w:t>Fulfillment</w:t>
            </w:r>
          </w:p>
        </w:tc>
        <w:tc>
          <w:tcPr>
            <w:tcW w:w="2515" w:type="dxa"/>
          </w:tcPr>
          <w:p w:rsidR="00436E06" w:rsidRPr="002034E6" w:rsidRDefault="002034E6" w:rsidP="00595084">
            <w:pPr>
              <w:rPr>
                <w:rFonts w:asciiTheme="majorHAnsi" w:hAnsiTheme="majorHAnsi"/>
              </w:rPr>
            </w:pPr>
            <w:proofErr w:type="spellStart"/>
            <w:r w:rsidRPr="002034E6">
              <w:rPr>
                <w:rFonts w:asciiTheme="majorHAnsi" w:hAnsiTheme="majorHAnsi"/>
              </w:rPr>
              <w:t>ManageShippingService</w:t>
            </w:r>
            <w:proofErr w:type="spellEnd"/>
            <w:r w:rsidRPr="002034E6">
              <w:rPr>
                <w:rFonts w:asciiTheme="majorHAnsi" w:hAnsiTheme="majorHAnsi"/>
              </w:rPr>
              <w:t xml:space="preserve"> </w:t>
            </w:r>
            <w:r w:rsidR="0030518E">
              <w:rPr>
                <w:rFonts w:asciiTheme="majorHAnsi" w:hAnsiTheme="majorHAnsi"/>
              </w:rPr>
              <w:t xml:space="preserve"> </w:t>
            </w:r>
            <w:proofErr w:type="spellStart"/>
            <w:r w:rsidR="00700F06">
              <w:rPr>
                <w:rFonts w:asciiTheme="majorHAnsi" w:hAnsiTheme="majorHAnsi"/>
              </w:rPr>
              <w:t>mS</w:t>
            </w:r>
            <w:proofErr w:type="spellEnd"/>
          </w:p>
        </w:tc>
      </w:tr>
    </w:tbl>
    <w:p w:rsidR="00436E06" w:rsidRDefault="00436E06" w:rsidP="00595084"/>
    <w:p w:rsidR="002D5539" w:rsidRDefault="00C95C6A" w:rsidP="00595084">
      <w:r>
        <w:rPr>
          <w:noProof/>
        </w:rPr>
        <w:lastRenderedPageBreak/>
        <w:drawing>
          <wp:inline distT="0" distB="0" distL="0" distR="0">
            <wp:extent cx="5943600" cy="5859780"/>
            <wp:effectExtent l="0" t="0" r="0" b="762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5859780"/>
                    </a:xfrm>
                    <a:prstGeom prst="rect">
                      <a:avLst/>
                    </a:prstGeom>
                    <a:noFill/>
                    <a:ln>
                      <a:noFill/>
                    </a:ln>
                  </pic:spPr>
                </pic:pic>
              </a:graphicData>
            </a:graphic>
          </wp:inline>
        </w:drawing>
      </w:r>
    </w:p>
    <w:p w:rsidR="0087563D" w:rsidRDefault="0087563D" w:rsidP="00595084"/>
    <w:p w:rsidR="0087563D" w:rsidRDefault="0087563D" w:rsidP="00595084"/>
    <w:p w:rsidR="002D5539" w:rsidRDefault="002D5539" w:rsidP="00595084"/>
    <w:p w:rsidR="00595084" w:rsidRDefault="00595084" w:rsidP="00595084">
      <w:r>
        <w:tab/>
      </w:r>
    </w:p>
    <w:p w:rsidR="00213DEE" w:rsidRDefault="00213DEE" w:rsidP="00595084"/>
    <w:p w:rsidR="00F8785B" w:rsidRDefault="00921EBE" w:rsidP="00595084">
      <w:r>
        <w:rPr>
          <w:noProof/>
        </w:rPr>
        <w:lastRenderedPageBreak/>
        <w:drawing>
          <wp:inline distT="0" distB="0" distL="0" distR="0">
            <wp:extent cx="4658264" cy="2251494"/>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68592" cy="2256486"/>
                    </a:xfrm>
                    <a:prstGeom prst="rect">
                      <a:avLst/>
                    </a:prstGeom>
                    <a:noFill/>
                    <a:ln>
                      <a:noFill/>
                    </a:ln>
                  </pic:spPr>
                </pic:pic>
              </a:graphicData>
            </a:graphic>
          </wp:inline>
        </w:drawing>
      </w:r>
    </w:p>
    <w:p w:rsidR="002E5E63" w:rsidRPr="0012029B" w:rsidRDefault="00976EE3" w:rsidP="00F41303">
      <w:pPr>
        <w:pStyle w:val="Heading3"/>
        <w:rPr>
          <w:sz w:val="22"/>
          <w:szCs w:val="22"/>
        </w:rPr>
      </w:pPr>
      <w:bookmarkStart w:id="12" w:name="_Toc485897826"/>
      <w:r w:rsidRPr="0012029B">
        <w:rPr>
          <w:sz w:val="22"/>
          <w:szCs w:val="22"/>
        </w:rPr>
        <w:t>3.</w:t>
      </w:r>
      <w:r w:rsidR="00F41303" w:rsidRPr="0012029B">
        <w:rPr>
          <w:sz w:val="22"/>
          <w:szCs w:val="22"/>
        </w:rPr>
        <w:t>1.3</w:t>
      </w:r>
      <w:r w:rsidR="00ED1135" w:rsidRPr="0012029B">
        <w:rPr>
          <w:sz w:val="22"/>
          <w:szCs w:val="22"/>
        </w:rPr>
        <w:tab/>
      </w:r>
      <w:r w:rsidR="008E26E0" w:rsidRPr="0012029B">
        <w:rPr>
          <w:sz w:val="22"/>
          <w:szCs w:val="22"/>
        </w:rPr>
        <w:t xml:space="preserve"> </w:t>
      </w:r>
      <w:r w:rsidR="002674B1" w:rsidRPr="0012029B">
        <w:rPr>
          <w:sz w:val="22"/>
          <w:szCs w:val="22"/>
        </w:rPr>
        <w:t>Shared Data</w:t>
      </w:r>
      <w:r w:rsidR="00EB3498" w:rsidRPr="0012029B">
        <w:rPr>
          <w:sz w:val="22"/>
          <w:szCs w:val="22"/>
        </w:rPr>
        <w:t xml:space="preserve"> a</w:t>
      </w:r>
      <w:r w:rsidR="0098325C" w:rsidRPr="0012029B">
        <w:rPr>
          <w:sz w:val="22"/>
          <w:szCs w:val="22"/>
        </w:rPr>
        <w:t xml:space="preserve">cross </w:t>
      </w:r>
      <w:r w:rsidR="00EB3498" w:rsidRPr="0012029B">
        <w:rPr>
          <w:sz w:val="22"/>
          <w:szCs w:val="22"/>
        </w:rPr>
        <w:t>Micro Services</w:t>
      </w:r>
      <w:r w:rsidR="0098325C" w:rsidRPr="0012029B">
        <w:rPr>
          <w:sz w:val="22"/>
          <w:szCs w:val="22"/>
        </w:rPr>
        <w:t xml:space="preserve"> and </w:t>
      </w:r>
      <w:proofErr w:type="spellStart"/>
      <w:r w:rsidR="0098325C" w:rsidRPr="0012029B">
        <w:rPr>
          <w:sz w:val="22"/>
          <w:szCs w:val="22"/>
        </w:rPr>
        <w:t>SoR</w:t>
      </w:r>
      <w:bookmarkEnd w:id="12"/>
      <w:proofErr w:type="spellEnd"/>
    </w:p>
    <w:p w:rsidR="00C44F30" w:rsidRPr="0012029B" w:rsidRDefault="00C44F30" w:rsidP="006322DE">
      <w:pPr>
        <w:spacing w:after="0"/>
      </w:pPr>
    </w:p>
    <w:p w:rsidR="00C44F30" w:rsidRPr="0012029B" w:rsidRDefault="007B7482" w:rsidP="006322DE">
      <w:pPr>
        <w:spacing w:after="0"/>
        <w:ind w:left="720" w:firstLine="720"/>
        <w:rPr>
          <w:rFonts w:asciiTheme="majorHAnsi" w:hAnsiTheme="majorHAnsi" w:cstheme="minorHAnsi"/>
        </w:rPr>
      </w:pPr>
      <w:r w:rsidRPr="0012029B">
        <w:rPr>
          <w:rFonts w:asciiTheme="majorHAnsi" w:hAnsiTheme="majorHAnsi" w:cstheme="minorHAnsi"/>
        </w:rPr>
        <w:t xml:space="preserve">The </w:t>
      </w:r>
      <w:proofErr w:type="spellStart"/>
      <w:r w:rsidRPr="0012029B">
        <w:rPr>
          <w:rFonts w:asciiTheme="majorHAnsi" w:hAnsiTheme="majorHAnsi" w:cstheme="minorHAnsi"/>
        </w:rPr>
        <w:t>mS</w:t>
      </w:r>
      <w:proofErr w:type="spellEnd"/>
      <w:r w:rsidRPr="0012029B">
        <w:rPr>
          <w:rFonts w:asciiTheme="majorHAnsi" w:hAnsiTheme="majorHAnsi" w:cstheme="minorHAnsi"/>
        </w:rPr>
        <w:t xml:space="preserve"> </w:t>
      </w:r>
      <w:r w:rsidR="00AA6CBE" w:rsidRPr="0012029B">
        <w:rPr>
          <w:rFonts w:asciiTheme="majorHAnsi" w:hAnsiTheme="majorHAnsi" w:cstheme="minorHAnsi"/>
        </w:rPr>
        <w:t xml:space="preserve">encapsulation </w:t>
      </w:r>
      <w:r w:rsidRPr="0012029B">
        <w:rPr>
          <w:rFonts w:asciiTheme="majorHAnsi" w:hAnsiTheme="majorHAnsi" w:cstheme="minorHAnsi"/>
        </w:rPr>
        <w:t xml:space="preserve">of the </w:t>
      </w:r>
      <w:r w:rsidR="00AA6CBE" w:rsidRPr="0012029B">
        <w:rPr>
          <w:rFonts w:asciiTheme="majorHAnsi" w:hAnsiTheme="majorHAnsi" w:cstheme="minorHAnsi"/>
        </w:rPr>
        <w:t xml:space="preserve">‘System of Record’ data </w:t>
      </w:r>
      <w:r w:rsidRPr="0012029B">
        <w:rPr>
          <w:rFonts w:asciiTheme="majorHAnsi" w:hAnsiTheme="majorHAnsi" w:cstheme="minorHAnsi"/>
        </w:rPr>
        <w:t xml:space="preserve">within </w:t>
      </w:r>
      <w:r w:rsidR="00AA6CBE" w:rsidRPr="0012029B">
        <w:rPr>
          <w:rFonts w:asciiTheme="majorHAnsi" w:hAnsiTheme="majorHAnsi" w:cstheme="minorHAnsi"/>
        </w:rPr>
        <w:t>in the database</w:t>
      </w:r>
      <w:r w:rsidRPr="0012029B">
        <w:rPr>
          <w:rFonts w:asciiTheme="majorHAnsi" w:hAnsiTheme="majorHAnsi" w:cstheme="minorHAnsi"/>
        </w:rPr>
        <w:t xml:space="preserve"> does not </w:t>
      </w:r>
      <w:r w:rsidR="00AA6CBE" w:rsidRPr="0012029B">
        <w:rPr>
          <w:rFonts w:asciiTheme="majorHAnsi" w:hAnsiTheme="majorHAnsi" w:cstheme="minorHAnsi"/>
        </w:rPr>
        <w:t xml:space="preserve">share </w:t>
      </w:r>
      <w:r w:rsidRPr="0012029B">
        <w:rPr>
          <w:rFonts w:asciiTheme="majorHAnsi" w:hAnsiTheme="majorHAnsi" w:cstheme="minorHAnsi"/>
        </w:rPr>
        <w:t xml:space="preserve">data </w:t>
      </w:r>
      <w:r w:rsidR="00AA6CBE" w:rsidRPr="0012029B">
        <w:rPr>
          <w:rFonts w:asciiTheme="majorHAnsi" w:hAnsiTheme="majorHAnsi" w:cstheme="minorHAnsi"/>
        </w:rPr>
        <w:t xml:space="preserve">other micro services. </w:t>
      </w:r>
      <w:r w:rsidRPr="0012029B">
        <w:rPr>
          <w:rFonts w:asciiTheme="majorHAnsi" w:hAnsiTheme="majorHAnsi" w:cstheme="minorHAnsi"/>
        </w:rPr>
        <w:t>It ensures</w:t>
      </w:r>
      <w:r w:rsidR="00AA6CBE" w:rsidRPr="0012029B">
        <w:rPr>
          <w:rFonts w:asciiTheme="majorHAnsi" w:hAnsiTheme="majorHAnsi" w:cstheme="minorHAnsi"/>
        </w:rPr>
        <w:t xml:space="preserve"> ‘data integrity’ is maintain</w:t>
      </w:r>
      <w:r w:rsidR="00120D9D" w:rsidRPr="0012029B">
        <w:rPr>
          <w:rFonts w:asciiTheme="majorHAnsi" w:hAnsiTheme="majorHAnsi" w:cstheme="minorHAnsi"/>
        </w:rPr>
        <w:t>ed</w:t>
      </w:r>
      <w:r w:rsidR="00AA6CBE" w:rsidRPr="0012029B">
        <w:rPr>
          <w:rFonts w:asciiTheme="majorHAnsi" w:hAnsiTheme="majorHAnsi" w:cstheme="minorHAnsi"/>
        </w:rPr>
        <w:t xml:space="preserve">. </w:t>
      </w:r>
      <w:r w:rsidRPr="0012029B">
        <w:rPr>
          <w:rFonts w:asciiTheme="majorHAnsi" w:hAnsiTheme="majorHAnsi" w:cstheme="minorHAnsi"/>
        </w:rPr>
        <w:t xml:space="preserve">The </w:t>
      </w:r>
      <w:proofErr w:type="spellStart"/>
      <w:r w:rsidRPr="0012029B">
        <w:rPr>
          <w:rFonts w:asciiTheme="majorHAnsi" w:hAnsiTheme="majorHAnsi" w:cstheme="minorHAnsi"/>
        </w:rPr>
        <w:t>mS</w:t>
      </w:r>
      <w:proofErr w:type="spellEnd"/>
      <w:r w:rsidRPr="0012029B">
        <w:rPr>
          <w:rFonts w:asciiTheme="majorHAnsi" w:hAnsiTheme="majorHAnsi" w:cstheme="minorHAnsi"/>
        </w:rPr>
        <w:t xml:space="preserve"> will own</w:t>
      </w:r>
      <w:r w:rsidR="00FF1A75" w:rsidRPr="0012029B">
        <w:rPr>
          <w:rFonts w:asciiTheme="majorHAnsi" w:hAnsiTheme="majorHAnsi" w:cstheme="minorHAnsi"/>
        </w:rPr>
        <w:t xml:space="preserve"> </w:t>
      </w:r>
      <w:r w:rsidRPr="0012029B">
        <w:rPr>
          <w:rFonts w:asciiTheme="majorHAnsi" w:hAnsiTheme="majorHAnsi" w:cstheme="minorHAnsi"/>
        </w:rPr>
        <w:t xml:space="preserve">the </w:t>
      </w:r>
      <w:r w:rsidR="00FF1A75" w:rsidRPr="0012029B">
        <w:rPr>
          <w:rFonts w:asciiTheme="majorHAnsi" w:hAnsiTheme="majorHAnsi" w:cstheme="minorHAnsi"/>
        </w:rPr>
        <w:t>data it operates</w:t>
      </w:r>
      <w:r w:rsidRPr="0012029B">
        <w:rPr>
          <w:rFonts w:asciiTheme="majorHAnsi" w:hAnsiTheme="majorHAnsi" w:cstheme="minorHAnsi"/>
        </w:rPr>
        <w:t xml:space="preserve"> </w:t>
      </w:r>
      <w:r w:rsidR="00AA6CBE" w:rsidRPr="0012029B">
        <w:rPr>
          <w:rFonts w:asciiTheme="majorHAnsi" w:hAnsiTheme="majorHAnsi" w:cstheme="minorHAnsi"/>
        </w:rPr>
        <w:t xml:space="preserve">and </w:t>
      </w:r>
      <w:r w:rsidR="00FF1A75" w:rsidRPr="0012029B">
        <w:rPr>
          <w:rFonts w:asciiTheme="majorHAnsi" w:hAnsiTheme="majorHAnsi" w:cstheme="minorHAnsi"/>
        </w:rPr>
        <w:t>manipulate</w:t>
      </w:r>
      <w:r w:rsidRPr="0012029B">
        <w:rPr>
          <w:rFonts w:asciiTheme="majorHAnsi" w:hAnsiTheme="majorHAnsi" w:cstheme="minorHAnsi"/>
        </w:rPr>
        <w:t>s</w:t>
      </w:r>
      <w:r w:rsidR="00FF1A75" w:rsidRPr="0012029B">
        <w:rPr>
          <w:rFonts w:asciiTheme="majorHAnsi" w:hAnsiTheme="majorHAnsi" w:cstheme="minorHAnsi"/>
        </w:rPr>
        <w:t xml:space="preserve"> for its client.</w:t>
      </w:r>
    </w:p>
    <w:p w:rsidR="00833EE2" w:rsidRPr="0012029B" w:rsidRDefault="00833EE2" w:rsidP="006322DE">
      <w:pPr>
        <w:spacing w:after="0"/>
        <w:ind w:left="720" w:firstLine="720"/>
        <w:rPr>
          <w:rFonts w:asciiTheme="majorHAnsi" w:hAnsiTheme="majorHAnsi" w:cstheme="minorHAnsi"/>
        </w:rPr>
      </w:pPr>
    </w:p>
    <w:p w:rsidR="0012029B" w:rsidRDefault="007B7482" w:rsidP="006322DE">
      <w:pPr>
        <w:spacing w:after="0"/>
        <w:ind w:left="720" w:firstLine="720"/>
        <w:rPr>
          <w:rFonts w:asciiTheme="majorHAnsi" w:hAnsiTheme="majorHAnsi" w:cstheme="minorHAnsi"/>
          <w:sz w:val="24"/>
          <w:szCs w:val="24"/>
        </w:rPr>
      </w:pPr>
      <w:r w:rsidRPr="0012029B">
        <w:rPr>
          <w:rFonts w:asciiTheme="majorHAnsi" w:hAnsiTheme="majorHAnsi" w:cstheme="minorHAnsi"/>
        </w:rPr>
        <w:t>Th</w:t>
      </w:r>
      <w:r w:rsidR="00833EE2" w:rsidRPr="0012029B">
        <w:rPr>
          <w:rFonts w:asciiTheme="majorHAnsi" w:hAnsiTheme="majorHAnsi" w:cstheme="minorHAnsi"/>
        </w:rPr>
        <w:t>e following</w:t>
      </w:r>
      <w:r w:rsidRPr="0012029B">
        <w:rPr>
          <w:rFonts w:asciiTheme="majorHAnsi" w:hAnsiTheme="majorHAnsi" w:cstheme="minorHAnsi"/>
        </w:rPr>
        <w:t xml:space="preserve"> diagrams will show </w:t>
      </w:r>
      <w:r w:rsidR="00833EE2" w:rsidRPr="0012029B">
        <w:rPr>
          <w:rFonts w:asciiTheme="majorHAnsi" w:hAnsiTheme="majorHAnsi" w:cstheme="minorHAnsi"/>
        </w:rPr>
        <w:t>common ‘element</w:t>
      </w:r>
      <w:r w:rsidRPr="0012029B">
        <w:rPr>
          <w:rFonts w:asciiTheme="majorHAnsi" w:hAnsiTheme="majorHAnsi" w:cstheme="minorHAnsi"/>
        </w:rPr>
        <w:t>s</w:t>
      </w:r>
      <w:r w:rsidR="00833EE2" w:rsidRPr="0012029B">
        <w:rPr>
          <w:rFonts w:asciiTheme="majorHAnsi" w:hAnsiTheme="majorHAnsi" w:cstheme="minorHAnsi"/>
        </w:rPr>
        <w:t xml:space="preserve">’ shared across domains and </w:t>
      </w:r>
      <w:r w:rsidRPr="0012029B">
        <w:rPr>
          <w:rFonts w:asciiTheme="majorHAnsi" w:hAnsiTheme="majorHAnsi" w:cstheme="minorHAnsi"/>
        </w:rPr>
        <w:t xml:space="preserve">ownership of the </w:t>
      </w:r>
      <w:r w:rsidR="00833EE2" w:rsidRPr="0012029B">
        <w:rPr>
          <w:rFonts w:asciiTheme="majorHAnsi" w:hAnsiTheme="majorHAnsi" w:cstheme="minorHAnsi"/>
        </w:rPr>
        <w:t>data element</w:t>
      </w:r>
      <w:r w:rsidR="00833EE2">
        <w:rPr>
          <w:rFonts w:asciiTheme="majorHAnsi" w:hAnsiTheme="majorHAnsi" w:cstheme="minorHAnsi"/>
          <w:sz w:val="24"/>
          <w:szCs w:val="24"/>
        </w:rPr>
        <w:t>.</w:t>
      </w:r>
    </w:p>
    <w:p w:rsidR="0012029B" w:rsidRDefault="0012029B" w:rsidP="006322DE">
      <w:pPr>
        <w:spacing w:after="0"/>
        <w:ind w:left="720" w:firstLine="720"/>
        <w:rPr>
          <w:rFonts w:asciiTheme="majorHAnsi" w:hAnsiTheme="majorHAnsi" w:cstheme="minorHAnsi"/>
          <w:sz w:val="24"/>
          <w:szCs w:val="24"/>
        </w:rPr>
      </w:pPr>
    </w:p>
    <w:p w:rsidR="00BA2205" w:rsidRDefault="009F22BA" w:rsidP="00F41303">
      <w:pPr>
        <w:pStyle w:val="Heading4"/>
      </w:pPr>
      <w:r>
        <w:t>3.</w:t>
      </w:r>
      <w:r w:rsidR="00F41303">
        <w:t>1.3</w:t>
      </w:r>
      <w:r w:rsidR="00BA2205">
        <w:t>.1</w:t>
      </w:r>
      <w:r w:rsidR="00BA2205">
        <w:tab/>
        <w:t xml:space="preserve"> Shared Data</w:t>
      </w:r>
      <w:r w:rsidR="00B81209">
        <w:t xml:space="preserve"> </w:t>
      </w:r>
    </w:p>
    <w:p w:rsidR="00B81209" w:rsidRDefault="00B81209" w:rsidP="006322DE">
      <w:pPr>
        <w:spacing w:after="0"/>
        <w:ind w:left="720" w:firstLine="720"/>
        <w:rPr>
          <w:rFonts w:asciiTheme="majorHAnsi" w:hAnsiTheme="majorHAnsi" w:cstheme="minorHAnsi"/>
          <w:sz w:val="24"/>
          <w:szCs w:val="24"/>
        </w:rPr>
      </w:pPr>
    </w:p>
    <w:p w:rsidR="00BA2205" w:rsidRPr="00D04D0E" w:rsidRDefault="007B7482" w:rsidP="00BD7AC9">
      <w:pPr>
        <w:spacing w:after="0"/>
        <w:ind w:firstLine="720"/>
        <w:rPr>
          <w:rFonts w:asciiTheme="majorHAnsi" w:hAnsiTheme="majorHAnsi" w:cstheme="minorHAnsi"/>
          <w:sz w:val="24"/>
          <w:szCs w:val="24"/>
        </w:rPr>
      </w:pPr>
      <w:r w:rsidRPr="0012029B">
        <w:rPr>
          <w:rFonts w:asciiTheme="majorHAnsi" w:hAnsiTheme="majorHAnsi" w:cstheme="minorHAnsi"/>
        </w:rPr>
        <w:t>S</w:t>
      </w:r>
      <w:r w:rsidR="00B81209" w:rsidRPr="0012029B">
        <w:rPr>
          <w:rFonts w:asciiTheme="majorHAnsi" w:hAnsiTheme="majorHAnsi" w:cstheme="minorHAnsi"/>
        </w:rPr>
        <w:t>hared data used across domains</w:t>
      </w:r>
      <w:r w:rsidR="00B81209">
        <w:rPr>
          <w:rFonts w:asciiTheme="majorHAnsi" w:hAnsiTheme="majorHAnsi" w:cstheme="minorHAnsi"/>
          <w:sz w:val="24"/>
          <w:szCs w:val="24"/>
        </w:rPr>
        <w:t>.</w:t>
      </w:r>
      <w:r w:rsidR="00BA2205">
        <w:rPr>
          <w:rFonts w:asciiTheme="majorHAnsi" w:hAnsiTheme="majorHAnsi" w:cstheme="minorHAnsi"/>
          <w:sz w:val="24"/>
          <w:szCs w:val="24"/>
        </w:rPr>
        <w:tab/>
      </w:r>
    </w:p>
    <w:p w:rsidR="00AA6CBE" w:rsidRDefault="00B83820" w:rsidP="006322DE">
      <w:pPr>
        <w:spacing w:after="0"/>
        <w:ind w:firstLine="720"/>
        <w:rPr>
          <w:rFonts w:asciiTheme="majorHAnsi" w:hAnsiTheme="majorHAnsi" w:cstheme="minorHAnsi"/>
          <w:sz w:val="24"/>
          <w:szCs w:val="24"/>
        </w:rPr>
      </w:pPr>
      <w:r>
        <w:rPr>
          <w:rFonts w:asciiTheme="majorHAnsi" w:hAnsiTheme="majorHAnsi" w:cstheme="minorHAnsi"/>
          <w:noProof/>
          <w:sz w:val="24"/>
          <w:szCs w:val="24"/>
        </w:rPr>
        <w:drawing>
          <wp:inline distT="0" distB="0" distL="0" distR="0" wp14:anchorId="403793C3" wp14:editId="2F2C6BF8">
            <wp:extent cx="4011283" cy="2145420"/>
            <wp:effectExtent l="0" t="0" r="889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028184" cy="2154460"/>
                    </a:xfrm>
                    <a:prstGeom prst="rect">
                      <a:avLst/>
                    </a:prstGeom>
                    <a:noFill/>
                    <a:ln>
                      <a:noFill/>
                    </a:ln>
                  </pic:spPr>
                </pic:pic>
              </a:graphicData>
            </a:graphic>
          </wp:inline>
        </w:drawing>
      </w:r>
    </w:p>
    <w:p w:rsidR="00833EE2" w:rsidRDefault="00833EE2" w:rsidP="006322DE">
      <w:pPr>
        <w:spacing w:after="0"/>
        <w:ind w:left="720" w:firstLine="720"/>
        <w:rPr>
          <w:rFonts w:asciiTheme="majorHAnsi" w:hAnsiTheme="majorHAnsi" w:cstheme="minorHAnsi"/>
          <w:sz w:val="24"/>
          <w:szCs w:val="24"/>
        </w:rPr>
      </w:pPr>
    </w:p>
    <w:p w:rsidR="00833EE2" w:rsidRDefault="007B7482" w:rsidP="006322DE">
      <w:pPr>
        <w:spacing w:after="0"/>
        <w:ind w:left="720" w:firstLine="720"/>
        <w:rPr>
          <w:rFonts w:asciiTheme="majorHAnsi" w:hAnsiTheme="majorHAnsi" w:cstheme="minorHAnsi"/>
          <w:sz w:val="24"/>
          <w:szCs w:val="24"/>
        </w:rPr>
      </w:pPr>
      <w:r>
        <w:rPr>
          <w:rFonts w:asciiTheme="majorHAnsi" w:hAnsiTheme="majorHAnsi" w:cstheme="minorHAnsi"/>
          <w:sz w:val="24"/>
          <w:szCs w:val="24"/>
        </w:rPr>
        <w:t>O</w:t>
      </w:r>
      <w:r w:rsidR="00833EE2">
        <w:rPr>
          <w:rFonts w:asciiTheme="majorHAnsi" w:hAnsiTheme="majorHAnsi" w:cstheme="minorHAnsi"/>
          <w:sz w:val="24"/>
          <w:szCs w:val="24"/>
        </w:rPr>
        <w:t>nly ‘</w:t>
      </w:r>
      <w:proofErr w:type="spellStart"/>
      <w:r w:rsidR="00833EE2">
        <w:rPr>
          <w:rFonts w:asciiTheme="majorHAnsi" w:hAnsiTheme="majorHAnsi" w:cstheme="minorHAnsi"/>
          <w:sz w:val="24"/>
          <w:szCs w:val="24"/>
        </w:rPr>
        <w:t>contactId</w:t>
      </w:r>
      <w:proofErr w:type="spellEnd"/>
      <w:r w:rsidR="00833EE2">
        <w:rPr>
          <w:rFonts w:asciiTheme="majorHAnsi" w:hAnsiTheme="majorHAnsi" w:cstheme="minorHAnsi"/>
          <w:sz w:val="24"/>
          <w:szCs w:val="24"/>
        </w:rPr>
        <w:t>’</w:t>
      </w:r>
      <w:r>
        <w:rPr>
          <w:rFonts w:asciiTheme="majorHAnsi" w:hAnsiTheme="majorHAnsi" w:cstheme="minorHAnsi"/>
          <w:sz w:val="24"/>
          <w:szCs w:val="24"/>
        </w:rPr>
        <w:t xml:space="preserve"> is </w:t>
      </w:r>
      <w:r w:rsidR="00833EE2">
        <w:rPr>
          <w:rFonts w:asciiTheme="majorHAnsi" w:hAnsiTheme="majorHAnsi" w:cstheme="minorHAnsi"/>
          <w:sz w:val="24"/>
          <w:szCs w:val="24"/>
        </w:rPr>
        <w:t>shared to communicate with Customer Service, Shipping, Marketing and Accounting (Billing)</w:t>
      </w:r>
      <w:r>
        <w:rPr>
          <w:rFonts w:asciiTheme="majorHAnsi" w:hAnsiTheme="majorHAnsi" w:cstheme="minorHAnsi"/>
          <w:sz w:val="24"/>
          <w:szCs w:val="24"/>
        </w:rPr>
        <w:t>. The</w:t>
      </w:r>
      <w:r w:rsidR="00833EE2">
        <w:rPr>
          <w:rFonts w:asciiTheme="majorHAnsi" w:hAnsiTheme="majorHAnsi" w:cstheme="minorHAnsi"/>
          <w:sz w:val="24"/>
          <w:szCs w:val="24"/>
        </w:rPr>
        <w:t xml:space="preserve"> data is owned by Contact management.</w:t>
      </w:r>
    </w:p>
    <w:p w:rsidR="00833EE2" w:rsidRDefault="00833EE2" w:rsidP="006322DE">
      <w:pPr>
        <w:spacing w:after="0"/>
        <w:ind w:left="720" w:firstLine="720"/>
        <w:rPr>
          <w:rFonts w:asciiTheme="majorHAnsi" w:hAnsiTheme="majorHAnsi" w:cstheme="minorHAnsi"/>
          <w:sz w:val="24"/>
          <w:szCs w:val="24"/>
        </w:rPr>
      </w:pPr>
    </w:p>
    <w:p w:rsidR="00833EE2" w:rsidRDefault="00833EE2" w:rsidP="00BD7AC9">
      <w:pPr>
        <w:spacing w:after="0"/>
        <w:ind w:firstLine="720"/>
        <w:rPr>
          <w:rFonts w:asciiTheme="majorHAnsi" w:hAnsiTheme="majorHAnsi" w:cstheme="minorHAnsi"/>
          <w:sz w:val="24"/>
          <w:szCs w:val="24"/>
        </w:rPr>
      </w:pPr>
      <w:r>
        <w:rPr>
          <w:rFonts w:asciiTheme="majorHAnsi" w:hAnsiTheme="majorHAnsi" w:cstheme="minorHAnsi"/>
          <w:sz w:val="24"/>
          <w:szCs w:val="24"/>
        </w:rPr>
        <w:t xml:space="preserve">The below figure shows three </w:t>
      </w:r>
      <w:r w:rsidR="00D96293">
        <w:rPr>
          <w:rFonts w:asciiTheme="majorHAnsi" w:hAnsiTheme="majorHAnsi" w:cstheme="minorHAnsi"/>
          <w:sz w:val="24"/>
          <w:szCs w:val="24"/>
        </w:rPr>
        <w:t xml:space="preserve">different </w:t>
      </w:r>
      <w:r>
        <w:rPr>
          <w:rFonts w:asciiTheme="majorHAnsi" w:hAnsiTheme="majorHAnsi" w:cstheme="minorHAnsi"/>
          <w:sz w:val="24"/>
          <w:szCs w:val="24"/>
        </w:rPr>
        <w:t>business context</w:t>
      </w:r>
      <w:r w:rsidR="00D10F35">
        <w:rPr>
          <w:rFonts w:asciiTheme="majorHAnsi" w:hAnsiTheme="majorHAnsi" w:cstheme="minorHAnsi"/>
          <w:sz w:val="24"/>
          <w:szCs w:val="24"/>
        </w:rPr>
        <w:t xml:space="preserve">. One </w:t>
      </w:r>
      <w:r w:rsidR="00D96293">
        <w:rPr>
          <w:rFonts w:asciiTheme="majorHAnsi" w:hAnsiTheme="majorHAnsi" w:cstheme="minorHAnsi"/>
          <w:sz w:val="24"/>
          <w:szCs w:val="24"/>
        </w:rPr>
        <w:t xml:space="preserve">owns the contact data </w:t>
      </w:r>
      <w:r w:rsidR="00D10F35">
        <w:rPr>
          <w:rFonts w:asciiTheme="majorHAnsi" w:hAnsiTheme="majorHAnsi" w:cstheme="minorHAnsi"/>
          <w:sz w:val="24"/>
          <w:szCs w:val="24"/>
        </w:rPr>
        <w:t xml:space="preserve">for </w:t>
      </w:r>
      <w:r w:rsidR="00D96293">
        <w:rPr>
          <w:rFonts w:asciiTheme="majorHAnsi" w:hAnsiTheme="majorHAnsi" w:cstheme="minorHAnsi"/>
          <w:sz w:val="24"/>
          <w:szCs w:val="24"/>
        </w:rPr>
        <w:t>full “CRUD” operation</w:t>
      </w:r>
      <w:r w:rsidR="00D10F35">
        <w:rPr>
          <w:rFonts w:asciiTheme="majorHAnsi" w:hAnsiTheme="majorHAnsi" w:cstheme="minorHAnsi"/>
          <w:sz w:val="24"/>
          <w:szCs w:val="24"/>
        </w:rPr>
        <w:t>;</w:t>
      </w:r>
      <w:r w:rsidR="00D96293">
        <w:rPr>
          <w:rFonts w:asciiTheme="majorHAnsi" w:hAnsiTheme="majorHAnsi" w:cstheme="minorHAnsi"/>
          <w:sz w:val="24"/>
          <w:szCs w:val="24"/>
        </w:rPr>
        <w:t xml:space="preserve"> </w:t>
      </w:r>
      <w:r w:rsidR="00D10F35">
        <w:rPr>
          <w:rFonts w:asciiTheme="majorHAnsi" w:hAnsiTheme="majorHAnsi" w:cstheme="minorHAnsi"/>
          <w:sz w:val="24"/>
          <w:szCs w:val="24"/>
        </w:rPr>
        <w:t>t</w:t>
      </w:r>
      <w:r w:rsidR="00D96293">
        <w:rPr>
          <w:rFonts w:asciiTheme="majorHAnsi" w:hAnsiTheme="majorHAnsi" w:cstheme="minorHAnsi"/>
          <w:sz w:val="24"/>
          <w:szCs w:val="24"/>
        </w:rPr>
        <w:t xml:space="preserve">he other two </w:t>
      </w:r>
      <w:r w:rsidR="00D10F35">
        <w:rPr>
          <w:rFonts w:asciiTheme="majorHAnsi" w:hAnsiTheme="majorHAnsi" w:cstheme="minorHAnsi"/>
          <w:sz w:val="24"/>
          <w:szCs w:val="24"/>
        </w:rPr>
        <w:t xml:space="preserve">are </w:t>
      </w:r>
      <w:r w:rsidR="00D96293">
        <w:rPr>
          <w:rFonts w:asciiTheme="majorHAnsi" w:hAnsiTheme="majorHAnsi" w:cstheme="minorHAnsi"/>
          <w:sz w:val="24"/>
          <w:szCs w:val="24"/>
        </w:rPr>
        <w:t xml:space="preserve">read and </w:t>
      </w:r>
      <w:proofErr w:type="spellStart"/>
      <w:r w:rsidR="00D96293">
        <w:rPr>
          <w:rFonts w:asciiTheme="majorHAnsi" w:hAnsiTheme="majorHAnsi" w:cstheme="minorHAnsi"/>
          <w:sz w:val="24"/>
          <w:szCs w:val="24"/>
        </w:rPr>
        <w:t>read+update</w:t>
      </w:r>
      <w:proofErr w:type="spellEnd"/>
      <w:r w:rsidR="00D96293">
        <w:rPr>
          <w:rFonts w:asciiTheme="majorHAnsi" w:hAnsiTheme="majorHAnsi" w:cstheme="minorHAnsi"/>
          <w:sz w:val="24"/>
          <w:szCs w:val="24"/>
        </w:rPr>
        <w:t>.</w:t>
      </w:r>
    </w:p>
    <w:p w:rsidR="00BD7AC9" w:rsidRDefault="00BD7AC9" w:rsidP="00BD7AC9">
      <w:pPr>
        <w:spacing w:after="0"/>
        <w:ind w:firstLine="720"/>
        <w:rPr>
          <w:rFonts w:asciiTheme="majorHAnsi" w:hAnsiTheme="majorHAnsi" w:cstheme="minorHAnsi"/>
          <w:sz w:val="24"/>
          <w:szCs w:val="24"/>
        </w:rPr>
      </w:pPr>
    </w:p>
    <w:p w:rsidR="00833EE2" w:rsidRDefault="00B83820" w:rsidP="0012029B">
      <w:pPr>
        <w:spacing w:after="0"/>
        <w:ind w:firstLine="720"/>
        <w:rPr>
          <w:rFonts w:asciiTheme="majorHAnsi" w:hAnsiTheme="majorHAnsi" w:cstheme="minorHAnsi"/>
          <w:sz w:val="24"/>
          <w:szCs w:val="24"/>
        </w:rPr>
      </w:pPr>
      <w:r>
        <w:rPr>
          <w:rFonts w:asciiTheme="majorHAnsi" w:hAnsiTheme="majorHAnsi" w:cstheme="minorHAnsi"/>
          <w:noProof/>
          <w:sz w:val="24"/>
          <w:szCs w:val="24"/>
        </w:rPr>
        <w:drawing>
          <wp:inline distT="0" distB="0" distL="0" distR="0" wp14:anchorId="5636D18C" wp14:editId="1011DA81">
            <wp:extent cx="3925019" cy="260073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38171" cy="2609449"/>
                    </a:xfrm>
                    <a:prstGeom prst="rect">
                      <a:avLst/>
                    </a:prstGeom>
                    <a:noFill/>
                    <a:ln>
                      <a:noFill/>
                    </a:ln>
                  </pic:spPr>
                </pic:pic>
              </a:graphicData>
            </a:graphic>
          </wp:inline>
        </w:drawing>
      </w:r>
    </w:p>
    <w:p w:rsidR="00833EE2" w:rsidRDefault="00833EE2" w:rsidP="006322DE">
      <w:pPr>
        <w:spacing w:after="0"/>
        <w:ind w:left="720" w:firstLine="720"/>
        <w:rPr>
          <w:rFonts w:asciiTheme="majorHAnsi" w:hAnsiTheme="majorHAnsi" w:cstheme="minorHAnsi"/>
          <w:sz w:val="24"/>
          <w:szCs w:val="24"/>
        </w:rPr>
      </w:pPr>
    </w:p>
    <w:p w:rsidR="00D96293" w:rsidRDefault="00D96293" w:rsidP="0012029B">
      <w:pPr>
        <w:spacing w:after="0"/>
        <w:ind w:left="720" w:firstLine="720"/>
        <w:rPr>
          <w:rFonts w:asciiTheme="majorHAnsi" w:hAnsiTheme="majorHAnsi" w:cstheme="minorHAnsi"/>
          <w:sz w:val="24"/>
          <w:szCs w:val="24"/>
        </w:rPr>
      </w:pPr>
      <w:r>
        <w:rPr>
          <w:rFonts w:asciiTheme="majorHAnsi" w:hAnsiTheme="majorHAnsi" w:cstheme="minorHAnsi"/>
          <w:sz w:val="24"/>
          <w:szCs w:val="24"/>
        </w:rPr>
        <w:t>Business Context #3 can update the data in Business Context #1 by calling their services and invoking the update operation</w:t>
      </w:r>
      <w:r w:rsidR="00D10F35">
        <w:rPr>
          <w:rFonts w:asciiTheme="majorHAnsi" w:hAnsiTheme="majorHAnsi" w:cstheme="minorHAnsi"/>
          <w:sz w:val="24"/>
          <w:szCs w:val="24"/>
        </w:rPr>
        <w:t>. T</w:t>
      </w:r>
      <w:r>
        <w:rPr>
          <w:rFonts w:asciiTheme="majorHAnsi" w:hAnsiTheme="majorHAnsi" w:cstheme="minorHAnsi"/>
          <w:sz w:val="24"/>
          <w:szCs w:val="24"/>
        </w:rPr>
        <w:t>his update</w:t>
      </w:r>
      <w:r w:rsidR="00D10F35">
        <w:rPr>
          <w:rFonts w:asciiTheme="majorHAnsi" w:hAnsiTheme="majorHAnsi" w:cstheme="minorHAnsi"/>
          <w:sz w:val="24"/>
          <w:szCs w:val="24"/>
        </w:rPr>
        <w:t>s</w:t>
      </w:r>
      <w:r>
        <w:rPr>
          <w:rFonts w:asciiTheme="majorHAnsi" w:hAnsiTheme="majorHAnsi" w:cstheme="minorHAnsi"/>
          <w:sz w:val="24"/>
          <w:szCs w:val="24"/>
        </w:rPr>
        <w:t xml:space="preserve"> the data in the same database </w:t>
      </w:r>
      <w:r w:rsidR="00D10F35">
        <w:rPr>
          <w:rFonts w:asciiTheme="majorHAnsi" w:hAnsiTheme="majorHAnsi" w:cstheme="minorHAnsi"/>
          <w:sz w:val="24"/>
          <w:szCs w:val="24"/>
        </w:rPr>
        <w:t>as the</w:t>
      </w:r>
      <w:r>
        <w:rPr>
          <w:rFonts w:asciiTheme="majorHAnsi" w:hAnsiTheme="majorHAnsi" w:cstheme="minorHAnsi"/>
          <w:sz w:val="24"/>
          <w:szCs w:val="24"/>
        </w:rPr>
        <w:t xml:space="preserve"> CRUD operation for ‘Contact Management’.</w:t>
      </w:r>
    </w:p>
    <w:p w:rsidR="00D96293" w:rsidRDefault="00D96293" w:rsidP="006322DE">
      <w:pPr>
        <w:spacing w:after="0"/>
        <w:ind w:left="720" w:firstLine="720"/>
        <w:rPr>
          <w:rFonts w:asciiTheme="majorHAnsi" w:hAnsiTheme="majorHAnsi" w:cstheme="minorHAnsi"/>
          <w:sz w:val="24"/>
          <w:szCs w:val="24"/>
        </w:rPr>
      </w:pPr>
    </w:p>
    <w:p w:rsidR="00D96293" w:rsidRDefault="00B83820" w:rsidP="006322DE">
      <w:pPr>
        <w:spacing w:after="0"/>
        <w:ind w:firstLine="720"/>
        <w:rPr>
          <w:rFonts w:asciiTheme="majorHAnsi" w:hAnsiTheme="majorHAnsi" w:cstheme="minorHAnsi"/>
          <w:sz w:val="24"/>
          <w:szCs w:val="24"/>
        </w:rPr>
      </w:pPr>
      <w:r>
        <w:rPr>
          <w:rFonts w:asciiTheme="majorHAnsi" w:hAnsiTheme="majorHAnsi" w:cstheme="minorHAnsi"/>
          <w:noProof/>
          <w:sz w:val="24"/>
          <w:szCs w:val="24"/>
        </w:rPr>
        <w:drawing>
          <wp:inline distT="0" distB="0" distL="0" distR="0" wp14:anchorId="17F836E5" wp14:editId="285EB33A">
            <wp:extent cx="5124091" cy="2325009"/>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53248" cy="2338239"/>
                    </a:xfrm>
                    <a:prstGeom prst="rect">
                      <a:avLst/>
                    </a:prstGeom>
                    <a:noFill/>
                    <a:ln>
                      <a:noFill/>
                    </a:ln>
                  </pic:spPr>
                </pic:pic>
              </a:graphicData>
            </a:graphic>
          </wp:inline>
        </w:drawing>
      </w:r>
    </w:p>
    <w:p w:rsidR="0012029B" w:rsidRDefault="0012029B" w:rsidP="006322DE">
      <w:pPr>
        <w:spacing w:after="0"/>
        <w:ind w:firstLine="720"/>
        <w:rPr>
          <w:rFonts w:asciiTheme="majorHAnsi" w:hAnsiTheme="majorHAnsi" w:cstheme="minorHAnsi"/>
          <w:sz w:val="24"/>
          <w:szCs w:val="24"/>
        </w:rPr>
      </w:pPr>
    </w:p>
    <w:p w:rsidR="00D96293" w:rsidRDefault="00D96293" w:rsidP="006322DE">
      <w:pPr>
        <w:spacing w:after="0"/>
        <w:ind w:firstLine="720"/>
        <w:rPr>
          <w:rFonts w:asciiTheme="majorHAnsi" w:hAnsiTheme="majorHAnsi" w:cstheme="minorHAnsi"/>
          <w:sz w:val="24"/>
          <w:szCs w:val="24"/>
        </w:rPr>
      </w:pPr>
    </w:p>
    <w:p w:rsidR="00D96293" w:rsidRPr="00D04D0E" w:rsidRDefault="0012029B" w:rsidP="006322DE">
      <w:pPr>
        <w:spacing w:after="0"/>
        <w:ind w:firstLine="720"/>
        <w:rPr>
          <w:rFonts w:asciiTheme="majorHAnsi" w:hAnsiTheme="majorHAnsi" w:cstheme="minorHAnsi"/>
          <w:sz w:val="24"/>
          <w:szCs w:val="24"/>
        </w:rPr>
      </w:pPr>
      <w:r>
        <w:rPr>
          <w:rFonts w:asciiTheme="majorHAnsi" w:hAnsiTheme="majorHAnsi" w:cstheme="minorHAnsi"/>
          <w:sz w:val="24"/>
          <w:szCs w:val="24"/>
        </w:rPr>
        <w:lastRenderedPageBreak/>
        <w:t xml:space="preserve">This diagram depicts </w:t>
      </w:r>
      <w:r w:rsidR="00D96293">
        <w:rPr>
          <w:rFonts w:asciiTheme="majorHAnsi" w:hAnsiTheme="majorHAnsi" w:cstheme="minorHAnsi"/>
          <w:sz w:val="24"/>
          <w:szCs w:val="24"/>
        </w:rPr>
        <w:t xml:space="preserve">independent business context’s independent DB Schema where </w:t>
      </w:r>
      <w:r w:rsidR="00D10F35">
        <w:rPr>
          <w:rFonts w:asciiTheme="majorHAnsi" w:hAnsiTheme="majorHAnsi" w:cstheme="minorHAnsi"/>
          <w:sz w:val="24"/>
          <w:szCs w:val="24"/>
        </w:rPr>
        <w:t>customer date is r</w:t>
      </w:r>
      <w:r w:rsidR="00D96293">
        <w:rPr>
          <w:rFonts w:asciiTheme="majorHAnsi" w:hAnsiTheme="majorHAnsi" w:cstheme="minorHAnsi"/>
          <w:sz w:val="24"/>
          <w:szCs w:val="24"/>
        </w:rPr>
        <w:t>eplicated.</w:t>
      </w:r>
    </w:p>
    <w:p w:rsidR="00833EE2" w:rsidRDefault="00833EE2" w:rsidP="006322DE">
      <w:pPr>
        <w:spacing w:after="0"/>
        <w:ind w:firstLine="720"/>
        <w:rPr>
          <w:rFonts w:asciiTheme="majorHAnsi" w:hAnsiTheme="majorHAnsi" w:cstheme="minorHAnsi"/>
          <w:sz w:val="24"/>
          <w:szCs w:val="24"/>
        </w:rPr>
      </w:pPr>
      <w:r>
        <w:rPr>
          <w:rFonts w:asciiTheme="majorHAnsi" w:hAnsiTheme="majorHAnsi" w:cstheme="minorHAnsi"/>
          <w:noProof/>
          <w:sz w:val="24"/>
          <w:szCs w:val="24"/>
        </w:rPr>
        <w:drawing>
          <wp:inline distT="0" distB="0" distL="0" distR="0" wp14:anchorId="540E8F36" wp14:editId="4D98EDF9">
            <wp:extent cx="5098211" cy="2602865"/>
            <wp:effectExtent l="0" t="0" r="762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17861" cy="2612897"/>
                    </a:xfrm>
                    <a:prstGeom prst="rect">
                      <a:avLst/>
                    </a:prstGeom>
                    <a:noFill/>
                    <a:ln>
                      <a:noFill/>
                    </a:ln>
                  </pic:spPr>
                </pic:pic>
              </a:graphicData>
            </a:graphic>
          </wp:inline>
        </w:drawing>
      </w:r>
    </w:p>
    <w:p w:rsidR="00833EE2" w:rsidRDefault="00833EE2" w:rsidP="006322DE">
      <w:pPr>
        <w:spacing w:after="0"/>
        <w:ind w:firstLine="720"/>
        <w:rPr>
          <w:rFonts w:asciiTheme="majorHAnsi" w:hAnsiTheme="majorHAnsi" w:cstheme="minorHAnsi"/>
          <w:sz w:val="24"/>
          <w:szCs w:val="24"/>
        </w:rPr>
      </w:pPr>
    </w:p>
    <w:p w:rsidR="008F7BBE" w:rsidRDefault="00D10F35" w:rsidP="00BD7AC9">
      <w:pPr>
        <w:spacing w:after="0"/>
        <w:ind w:left="720"/>
        <w:rPr>
          <w:rFonts w:asciiTheme="majorHAnsi" w:hAnsiTheme="majorHAnsi" w:cstheme="minorHAnsi"/>
          <w:sz w:val="24"/>
          <w:szCs w:val="24"/>
        </w:rPr>
      </w:pPr>
      <w:r>
        <w:rPr>
          <w:rFonts w:asciiTheme="majorHAnsi" w:hAnsiTheme="majorHAnsi" w:cstheme="minorHAnsi"/>
          <w:sz w:val="24"/>
          <w:szCs w:val="24"/>
        </w:rPr>
        <w:t>D</w:t>
      </w:r>
      <w:r w:rsidR="00D96293">
        <w:rPr>
          <w:rFonts w:asciiTheme="majorHAnsi" w:hAnsiTheme="majorHAnsi" w:cstheme="minorHAnsi"/>
          <w:sz w:val="24"/>
          <w:szCs w:val="24"/>
        </w:rPr>
        <w:t>ata can be persisted and used from different business domain when necessary</w:t>
      </w:r>
      <w:r>
        <w:rPr>
          <w:rFonts w:asciiTheme="majorHAnsi" w:hAnsiTheme="majorHAnsi" w:cstheme="minorHAnsi"/>
          <w:sz w:val="24"/>
          <w:szCs w:val="24"/>
        </w:rPr>
        <w:t>.</w:t>
      </w:r>
    </w:p>
    <w:p w:rsidR="008F7BBE" w:rsidRDefault="008F7BBE" w:rsidP="00BD7AC9">
      <w:pPr>
        <w:spacing w:after="0"/>
        <w:ind w:left="720"/>
        <w:rPr>
          <w:rFonts w:asciiTheme="majorHAnsi" w:hAnsiTheme="majorHAnsi" w:cstheme="minorHAnsi"/>
          <w:sz w:val="24"/>
          <w:szCs w:val="24"/>
        </w:rPr>
      </w:pPr>
    </w:p>
    <w:p w:rsidR="008F7BBE" w:rsidRDefault="00F41303" w:rsidP="00F41303">
      <w:pPr>
        <w:pStyle w:val="Heading2"/>
      </w:pPr>
      <w:bookmarkStart w:id="13" w:name="_Toc485897827"/>
      <w:r>
        <w:rPr>
          <w:rFonts w:cstheme="minorHAnsi"/>
          <w:sz w:val="24"/>
          <w:szCs w:val="24"/>
        </w:rPr>
        <w:t xml:space="preserve">3.2 </w:t>
      </w:r>
      <w:r w:rsidRPr="00032FC9">
        <w:t xml:space="preserve">Integration </w:t>
      </w:r>
      <w:proofErr w:type="spellStart"/>
      <w:r>
        <w:t>mS</w:t>
      </w:r>
      <w:r w:rsidRPr="00032FC9">
        <w:t>s</w:t>
      </w:r>
      <w:proofErr w:type="spellEnd"/>
      <w:r w:rsidRPr="00032FC9">
        <w:t xml:space="preserve"> (Integration Tier)</w:t>
      </w:r>
      <w:bookmarkEnd w:id="13"/>
    </w:p>
    <w:p w:rsidR="00D51607" w:rsidRDefault="00D51607" w:rsidP="00D51607"/>
    <w:p w:rsidR="00D51607" w:rsidRDefault="00D51607" w:rsidP="00D51607">
      <w:pPr>
        <w:spacing w:after="0"/>
        <w:ind w:left="720" w:firstLine="720"/>
        <w:rPr>
          <w:rFonts w:asciiTheme="majorHAnsi" w:hAnsiTheme="majorHAnsi"/>
          <w:sz w:val="24"/>
          <w:szCs w:val="24"/>
        </w:rPr>
      </w:pPr>
      <w:r>
        <w:rPr>
          <w:rFonts w:asciiTheme="majorHAnsi" w:hAnsiTheme="majorHAnsi"/>
          <w:sz w:val="24"/>
          <w:szCs w:val="24"/>
        </w:rPr>
        <w:t xml:space="preserve">Integration layer </w:t>
      </w:r>
      <w:proofErr w:type="spellStart"/>
      <w:r>
        <w:rPr>
          <w:rFonts w:asciiTheme="majorHAnsi" w:hAnsiTheme="majorHAnsi"/>
          <w:sz w:val="24"/>
          <w:szCs w:val="24"/>
        </w:rPr>
        <w:t>mS</w:t>
      </w:r>
      <w:proofErr w:type="spellEnd"/>
      <w:r w:rsidRPr="00D04D0E">
        <w:rPr>
          <w:rFonts w:asciiTheme="majorHAnsi" w:hAnsiTheme="majorHAnsi"/>
          <w:sz w:val="24"/>
          <w:szCs w:val="24"/>
        </w:rPr>
        <w:t xml:space="preserve"> </w:t>
      </w:r>
      <w:r>
        <w:rPr>
          <w:rFonts w:asciiTheme="majorHAnsi" w:hAnsiTheme="majorHAnsi"/>
          <w:sz w:val="24"/>
          <w:szCs w:val="24"/>
        </w:rPr>
        <w:t>perform</w:t>
      </w:r>
      <w:r w:rsidR="00E64E58">
        <w:rPr>
          <w:rFonts w:asciiTheme="majorHAnsi" w:hAnsiTheme="majorHAnsi"/>
          <w:sz w:val="24"/>
          <w:szCs w:val="24"/>
        </w:rPr>
        <w:t>s</w:t>
      </w:r>
      <w:r>
        <w:rPr>
          <w:rFonts w:asciiTheme="majorHAnsi" w:hAnsiTheme="majorHAnsi"/>
          <w:sz w:val="24"/>
          <w:szCs w:val="24"/>
        </w:rPr>
        <w:t xml:space="preserve"> some form of</w:t>
      </w:r>
      <w:r w:rsidRPr="00D04D0E">
        <w:rPr>
          <w:rFonts w:asciiTheme="majorHAnsi" w:hAnsiTheme="majorHAnsi"/>
          <w:sz w:val="24"/>
          <w:szCs w:val="24"/>
        </w:rPr>
        <w:t xml:space="preserve"> orchestration of service provider</w:t>
      </w:r>
      <w:r>
        <w:rPr>
          <w:rFonts w:asciiTheme="majorHAnsi" w:hAnsiTheme="majorHAnsi"/>
          <w:sz w:val="24"/>
          <w:szCs w:val="24"/>
        </w:rPr>
        <w:t xml:space="preserve">’s </w:t>
      </w:r>
      <w:proofErr w:type="spellStart"/>
      <w:r>
        <w:rPr>
          <w:rFonts w:asciiTheme="majorHAnsi" w:hAnsiTheme="majorHAnsi"/>
          <w:sz w:val="24"/>
          <w:szCs w:val="24"/>
        </w:rPr>
        <w:t>mS</w:t>
      </w:r>
      <w:proofErr w:type="spellEnd"/>
      <w:r w:rsidRPr="00D04D0E">
        <w:rPr>
          <w:rFonts w:asciiTheme="majorHAnsi" w:hAnsiTheme="majorHAnsi"/>
          <w:sz w:val="24"/>
          <w:szCs w:val="24"/>
        </w:rPr>
        <w:t xml:space="preserve"> and </w:t>
      </w:r>
      <w:r w:rsidR="00E64E58">
        <w:rPr>
          <w:rFonts w:asciiTheme="majorHAnsi" w:hAnsiTheme="majorHAnsi"/>
          <w:sz w:val="24"/>
          <w:szCs w:val="24"/>
        </w:rPr>
        <w:t xml:space="preserve">implements </w:t>
      </w:r>
      <w:r w:rsidRPr="00D04D0E">
        <w:rPr>
          <w:rFonts w:asciiTheme="majorHAnsi" w:hAnsiTheme="majorHAnsi"/>
          <w:sz w:val="24"/>
          <w:szCs w:val="24"/>
        </w:rPr>
        <w:t>the business logic.  These are grouped with broader business domain operation related to particular business.</w:t>
      </w:r>
    </w:p>
    <w:p w:rsidR="00D51607" w:rsidRDefault="00D51607" w:rsidP="00D51607">
      <w:pPr>
        <w:spacing w:after="0"/>
        <w:ind w:left="720"/>
        <w:rPr>
          <w:rFonts w:asciiTheme="majorHAnsi" w:hAnsiTheme="majorHAnsi"/>
          <w:sz w:val="24"/>
          <w:szCs w:val="24"/>
        </w:rPr>
      </w:pPr>
    </w:p>
    <w:p w:rsidR="00D51607" w:rsidRDefault="0012029B" w:rsidP="00D51607">
      <w:pPr>
        <w:spacing w:after="0"/>
        <w:ind w:left="720"/>
        <w:rPr>
          <w:rFonts w:asciiTheme="majorHAnsi" w:hAnsiTheme="majorHAnsi"/>
          <w:sz w:val="24"/>
          <w:szCs w:val="24"/>
        </w:rPr>
      </w:pPr>
      <w:r>
        <w:rPr>
          <w:rFonts w:asciiTheme="majorHAnsi" w:hAnsiTheme="majorHAnsi"/>
          <w:sz w:val="24"/>
          <w:szCs w:val="24"/>
        </w:rPr>
        <w:t xml:space="preserve">This </w:t>
      </w:r>
      <w:r w:rsidR="00D51607">
        <w:rPr>
          <w:rFonts w:asciiTheme="majorHAnsi" w:hAnsiTheme="majorHAnsi"/>
          <w:sz w:val="24"/>
          <w:szCs w:val="24"/>
        </w:rPr>
        <w:t xml:space="preserve">diagram reflects integration </w:t>
      </w:r>
      <w:proofErr w:type="spellStart"/>
      <w:r w:rsidR="00D51607">
        <w:rPr>
          <w:rFonts w:asciiTheme="majorHAnsi" w:hAnsiTheme="majorHAnsi"/>
          <w:sz w:val="24"/>
          <w:szCs w:val="24"/>
        </w:rPr>
        <w:t>mS’s</w:t>
      </w:r>
      <w:proofErr w:type="spellEnd"/>
      <w:r w:rsidR="00D51607">
        <w:rPr>
          <w:rFonts w:asciiTheme="majorHAnsi" w:hAnsiTheme="majorHAnsi"/>
          <w:sz w:val="24"/>
          <w:szCs w:val="24"/>
        </w:rPr>
        <w:t xml:space="preserve"> and the way it interact</w:t>
      </w:r>
      <w:r w:rsidR="00E64E58">
        <w:rPr>
          <w:rFonts w:asciiTheme="majorHAnsi" w:hAnsiTheme="majorHAnsi"/>
          <w:sz w:val="24"/>
          <w:szCs w:val="24"/>
        </w:rPr>
        <w:t>s</w:t>
      </w:r>
      <w:r w:rsidR="00D51607">
        <w:rPr>
          <w:rFonts w:asciiTheme="majorHAnsi" w:hAnsiTheme="majorHAnsi"/>
          <w:sz w:val="24"/>
          <w:szCs w:val="24"/>
        </w:rPr>
        <w:t xml:space="preserve"> with other systems/</w:t>
      </w:r>
      <w:proofErr w:type="spellStart"/>
      <w:r w:rsidR="00D51607">
        <w:rPr>
          <w:rFonts w:asciiTheme="majorHAnsi" w:hAnsiTheme="majorHAnsi"/>
          <w:sz w:val="24"/>
          <w:szCs w:val="24"/>
        </w:rPr>
        <w:t>ms’s</w:t>
      </w:r>
      <w:proofErr w:type="spellEnd"/>
      <w:r w:rsidR="00D51607">
        <w:rPr>
          <w:rFonts w:asciiTheme="majorHAnsi" w:hAnsiTheme="majorHAnsi"/>
          <w:sz w:val="24"/>
          <w:szCs w:val="24"/>
        </w:rPr>
        <w:t>.</w:t>
      </w:r>
    </w:p>
    <w:p w:rsidR="00D51607" w:rsidRPr="00D04D0E" w:rsidRDefault="00D51607" w:rsidP="00D51607">
      <w:pPr>
        <w:spacing w:after="0"/>
        <w:ind w:left="720"/>
        <w:rPr>
          <w:rFonts w:asciiTheme="majorHAnsi" w:hAnsiTheme="majorHAnsi"/>
          <w:sz w:val="24"/>
          <w:szCs w:val="24"/>
        </w:rPr>
      </w:pPr>
      <w:r>
        <w:rPr>
          <w:rFonts w:asciiTheme="majorHAnsi" w:hAnsiTheme="majorHAnsi"/>
          <w:noProof/>
          <w:sz w:val="24"/>
          <w:szCs w:val="24"/>
        </w:rPr>
        <w:drawing>
          <wp:inline distT="0" distB="0" distL="0" distR="0" wp14:anchorId="6CAE9FB9" wp14:editId="023264F6">
            <wp:extent cx="4779034" cy="2162577"/>
            <wp:effectExtent l="0" t="0" r="2540" b="952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88149" cy="2166702"/>
                    </a:xfrm>
                    <a:prstGeom prst="rect">
                      <a:avLst/>
                    </a:prstGeom>
                    <a:noFill/>
                    <a:ln>
                      <a:noFill/>
                    </a:ln>
                  </pic:spPr>
                </pic:pic>
              </a:graphicData>
            </a:graphic>
          </wp:inline>
        </w:drawing>
      </w:r>
    </w:p>
    <w:p w:rsidR="00363A3D" w:rsidRPr="00363A3D" w:rsidRDefault="00363A3D" w:rsidP="00363A3D">
      <w:r>
        <w:lastRenderedPageBreak/>
        <w:tab/>
      </w:r>
    </w:p>
    <w:p w:rsidR="00C85953" w:rsidRDefault="00C85953" w:rsidP="00C85953">
      <w:pPr>
        <w:pStyle w:val="Heading2"/>
      </w:pPr>
      <w:bookmarkStart w:id="14" w:name="_Toc485897828"/>
      <w:r>
        <w:t xml:space="preserve">3.3 </w:t>
      </w:r>
      <w:r w:rsidRPr="000F7DFA">
        <w:t xml:space="preserve">Presentation </w:t>
      </w:r>
      <w:proofErr w:type="spellStart"/>
      <w:proofErr w:type="gramStart"/>
      <w:r>
        <w:t>mS</w:t>
      </w:r>
      <w:r w:rsidRPr="000F7DFA">
        <w:t>s</w:t>
      </w:r>
      <w:proofErr w:type="spellEnd"/>
      <w:r w:rsidRPr="000F7DFA">
        <w:t xml:space="preserve">  (</w:t>
      </w:r>
      <w:proofErr w:type="gramEnd"/>
      <w:r w:rsidRPr="000F7DFA">
        <w:t>Presentation Tiers)</w:t>
      </w:r>
      <w:bookmarkEnd w:id="14"/>
    </w:p>
    <w:p w:rsidR="00D51607" w:rsidRPr="000F7DFA" w:rsidRDefault="00D51607" w:rsidP="00D51607">
      <w:pPr>
        <w:pStyle w:val="ListParagraph"/>
        <w:spacing w:after="0"/>
        <w:rPr>
          <w:rFonts w:asciiTheme="majorHAnsi" w:hAnsiTheme="majorHAnsi"/>
          <w:b/>
          <w:sz w:val="24"/>
          <w:szCs w:val="24"/>
        </w:rPr>
      </w:pPr>
    </w:p>
    <w:p w:rsidR="00D51607" w:rsidRDefault="00D51607" w:rsidP="00D51607">
      <w:pPr>
        <w:spacing w:after="0"/>
        <w:ind w:left="720" w:firstLine="720"/>
        <w:rPr>
          <w:rFonts w:asciiTheme="majorHAnsi" w:hAnsiTheme="majorHAnsi"/>
          <w:sz w:val="24"/>
          <w:szCs w:val="24"/>
        </w:rPr>
      </w:pPr>
      <w:r>
        <w:rPr>
          <w:rFonts w:asciiTheme="majorHAnsi" w:hAnsiTheme="majorHAnsi"/>
          <w:sz w:val="24"/>
          <w:szCs w:val="24"/>
        </w:rPr>
        <w:t xml:space="preserve">Presentation </w:t>
      </w:r>
      <w:proofErr w:type="spellStart"/>
      <w:r>
        <w:rPr>
          <w:rFonts w:asciiTheme="majorHAnsi" w:hAnsiTheme="majorHAnsi"/>
          <w:sz w:val="24"/>
          <w:szCs w:val="24"/>
        </w:rPr>
        <w:t>mS</w:t>
      </w:r>
      <w:proofErr w:type="spellEnd"/>
      <w:r w:rsidRPr="00D04D0E">
        <w:rPr>
          <w:rFonts w:asciiTheme="majorHAnsi" w:hAnsiTheme="majorHAnsi"/>
          <w:sz w:val="24"/>
          <w:szCs w:val="24"/>
        </w:rPr>
        <w:t xml:space="preserve"> are built to maintain the continuity of the business flow in the presentation layer of an application. </w:t>
      </w:r>
      <w:r w:rsidR="00684732">
        <w:rPr>
          <w:rFonts w:asciiTheme="majorHAnsi" w:hAnsiTheme="majorHAnsi"/>
          <w:sz w:val="24"/>
          <w:szCs w:val="24"/>
        </w:rPr>
        <w:t>T</w:t>
      </w:r>
      <w:r w:rsidRPr="00D04D0E">
        <w:rPr>
          <w:rFonts w:asciiTheme="majorHAnsi" w:hAnsiTheme="majorHAnsi"/>
          <w:sz w:val="24"/>
          <w:szCs w:val="24"/>
        </w:rPr>
        <w:t>hese</w:t>
      </w:r>
      <w:r w:rsidR="00684732">
        <w:rPr>
          <w:rFonts w:asciiTheme="majorHAnsi" w:hAnsiTheme="majorHAnsi"/>
          <w:sz w:val="24"/>
          <w:szCs w:val="24"/>
        </w:rPr>
        <w:t xml:space="preserve"> </w:t>
      </w:r>
      <w:r w:rsidRPr="00D04D0E">
        <w:rPr>
          <w:rFonts w:asciiTheme="majorHAnsi" w:hAnsiTheme="majorHAnsi"/>
          <w:sz w:val="24"/>
          <w:szCs w:val="24"/>
        </w:rPr>
        <w:t>services will represent a broader business operation domain which in turn may call multiple integration layer micro services.</w:t>
      </w:r>
    </w:p>
    <w:p w:rsidR="00D51607" w:rsidRDefault="00684732" w:rsidP="0012029B">
      <w:pPr>
        <w:spacing w:after="0"/>
        <w:ind w:left="720" w:firstLine="720"/>
        <w:rPr>
          <w:rFonts w:asciiTheme="majorHAnsi" w:hAnsiTheme="majorHAnsi"/>
          <w:sz w:val="24"/>
          <w:szCs w:val="24"/>
        </w:rPr>
      </w:pPr>
      <w:r>
        <w:rPr>
          <w:rFonts w:asciiTheme="majorHAnsi" w:hAnsiTheme="majorHAnsi"/>
          <w:sz w:val="24"/>
          <w:szCs w:val="24"/>
        </w:rPr>
        <w:t xml:space="preserve"> </w:t>
      </w:r>
    </w:p>
    <w:p w:rsidR="00D51607" w:rsidRDefault="00D51607" w:rsidP="00D51607">
      <w:pPr>
        <w:spacing w:after="0"/>
        <w:ind w:left="720"/>
        <w:rPr>
          <w:rFonts w:asciiTheme="majorHAnsi" w:hAnsiTheme="majorHAnsi"/>
          <w:noProof/>
          <w:sz w:val="24"/>
          <w:szCs w:val="24"/>
        </w:rPr>
      </w:pPr>
    </w:p>
    <w:p w:rsidR="00D51607" w:rsidRPr="00E42E8A" w:rsidRDefault="00D51607" w:rsidP="00D51607">
      <w:pPr>
        <w:spacing w:after="0"/>
        <w:ind w:left="720"/>
        <w:rPr>
          <w:rFonts w:asciiTheme="majorHAnsi" w:hAnsiTheme="majorHAnsi"/>
          <w:sz w:val="24"/>
          <w:szCs w:val="24"/>
        </w:rPr>
      </w:pPr>
      <w:r>
        <w:rPr>
          <w:rFonts w:asciiTheme="majorHAnsi" w:hAnsiTheme="majorHAnsi"/>
          <w:noProof/>
          <w:sz w:val="24"/>
          <w:szCs w:val="24"/>
        </w:rPr>
        <w:drawing>
          <wp:inline distT="0" distB="0" distL="0" distR="0" wp14:anchorId="240C100C" wp14:editId="7DD07299">
            <wp:extent cx="4646930" cy="3256915"/>
            <wp:effectExtent l="0" t="0" r="1270" b="63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46930" cy="3256915"/>
                    </a:xfrm>
                    <a:prstGeom prst="rect">
                      <a:avLst/>
                    </a:prstGeom>
                    <a:noFill/>
                    <a:ln>
                      <a:noFill/>
                    </a:ln>
                  </pic:spPr>
                </pic:pic>
              </a:graphicData>
            </a:graphic>
          </wp:inline>
        </w:drawing>
      </w:r>
    </w:p>
    <w:p w:rsidR="00D51607" w:rsidRPr="00D51607" w:rsidRDefault="00D51607" w:rsidP="00D51607"/>
    <w:p w:rsidR="008F7BBE" w:rsidRPr="00BD7AC9" w:rsidRDefault="008F7BBE" w:rsidP="00BD7AC9">
      <w:pPr>
        <w:spacing w:after="0"/>
        <w:ind w:left="720"/>
        <w:rPr>
          <w:rFonts w:asciiTheme="majorHAnsi" w:hAnsiTheme="majorHAnsi"/>
        </w:rPr>
      </w:pPr>
    </w:p>
    <w:p w:rsidR="001C0AB7" w:rsidRPr="00336C1E" w:rsidRDefault="00336C1E" w:rsidP="00756088">
      <w:pPr>
        <w:pStyle w:val="Heading1"/>
        <w:shd w:val="clear" w:color="auto" w:fill="5B9BD5" w:themeFill="accent1"/>
        <w:spacing w:before="0"/>
        <w:rPr>
          <w:rFonts w:ascii="Arial" w:eastAsia="Times New Roman" w:hAnsi="Arial" w:cs="Arial"/>
          <w:b/>
          <w:color w:val="FFFFFF" w:themeColor="background1"/>
          <w:sz w:val="20"/>
          <w:szCs w:val="20"/>
        </w:rPr>
      </w:pPr>
      <w:bookmarkStart w:id="15" w:name="_4_Bounded_Context"/>
      <w:bookmarkStart w:id="16" w:name="_Toc485897829"/>
      <w:bookmarkEnd w:id="15"/>
      <w:r>
        <w:rPr>
          <w:rFonts w:ascii="Arial" w:eastAsiaTheme="minorEastAsia" w:hAnsi="Arial" w:cs="Arial"/>
          <w:b/>
          <w:color w:val="FFFFFF" w:themeColor="background1"/>
        </w:rPr>
        <w:t>4</w:t>
      </w:r>
      <w:r>
        <w:rPr>
          <w:rFonts w:ascii="Arial" w:eastAsiaTheme="minorEastAsia" w:hAnsi="Arial" w:cs="Arial"/>
          <w:b/>
          <w:color w:val="FFFFFF" w:themeColor="background1"/>
        </w:rPr>
        <w:tab/>
      </w:r>
      <w:proofErr w:type="spellStart"/>
      <w:r w:rsidR="001B4025">
        <w:rPr>
          <w:rFonts w:ascii="Arial" w:eastAsiaTheme="minorEastAsia" w:hAnsi="Arial" w:cs="Arial"/>
          <w:b/>
          <w:color w:val="FFFFFF" w:themeColor="background1"/>
        </w:rPr>
        <w:t>SoR</w:t>
      </w:r>
      <w:proofErr w:type="spellEnd"/>
      <w:r w:rsidR="001B4025">
        <w:rPr>
          <w:rFonts w:ascii="Arial" w:eastAsiaTheme="minorEastAsia" w:hAnsi="Arial" w:cs="Arial"/>
          <w:b/>
          <w:color w:val="FFFFFF" w:themeColor="background1"/>
        </w:rPr>
        <w:t xml:space="preserve"> </w:t>
      </w:r>
      <w:proofErr w:type="spellStart"/>
      <w:r w:rsidR="009F7483">
        <w:rPr>
          <w:rFonts w:ascii="Arial" w:eastAsiaTheme="minorEastAsia" w:hAnsi="Arial" w:cs="Arial"/>
          <w:b/>
          <w:color w:val="FFFFFF" w:themeColor="background1"/>
        </w:rPr>
        <w:t>mS</w:t>
      </w:r>
      <w:proofErr w:type="spellEnd"/>
      <w:r w:rsidR="009F7483">
        <w:rPr>
          <w:rFonts w:ascii="Arial" w:eastAsiaTheme="minorEastAsia" w:hAnsi="Arial" w:cs="Arial"/>
          <w:b/>
          <w:color w:val="FFFFFF" w:themeColor="background1"/>
        </w:rPr>
        <w:t xml:space="preserve"> and </w:t>
      </w:r>
      <w:r w:rsidR="008E26E0" w:rsidRPr="00336C1E">
        <w:rPr>
          <w:rFonts w:ascii="Arial" w:eastAsiaTheme="minorEastAsia" w:hAnsi="Arial" w:cs="Arial"/>
          <w:b/>
          <w:color w:val="FFFFFF" w:themeColor="background1"/>
        </w:rPr>
        <w:t xml:space="preserve">Bounded </w:t>
      </w:r>
      <w:r w:rsidR="009F7483">
        <w:rPr>
          <w:rFonts w:ascii="Arial" w:eastAsiaTheme="minorEastAsia" w:hAnsi="Arial" w:cs="Arial"/>
          <w:b/>
          <w:color w:val="FFFFFF" w:themeColor="background1"/>
        </w:rPr>
        <w:t>Context</w:t>
      </w:r>
      <w:bookmarkEnd w:id="16"/>
    </w:p>
    <w:p w:rsidR="00C94496" w:rsidRDefault="00C94496" w:rsidP="006322DE">
      <w:pPr>
        <w:spacing w:after="0"/>
        <w:ind w:left="720" w:firstLine="720"/>
        <w:rPr>
          <w:rFonts w:asciiTheme="majorHAnsi" w:hAnsiTheme="majorHAnsi"/>
          <w:sz w:val="24"/>
          <w:szCs w:val="24"/>
        </w:rPr>
      </w:pPr>
    </w:p>
    <w:p w:rsidR="00C34AB0" w:rsidRPr="009F22BA" w:rsidRDefault="009F781C" w:rsidP="006322DE">
      <w:pPr>
        <w:spacing w:after="0"/>
        <w:ind w:left="720" w:firstLine="720"/>
        <w:rPr>
          <w:rFonts w:asciiTheme="majorHAnsi" w:hAnsiTheme="majorHAnsi"/>
        </w:rPr>
      </w:pPr>
      <w:r>
        <w:rPr>
          <w:rFonts w:asciiTheme="majorHAnsi" w:hAnsiTheme="majorHAnsi"/>
        </w:rPr>
        <w:t>The following are chara</w:t>
      </w:r>
      <w:r w:rsidR="00FE5108" w:rsidRPr="009F22BA">
        <w:rPr>
          <w:rFonts w:asciiTheme="majorHAnsi" w:hAnsiTheme="majorHAnsi"/>
        </w:rPr>
        <w:t xml:space="preserve">cteristics and </w:t>
      </w:r>
      <w:r w:rsidR="00C34AB0" w:rsidRPr="009F22BA">
        <w:rPr>
          <w:rFonts w:asciiTheme="majorHAnsi" w:hAnsiTheme="majorHAnsi"/>
        </w:rPr>
        <w:t>principles</w:t>
      </w:r>
      <w:r>
        <w:rPr>
          <w:rFonts w:asciiTheme="majorHAnsi" w:hAnsiTheme="majorHAnsi"/>
        </w:rPr>
        <w:t xml:space="preserve"> of </w:t>
      </w:r>
      <w:r w:rsidR="00F44752" w:rsidRPr="009F22BA">
        <w:rPr>
          <w:rFonts w:asciiTheme="majorHAnsi" w:hAnsiTheme="majorHAnsi"/>
        </w:rPr>
        <w:t xml:space="preserve">reusability, control </w:t>
      </w:r>
      <w:r>
        <w:rPr>
          <w:rFonts w:asciiTheme="majorHAnsi" w:hAnsiTheme="majorHAnsi"/>
        </w:rPr>
        <w:t xml:space="preserve">and </w:t>
      </w:r>
      <w:r w:rsidR="00F44752" w:rsidRPr="009F22BA">
        <w:rPr>
          <w:rFonts w:asciiTheme="majorHAnsi" w:hAnsiTheme="majorHAnsi"/>
        </w:rPr>
        <w:t>resiliency</w:t>
      </w:r>
      <w:r>
        <w:rPr>
          <w:rFonts w:asciiTheme="majorHAnsi" w:hAnsiTheme="majorHAnsi"/>
        </w:rPr>
        <w:t xml:space="preserve">. </w:t>
      </w:r>
      <w:r w:rsidR="00C34AB0" w:rsidRPr="009F22BA">
        <w:rPr>
          <w:rFonts w:asciiTheme="majorHAnsi" w:hAnsiTheme="majorHAnsi"/>
        </w:rPr>
        <w:t xml:space="preserve"> </w:t>
      </w:r>
      <w:r>
        <w:rPr>
          <w:rFonts w:asciiTheme="majorHAnsi" w:hAnsiTheme="majorHAnsi"/>
        </w:rPr>
        <w:t xml:space="preserve"> </w:t>
      </w:r>
    </w:p>
    <w:p w:rsidR="003559F6" w:rsidRDefault="003559F6" w:rsidP="006322DE">
      <w:pPr>
        <w:spacing w:after="0"/>
        <w:ind w:left="720" w:firstLine="720"/>
        <w:rPr>
          <w:rFonts w:asciiTheme="majorHAnsi" w:hAnsiTheme="majorHAnsi"/>
          <w:sz w:val="24"/>
          <w:szCs w:val="24"/>
        </w:rPr>
      </w:pPr>
    </w:p>
    <w:p w:rsidR="003559F6" w:rsidRPr="00C94496" w:rsidRDefault="003559F6" w:rsidP="00C94496">
      <w:pPr>
        <w:autoSpaceDE w:val="0"/>
        <w:autoSpaceDN w:val="0"/>
        <w:adjustRightInd w:val="0"/>
        <w:spacing w:after="0" w:line="240" w:lineRule="auto"/>
        <w:ind w:left="1440"/>
        <w:rPr>
          <w:rFonts w:asciiTheme="majorHAnsi" w:eastAsia="MinionPro-Regular" w:hAnsiTheme="majorHAnsi" w:cs="MinionPro-Regular"/>
        </w:rPr>
      </w:pPr>
      <w:r>
        <w:rPr>
          <w:rFonts w:ascii="MinionPro-Regular" w:eastAsia="MinionPro-Regular" w:cs="MinionPro-Regular"/>
          <w:sz w:val="19"/>
          <w:szCs w:val="19"/>
        </w:rPr>
        <w:t xml:space="preserve"> </w:t>
      </w:r>
      <w:r w:rsidRPr="00C94496">
        <w:rPr>
          <w:rFonts w:asciiTheme="majorHAnsi" w:eastAsia="MinionPro-Regular" w:hAnsiTheme="majorHAnsi" w:cs="MinionPro-Regular"/>
        </w:rPr>
        <w:t xml:space="preserve">“If our service boundaries align to the bounded contexts in our domain, and our </w:t>
      </w:r>
      <w:proofErr w:type="spellStart"/>
      <w:r w:rsidRPr="00C94496">
        <w:rPr>
          <w:rFonts w:asciiTheme="majorHAnsi" w:eastAsia="MinionPro-Regular" w:hAnsiTheme="majorHAnsi" w:cs="MinionPro-Regular"/>
        </w:rPr>
        <w:t>microservices</w:t>
      </w:r>
      <w:proofErr w:type="spellEnd"/>
      <w:r w:rsidR="00C94496">
        <w:rPr>
          <w:rFonts w:asciiTheme="majorHAnsi" w:eastAsia="MinionPro-Regular" w:hAnsiTheme="majorHAnsi" w:cs="MinionPro-Regular"/>
        </w:rPr>
        <w:t xml:space="preserve"> </w:t>
      </w:r>
      <w:r w:rsidRPr="00C94496">
        <w:rPr>
          <w:rFonts w:asciiTheme="majorHAnsi" w:eastAsia="MinionPro-Regular" w:hAnsiTheme="majorHAnsi" w:cs="MinionPro-Regular"/>
        </w:rPr>
        <w:t>represent those bounded contexts, we are off to</w:t>
      </w:r>
      <w:r w:rsidR="00C94496">
        <w:rPr>
          <w:rFonts w:asciiTheme="majorHAnsi" w:eastAsia="MinionPro-Regular" w:hAnsiTheme="majorHAnsi" w:cs="MinionPro-Regular"/>
        </w:rPr>
        <w:t xml:space="preserve"> an excellent start in ensuring </w:t>
      </w:r>
      <w:r w:rsidRPr="00C94496">
        <w:rPr>
          <w:rFonts w:asciiTheme="majorHAnsi" w:eastAsia="MinionPro-Regular" w:hAnsiTheme="majorHAnsi" w:cs="MinionPro-Regular"/>
        </w:rPr>
        <w:t xml:space="preserve">that our </w:t>
      </w:r>
      <w:proofErr w:type="spellStart"/>
      <w:r w:rsidRPr="00C94496">
        <w:rPr>
          <w:rFonts w:asciiTheme="majorHAnsi" w:eastAsia="MinionPro-Regular" w:hAnsiTheme="majorHAnsi" w:cs="MinionPro-Regular"/>
        </w:rPr>
        <w:t>microservices</w:t>
      </w:r>
      <w:proofErr w:type="spellEnd"/>
      <w:r w:rsidRPr="00C94496">
        <w:rPr>
          <w:rFonts w:asciiTheme="majorHAnsi" w:eastAsia="MinionPro-Regular" w:hAnsiTheme="majorHAnsi" w:cs="MinionPro-Regular"/>
        </w:rPr>
        <w:t xml:space="preserve"> are loosely coupled and strongly cohesive.</w:t>
      </w:r>
      <w:r w:rsidRPr="00C94496">
        <w:rPr>
          <w:rFonts w:asciiTheme="majorHAnsi" w:hAnsiTheme="majorHAnsi"/>
        </w:rPr>
        <w:t>”</w:t>
      </w:r>
    </w:p>
    <w:p w:rsidR="007A6718" w:rsidRPr="00C94496" w:rsidRDefault="003559F6" w:rsidP="00C94496">
      <w:pPr>
        <w:spacing w:after="0"/>
        <w:ind w:left="2160" w:firstLine="720"/>
        <w:rPr>
          <w:rFonts w:asciiTheme="majorHAnsi" w:eastAsia="MinionPro-Regular" w:hAnsiTheme="majorHAnsi" w:cs="MinionPro-Regular"/>
        </w:rPr>
      </w:pPr>
      <w:r w:rsidRPr="00C94496">
        <w:rPr>
          <w:rFonts w:asciiTheme="majorHAnsi" w:hAnsiTheme="majorHAnsi"/>
        </w:rPr>
        <w:t>---</w:t>
      </w:r>
      <w:r w:rsidRPr="00C94496">
        <w:rPr>
          <w:rFonts w:asciiTheme="majorHAnsi" w:eastAsia="MinionPro-Regular" w:hAnsiTheme="majorHAnsi" w:cs="MinionPro-Regular"/>
        </w:rPr>
        <w:t xml:space="preserve"> Sam Newman</w:t>
      </w:r>
    </w:p>
    <w:p w:rsidR="003559F6" w:rsidRDefault="003559F6" w:rsidP="006322DE">
      <w:pPr>
        <w:spacing w:after="0"/>
        <w:ind w:left="720" w:firstLine="720"/>
        <w:rPr>
          <w:rFonts w:ascii="MinionPro-Regular" w:eastAsia="MinionPro-Regular" w:cs="MinionPro-Regular"/>
          <w:sz w:val="21"/>
          <w:szCs w:val="21"/>
        </w:rPr>
      </w:pPr>
    </w:p>
    <w:p w:rsidR="003559F6" w:rsidRDefault="003559F6" w:rsidP="006322DE">
      <w:pPr>
        <w:spacing w:after="0"/>
        <w:ind w:left="720" w:firstLine="720"/>
        <w:rPr>
          <w:rFonts w:ascii="MinionPro-Regular" w:eastAsia="MinionPro-Regular" w:cs="MinionPro-Regular"/>
          <w:sz w:val="21"/>
          <w:szCs w:val="21"/>
        </w:rPr>
      </w:pPr>
    </w:p>
    <w:p w:rsidR="00B631D8" w:rsidRPr="009F22BA" w:rsidRDefault="009F22BA" w:rsidP="009F22BA">
      <w:pPr>
        <w:autoSpaceDE w:val="0"/>
        <w:autoSpaceDN w:val="0"/>
        <w:adjustRightInd w:val="0"/>
        <w:spacing w:after="0" w:line="240" w:lineRule="auto"/>
        <w:rPr>
          <w:rFonts w:asciiTheme="majorHAnsi" w:eastAsia="MinionPro-Regular" w:hAnsiTheme="majorHAnsi" w:cs="MinionPro-Regular"/>
        </w:rPr>
      </w:pPr>
      <w:r w:rsidRPr="009F22BA">
        <w:rPr>
          <w:rFonts w:asciiTheme="majorHAnsi" w:eastAsia="MinionPro-Regular" w:hAnsiTheme="majorHAnsi" w:cs="MinionPro-Regular"/>
        </w:rPr>
        <w:lastRenderedPageBreak/>
        <w:t xml:space="preserve">If the </w:t>
      </w:r>
      <w:r w:rsidR="00B631D8" w:rsidRPr="009F22BA">
        <w:rPr>
          <w:rFonts w:asciiTheme="majorHAnsi" w:eastAsia="MinionPro-Regular" w:hAnsiTheme="majorHAnsi" w:cs="MinionPro-Regular"/>
        </w:rPr>
        <w:t xml:space="preserve">DDD and bounded contexts approaches, the chances </w:t>
      </w:r>
      <w:r w:rsidRPr="009F22BA">
        <w:rPr>
          <w:rFonts w:asciiTheme="majorHAnsi" w:eastAsia="MinionPro-Regular" w:hAnsiTheme="majorHAnsi" w:cs="MinionPro-Regular"/>
        </w:rPr>
        <w:t xml:space="preserve">of two </w:t>
      </w:r>
      <w:r w:rsidR="008D0B4A" w:rsidRPr="009F22BA">
        <w:rPr>
          <w:rFonts w:asciiTheme="majorHAnsi" w:eastAsia="MinionPro-Regular" w:hAnsiTheme="majorHAnsi" w:cs="MinionPro-Regular"/>
        </w:rPr>
        <w:t>micro services</w:t>
      </w:r>
      <w:r w:rsidRPr="009F22BA">
        <w:rPr>
          <w:rFonts w:asciiTheme="majorHAnsi" w:eastAsia="MinionPro-Regular" w:hAnsiTheme="majorHAnsi" w:cs="MinionPro-Regular"/>
        </w:rPr>
        <w:t xml:space="preserve"> </w:t>
      </w:r>
      <w:r w:rsidR="00196392">
        <w:rPr>
          <w:rFonts w:asciiTheme="majorHAnsi" w:eastAsia="MinionPro-Regular" w:hAnsiTheme="majorHAnsi" w:cs="MinionPro-Regular"/>
        </w:rPr>
        <w:t>sharing a</w:t>
      </w:r>
      <w:r w:rsidR="00B631D8" w:rsidRPr="009F22BA">
        <w:rPr>
          <w:rFonts w:asciiTheme="majorHAnsi" w:eastAsia="MinionPro-Regular" w:hAnsiTheme="majorHAnsi" w:cs="MinionPro-Regular"/>
        </w:rPr>
        <w:t xml:space="preserve"> model and the corresponding data space, or ending up having tigh</w:t>
      </w:r>
      <w:r w:rsidRPr="009F22BA">
        <w:rPr>
          <w:rFonts w:asciiTheme="majorHAnsi" w:eastAsia="MinionPro-Regular" w:hAnsiTheme="majorHAnsi" w:cs="MinionPro-Regular"/>
        </w:rPr>
        <w:t xml:space="preserve">t </w:t>
      </w:r>
      <w:r w:rsidR="008D0B4A" w:rsidRPr="009F22BA">
        <w:rPr>
          <w:rFonts w:asciiTheme="majorHAnsi" w:eastAsia="MinionPro-Regular" w:hAnsiTheme="majorHAnsi" w:cs="MinionPro-Regular"/>
        </w:rPr>
        <w:t>coupling, are</w:t>
      </w:r>
      <w:r w:rsidR="00B631D8" w:rsidRPr="009F22BA">
        <w:rPr>
          <w:rFonts w:asciiTheme="majorHAnsi" w:eastAsia="MinionPro-Regular" w:hAnsiTheme="majorHAnsi" w:cs="MinionPro-Regular"/>
        </w:rPr>
        <w:t xml:space="preserve"> much lower.</w:t>
      </w:r>
    </w:p>
    <w:p w:rsidR="003559F6" w:rsidRDefault="003559F6" w:rsidP="006322DE">
      <w:pPr>
        <w:spacing w:after="0"/>
        <w:ind w:left="720" w:firstLine="720"/>
        <w:rPr>
          <w:rFonts w:asciiTheme="majorHAnsi" w:hAnsiTheme="majorHAnsi"/>
          <w:sz w:val="24"/>
          <w:szCs w:val="24"/>
        </w:rPr>
      </w:pPr>
    </w:p>
    <w:p w:rsidR="00B631D8" w:rsidRDefault="00B631D8" w:rsidP="006322DE">
      <w:pPr>
        <w:spacing w:after="0"/>
        <w:ind w:left="720" w:firstLine="720"/>
        <w:rPr>
          <w:rFonts w:asciiTheme="majorHAnsi" w:hAnsiTheme="majorHAnsi"/>
          <w:sz w:val="24"/>
          <w:szCs w:val="24"/>
        </w:rPr>
      </w:pPr>
    </w:p>
    <w:p w:rsidR="00B631D8" w:rsidRPr="00C94496" w:rsidRDefault="009F22BA" w:rsidP="00C94496">
      <w:pPr>
        <w:autoSpaceDE w:val="0"/>
        <w:autoSpaceDN w:val="0"/>
        <w:adjustRightInd w:val="0"/>
        <w:spacing w:after="0" w:line="240" w:lineRule="auto"/>
        <w:ind w:left="1440"/>
        <w:rPr>
          <w:rFonts w:asciiTheme="majorHAnsi" w:eastAsia="MinionPro-Regular" w:hAnsiTheme="majorHAnsi" w:cs="MinionPro-Regular"/>
        </w:rPr>
      </w:pPr>
      <w:r>
        <w:rPr>
          <w:rFonts w:asciiTheme="majorHAnsi" w:eastAsia="MinionPro-Regular" w:hAnsiTheme="majorHAnsi" w:cs="MinionPro-Regular"/>
        </w:rPr>
        <w:t>“</w:t>
      </w:r>
      <w:r w:rsidR="00B631D8" w:rsidRPr="00C94496">
        <w:rPr>
          <w:rFonts w:asciiTheme="majorHAnsi" w:eastAsia="MinionPro-Regular" w:hAnsiTheme="majorHAnsi" w:cs="MinionPro-Regular"/>
        </w:rPr>
        <w:t>Bounded context should be as big as it needs to be in order to fully express its complete</w:t>
      </w:r>
      <w:r w:rsidR="00C94496">
        <w:rPr>
          <w:rFonts w:asciiTheme="majorHAnsi" w:eastAsia="MinionPro-Regular" w:hAnsiTheme="majorHAnsi" w:cs="MinionPro-Regular"/>
        </w:rPr>
        <w:t xml:space="preserve"> </w:t>
      </w:r>
      <w:r w:rsidR="00B631D8" w:rsidRPr="00C94496">
        <w:rPr>
          <w:rFonts w:asciiTheme="majorHAnsi" w:eastAsia="MinionPro-Regular" w:hAnsiTheme="majorHAnsi" w:cs="MinionPro-Regular"/>
        </w:rPr>
        <w:t>ubiquitous language.</w:t>
      </w:r>
      <w:r>
        <w:rPr>
          <w:rFonts w:asciiTheme="majorHAnsi" w:eastAsia="MinionPro-Regular" w:hAnsiTheme="majorHAnsi" w:cs="MinionPro-Regular"/>
        </w:rPr>
        <w:t>”</w:t>
      </w:r>
    </w:p>
    <w:p w:rsidR="00B631D8" w:rsidRPr="00C94496" w:rsidRDefault="00B631D8" w:rsidP="00C94496">
      <w:pPr>
        <w:ind w:left="1440"/>
        <w:rPr>
          <w:rFonts w:asciiTheme="majorHAnsi" w:eastAsia="MinionPro-It" w:hAnsiTheme="majorHAnsi" w:cs="MinionPro-It"/>
          <w:i/>
          <w:iCs/>
        </w:rPr>
      </w:pPr>
      <w:r w:rsidRPr="00C94496">
        <w:rPr>
          <w:rFonts w:asciiTheme="majorHAnsi" w:eastAsia="MinionPro-Regular" w:hAnsiTheme="majorHAnsi" w:cs="MinionPro-Regular"/>
        </w:rPr>
        <w:t xml:space="preserve">—Vaughn Vernon, author of </w:t>
      </w:r>
      <w:r w:rsidRPr="00C94496">
        <w:rPr>
          <w:rFonts w:asciiTheme="majorHAnsi" w:eastAsia="MinionPro-It" w:hAnsiTheme="majorHAnsi" w:cs="MinionPro-It"/>
          <w:i/>
          <w:iCs/>
        </w:rPr>
        <w:t>Implementing Domain–Driven Design</w:t>
      </w:r>
    </w:p>
    <w:p w:rsidR="00B631D8" w:rsidRDefault="00B631D8" w:rsidP="006322DE">
      <w:pPr>
        <w:spacing w:after="0"/>
        <w:ind w:left="720" w:firstLine="720"/>
        <w:rPr>
          <w:rFonts w:asciiTheme="majorHAnsi" w:hAnsiTheme="majorHAnsi"/>
          <w:sz w:val="24"/>
          <w:szCs w:val="24"/>
        </w:rPr>
      </w:pPr>
    </w:p>
    <w:p w:rsidR="00B631D8" w:rsidRDefault="00B631D8" w:rsidP="00AB3057">
      <w:pPr>
        <w:autoSpaceDE w:val="0"/>
        <w:autoSpaceDN w:val="0"/>
        <w:adjustRightInd w:val="0"/>
        <w:spacing w:after="0" w:line="240" w:lineRule="auto"/>
        <w:rPr>
          <w:rFonts w:asciiTheme="majorHAnsi" w:eastAsia="MinionPro-Regular" w:hAnsiTheme="majorHAnsi" w:cs="MinionPro-Regular"/>
        </w:rPr>
      </w:pPr>
      <w:r w:rsidRPr="009F22BA">
        <w:rPr>
          <w:rFonts w:asciiTheme="majorHAnsi" w:eastAsia="MinionPro-Regular" w:hAnsiTheme="majorHAnsi" w:cs="MinionPro-Regular"/>
        </w:rPr>
        <w:t>According to Vernon,</w:t>
      </w:r>
      <w:r w:rsidR="00196392">
        <w:rPr>
          <w:rFonts w:asciiTheme="majorHAnsi" w:eastAsia="MinionPro-Regular" w:hAnsiTheme="majorHAnsi" w:cs="MinionPro-Regular"/>
        </w:rPr>
        <w:t xml:space="preserve"> the size of </w:t>
      </w:r>
      <w:r w:rsidR="00196392" w:rsidRPr="009F22BA">
        <w:rPr>
          <w:rFonts w:asciiTheme="majorHAnsi" w:eastAsia="MinionPro-Regular" w:hAnsiTheme="majorHAnsi" w:cs="MinionPro-Regular"/>
        </w:rPr>
        <w:t xml:space="preserve">a bounded context </w:t>
      </w:r>
      <w:r w:rsidR="009F22BA">
        <w:rPr>
          <w:rFonts w:asciiTheme="majorHAnsi" w:eastAsia="MinionPro-Regular" w:hAnsiTheme="majorHAnsi" w:cs="MinionPro-Regular"/>
        </w:rPr>
        <w:t>cannot arbitrarily</w:t>
      </w:r>
      <w:r w:rsidR="00196392">
        <w:rPr>
          <w:rFonts w:asciiTheme="majorHAnsi" w:eastAsia="MinionPro-Regular" w:hAnsiTheme="majorHAnsi" w:cs="MinionPro-Regular"/>
        </w:rPr>
        <w:t xml:space="preserve"> </w:t>
      </w:r>
      <w:r w:rsidR="009F22BA">
        <w:rPr>
          <w:rFonts w:asciiTheme="majorHAnsi" w:eastAsia="MinionPro-Regular" w:hAnsiTheme="majorHAnsi" w:cs="MinionPro-Regular"/>
        </w:rPr>
        <w:t xml:space="preserve">reduce </w:t>
      </w:r>
      <w:r w:rsidRPr="009F22BA">
        <w:rPr>
          <w:rFonts w:asciiTheme="majorHAnsi" w:eastAsia="MinionPro-Regular" w:hAnsiTheme="majorHAnsi" w:cs="MinionPro-Regular"/>
        </w:rPr>
        <w:t>because its optimal size is det</w:t>
      </w:r>
      <w:r w:rsidR="00AB3057">
        <w:rPr>
          <w:rFonts w:asciiTheme="majorHAnsi" w:eastAsia="MinionPro-Regular" w:hAnsiTheme="majorHAnsi" w:cs="MinionPro-Regular"/>
        </w:rPr>
        <w:t xml:space="preserve">ermined by the business context </w:t>
      </w:r>
      <w:r w:rsidRPr="009F22BA">
        <w:rPr>
          <w:rFonts w:asciiTheme="majorHAnsi" w:eastAsia="MinionPro-Regular" w:hAnsiTheme="majorHAnsi" w:cs="MinionPro-Regular"/>
        </w:rPr>
        <w:t>(model).</w:t>
      </w:r>
    </w:p>
    <w:p w:rsidR="00AB3057" w:rsidRPr="009F22BA" w:rsidRDefault="00AB3057" w:rsidP="00AB3057">
      <w:pPr>
        <w:autoSpaceDE w:val="0"/>
        <w:autoSpaceDN w:val="0"/>
        <w:adjustRightInd w:val="0"/>
        <w:spacing w:after="0" w:line="240" w:lineRule="auto"/>
        <w:rPr>
          <w:rFonts w:asciiTheme="majorHAnsi" w:eastAsia="MinionPro-Regular" w:hAnsiTheme="majorHAnsi" w:cs="MinionPro-Regular"/>
        </w:rPr>
      </w:pPr>
    </w:p>
    <w:p w:rsidR="00B631D8" w:rsidRPr="00C94496" w:rsidRDefault="00B631D8" w:rsidP="00C94496">
      <w:pPr>
        <w:autoSpaceDE w:val="0"/>
        <w:autoSpaceDN w:val="0"/>
        <w:adjustRightInd w:val="0"/>
        <w:spacing w:after="0" w:line="240" w:lineRule="auto"/>
        <w:ind w:left="1440"/>
        <w:rPr>
          <w:rFonts w:asciiTheme="majorHAnsi" w:eastAsia="MinionPro-Regular" w:hAnsiTheme="majorHAnsi" w:cs="MinionPro-Regular"/>
        </w:rPr>
      </w:pPr>
      <w:r w:rsidRPr="00C94496">
        <w:rPr>
          <w:rFonts w:asciiTheme="majorHAnsi" w:eastAsia="MinionPro-Regular" w:hAnsiTheme="majorHAnsi" w:cs="MinionPro-Regular"/>
        </w:rPr>
        <w:t>Sam Newman notes in his book:</w:t>
      </w:r>
    </w:p>
    <w:p w:rsidR="00B631D8" w:rsidRPr="00C94496" w:rsidRDefault="00B631D8" w:rsidP="00C94496">
      <w:pPr>
        <w:autoSpaceDE w:val="0"/>
        <w:autoSpaceDN w:val="0"/>
        <w:adjustRightInd w:val="0"/>
        <w:spacing w:after="0" w:line="240" w:lineRule="auto"/>
        <w:ind w:left="1440"/>
        <w:rPr>
          <w:rFonts w:asciiTheme="majorHAnsi" w:eastAsia="MinionPro-Regular" w:hAnsiTheme="majorHAnsi" w:cs="MinionPro-Regular"/>
        </w:rPr>
      </w:pPr>
      <w:r w:rsidRPr="00C94496">
        <w:rPr>
          <w:rFonts w:asciiTheme="majorHAnsi" w:eastAsia="MinionPro-Regular" w:hAnsiTheme="majorHAnsi" w:cs="MinionPro-Regular"/>
        </w:rPr>
        <w:t>You should be thinking not in terms of data that is sha</w:t>
      </w:r>
      <w:r w:rsidR="00C94496">
        <w:rPr>
          <w:rFonts w:asciiTheme="majorHAnsi" w:eastAsia="MinionPro-Regular" w:hAnsiTheme="majorHAnsi" w:cs="MinionPro-Regular"/>
        </w:rPr>
        <w:t xml:space="preserve">red, but about the capabilities </w:t>
      </w:r>
      <w:r w:rsidRPr="00C94496">
        <w:rPr>
          <w:rFonts w:asciiTheme="majorHAnsi" w:eastAsia="MinionPro-Regular" w:hAnsiTheme="majorHAnsi" w:cs="MinionPro-Regular"/>
        </w:rPr>
        <w:t>those contexts provide [...]. I have seen too often that think</w:t>
      </w:r>
      <w:r w:rsidR="00C94496">
        <w:rPr>
          <w:rFonts w:asciiTheme="majorHAnsi" w:eastAsia="MinionPro-Regular" w:hAnsiTheme="majorHAnsi" w:cs="MinionPro-Regular"/>
        </w:rPr>
        <w:t xml:space="preserve">ing about data leads to anemic, </w:t>
      </w:r>
      <w:r w:rsidRPr="00C94496">
        <w:rPr>
          <w:rFonts w:asciiTheme="majorHAnsi" w:eastAsia="MinionPro-Regular" w:hAnsiTheme="majorHAnsi" w:cs="MinionPro-Regular"/>
        </w:rPr>
        <w:t>CRUD-based (create, read, update, delete) services. So ask first “</w:t>
      </w:r>
      <w:r w:rsidR="00C94496">
        <w:rPr>
          <w:rFonts w:asciiTheme="majorHAnsi" w:eastAsia="MinionPro-Regular" w:hAnsiTheme="majorHAnsi" w:cs="MinionPro-Regular"/>
        </w:rPr>
        <w:t xml:space="preserve">What does this </w:t>
      </w:r>
      <w:r w:rsidRPr="00C94496">
        <w:rPr>
          <w:rFonts w:asciiTheme="majorHAnsi" w:eastAsia="MinionPro-Regular" w:hAnsiTheme="majorHAnsi" w:cs="MinionPro-Regular"/>
        </w:rPr>
        <w:t>context do?” and then “So what data does it need to do that?”</w:t>
      </w:r>
    </w:p>
    <w:p w:rsidR="00B631D8" w:rsidRPr="00C94496" w:rsidRDefault="00B631D8" w:rsidP="00C94496">
      <w:pPr>
        <w:autoSpaceDE w:val="0"/>
        <w:autoSpaceDN w:val="0"/>
        <w:adjustRightInd w:val="0"/>
        <w:spacing w:after="0" w:line="240" w:lineRule="auto"/>
        <w:ind w:left="1440"/>
        <w:rPr>
          <w:rFonts w:asciiTheme="majorHAnsi" w:eastAsia="MinionPro-It" w:hAnsiTheme="majorHAnsi" w:cs="MinionPro-It"/>
          <w:i/>
          <w:iCs/>
        </w:rPr>
      </w:pPr>
      <w:r w:rsidRPr="00C94496">
        <w:rPr>
          <w:rFonts w:asciiTheme="majorHAnsi" w:eastAsia="MinionPro-Regular" w:hAnsiTheme="majorHAnsi" w:cs="MinionPro-Regular"/>
        </w:rPr>
        <w:t xml:space="preserve">—Sam Newman, author of </w:t>
      </w:r>
      <w:r w:rsidRPr="00C94496">
        <w:rPr>
          <w:rFonts w:asciiTheme="majorHAnsi" w:eastAsia="MinionPro-It" w:hAnsiTheme="majorHAnsi" w:cs="MinionPro-It"/>
          <w:i/>
          <w:iCs/>
        </w:rPr>
        <w:t xml:space="preserve">Building </w:t>
      </w:r>
      <w:proofErr w:type="spellStart"/>
      <w:r w:rsidRPr="00C94496">
        <w:rPr>
          <w:rFonts w:asciiTheme="majorHAnsi" w:eastAsia="MinionPro-It" w:hAnsiTheme="majorHAnsi" w:cs="MinionPro-It"/>
          <w:i/>
          <w:iCs/>
        </w:rPr>
        <w:t>Microservices</w:t>
      </w:r>
      <w:proofErr w:type="spellEnd"/>
    </w:p>
    <w:p w:rsidR="00B631D8" w:rsidRDefault="00B631D8" w:rsidP="006322DE">
      <w:pPr>
        <w:spacing w:after="0"/>
        <w:ind w:left="720" w:firstLine="720"/>
        <w:rPr>
          <w:rFonts w:asciiTheme="majorHAnsi" w:hAnsiTheme="majorHAnsi"/>
          <w:sz w:val="24"/>
          <w:szCs w:val="24"/>
        </w:rPr>
      </w:pPr>
    </w:p>
    <w:p w:rsidR="00B631D8" w:rsidRDefault="00B631D8" w:rsidP="006322DE">
      <w:pPr>
        <w:spacing w:after="0"/>
        <w:ind w:left="720" w:firstLine="720"/>
        <w:rPr>
          <w:rFonts w:asciiTheme="majorHAnsi" w:hAnsiTheme="majorHAnsi"/>
          <w:sz w:val="24"/>
          <w:szCs w:val="24"/>
        </w:rPr>
      </w:pPr>
    </w:p>
    <w:p w:rsidR="00B631D8" w:rsidRDefault="008D0B4A" w:rsidP="008D0B4A">
      <w:pPr>
        <w:autoSpaceDE w:val="0"/>
        <w:autoSpaceDN w:val="0"/>
        <w:adjustRightInd w:val="0"/>
        <w:spacing w:after="0" w:line="240" w:lineRule="auto"/>
        <w:rPr>
          <w:rFonts w:asciiTheme="majorHAnsi" w:eastAsia="MinionPro-Regular" w:hAnsiTheme="majorHAnsi" w:cs="MinionPro-Regular"/>
        </w:rPr>
      </w:pPr>
      <w:r>
        <w:rPr>
          <w:rFonts w:asciiTheme="majorHAnsi" w:eastAsia="MinionPro-Regular" w:hAnsiTheme="majorHAnsi" w:cs="MinionPro-Regular"/>
        </w:rPr>
        <w:t>C</w:t>
      </w:r>
      <w:r w:rsidR="00B631D8" w:rsidRPr="00AB3057">
        <w:rPr>
          <w:rFonts w:asciiTheme="majorHAnsi" w:eastAsia="MinionPro-Regular" w:hAnsiTheme="majorHAnsi" w:cs="MinionPro-Regular"/>
        </w:rPr>
        <w:t xml:space="preserve">apabilities-centric design is more suitable for </w:t>
      </w:r>
      <w:proofErr w:type="spellStart"/>
      <w:r w:rsidR="00B631D8" w:rsidRPr="00AB3057">
        <w:rPr>
          <w:rFonts w:asciiTheme="majorHAnsi" w:eastAsia="MinionPro-Regular" w:hAnsiTheme="majorHAnsi" w:cs="MinionPro-Regular"/>
        </w:rPr>
        <w:t>microservices</w:t>
      </w:r>
      <w:proofErr w:type="spellEnd"/>
      <w:r w:rsidR="00B631D8" w:rsidRPr="00AB3057">
        <w:rPr>
          <w:rFonts w:asciiTheme="majorHAnsi" w:eastAsia="MinionPro-Regular" w:hAnsiTheme="majorHAnsi" w:cs="MinionPro-Regular"/>
        </w:rPr>
        <w:t xml:space="preserve"> than a</w:t>
      </w:r>
      <w:r>
        <w:rPr>
          <w:rFonts w:asciiTheme="majorHAnsi" w:eastAsia="MinionPro-Regular" w:hAnsiTheme="majorHAnsi" w:cs="MinionPro-Regular"/>
        </w:rPr>
        <w:t xml:space="preserve"> </w:t>
      </w:r>
      <w:r w:rsidR="00B631D8" w:rsidRPr="00AB3057">
        <w:rPr>
          <w:rFonts w:asciiTheme="majorHAnsi" w:eastAsia="MinionPro-Regular" w:hAnsiTheme="majorHAnsi" w:cs="MinionPro-Regular"/>
        </w:rPr>
        <w:t>more traditional, data-centric design.</w:t>
      </w:r>
    </w:p>
    <w:p w:rsidR="0099279B" w:rsidRDefault="0099279B" w:rsidP="00B631D8">
      <w:pPr>
        <w:rPr>
          <w:rFonts w:asciiTheme="majorHAnsi" w:eastAsia="MinionPro-Regular" w:hAnsiTheme="majorHAnsi" w:cs="MinionPro-Regular"/>
        </w:rPr>
      </w:pPr>
    </w:p>
    <w:p w:rsidR="000B50FF" w:rsidRDefault="000B50FF" w:rsidP="00B631D8">
      <w:pPr>
        <w:rPr>
          <w:rFonts w:asciiTheme="majorHAnsi" w:eastAsia="MinionPro-Regular" w:hAnsiTheme="majorHAnsi" w:cs="MinionPro-Regular"/>
        </w:rPr>
      </w:pPr>
      <w:r>
        <w:rPr>
          <w:rFonts w:asciiTheme="majorHAnsi" w:eastAsia="MinionPro-Regular" w:hAnsiTheme="majorHAnsi" w:cs="MinionPro-Regular"/>
        </w:rPr>
        <w:t xml:space="preserve">Right Sizing </w:t>
      </w:r>
      <w:r w:rsidR="008D0B4A">
        <w:rPr>
          <w:rFonts w:asciiTheme="majorHAnsi" w:eastAsia="MinionPro-Regular" w:hAnsiTheme="majorHAnsi" w:cs="MinionPro-Regular"/>
        </w:rPr>
        <w:t>API</w:t>
      </w:r>
      <w:r>
        <w:rPr>
          <w:rFonts w:asciiTheme="majorHAnsi" w:eastAsia="MinionPro-Regular" w:hAnsiTheme="majorHAnsi" w:cs="MinionPro-Regular"/>
        </w:rPr>
        <w:t>:</w:t>
      </w:r>
    </w:p>
    <w:p w:rsidR="000B50FF" w:rsidRDefault="000B50FF" w:rsidP="00B631D8">
      <w:pPr>
        <w:rPr>
          <w:rFonts w:asciiTheme="majorHAnsi" w:eastAsia="MinionPro-Regular" w:hAnsiTheme="majorHAnsi" w:cs="MinionPro-Regular"/>
        </w:rPr>
      </w:pPr>
    </w:p>
    <w:p w:rsidR="000B50FF" w:rsidRDefault="000B50FF" w:rsidP="00B631D8">
      <w:pPr>
        <w:rPr>
          <w:rFonts w:asciiTheme="majorHAnsi" w:eastAsia="MinionPro-Regular" w:hAnsiTheme="majorHAnsi" w:cs="MinionPro-Regular"/>
        </w:rPr>
      </w:pPr>
      <w:r>
        <w:rPr>
          <w:rFonts w:asciiTheme="majorHAnsi" w:eastAsia="MinionPro-Regular" w:hAnsiTheme="majorHAnsi" w:cs="MinionPro-Regular"/>
          <w:noProof/>
        </w:rPr>
        <w:drawing>
          <wp:inline distT="0" distB="0" distL="0" distR="0">
            <wp:extent cx="5937250" cy="2542540"/>
            <wp:effectExtent l="0" t="0" r="635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37250" cy="2542540"/>
                    </a:xfrm>
                    <a:prstGeom prst="rect">
                      <a:avLst/>
                    </a:prstGeom>
                    <a:noFill/>
                    <a:ln>
                      <a:noFill/>
                    </a:ln>
                  </pic:spPr>
                </pic:pic>
              </a:graphicData>
            </a:graphic>
          </wp:inline>
        </w:drawing>
      </w:r>
    </w:p>
    <w:p w:rsidR="0099279B" w:rsidRPr="0099279B" w:rsidRDefault="0099279B" w:rsidP="0099279B">
      <w:pPr>
        <w:rPr>
          <w:rFonts w:asciiTheme="majorHAnsi" w:eastAsia="MinionPro-Regular" w:hAnsiTheme="majorHAnsi" w:cs="MinionPro-Regular"/>
        </w:rPr>
      </w:pPr>
      <w:r w:rsidRPr="0099279B">
        <w:rPr>
          <w:rFonts w:asciiTheme="majorHAnsi" w:eastAsia="MinionPro-Regular" w:hAnsiTheme="majorHAnsi" w:cs="MinionPro-Regular"/>
          <w:i/>
          <w:iCs/>
        </w:rPr>
        <w:t>Designing services to hide and insulate logic and data from others</w:t>
      </w:r>
    </w:p>
    <w:p w:rsidR="0099279B" w:rsidRDefault="0099279B" w:rsidP="0099279B">
      <w:pPr>
        <w:rPr>
          <w:rFonts w:asciiTheme="majorHAnsi" w:eastAsia="MinionPro-Regular" w:hAnsiTheme="majorHAnsi" w:cs="MinionPro-Regular"/>
        </w:rPr>
      </w:pPr>
    </w:p>
    <w:p w:rsidR="0099279B" w:rsidRPr="0099279B" w:rsidRDefault="0099279B" w:rsidP="0099279B">
      <w:pPr>
        <w:rPr>
          <w:rFonts w:asciiTheme="majorHAnsi" w:eastAsia="MinionPro-Regular" w:hAnsiTheme="majorHAnsi" w:cs="MinionPro-Regular"/>
        </w:rPr>
      </w:pPr>
      <w:r w:rsidRPr="0099279B">
        <w:rPr>
          <w:rFonts w:asciiTheme="majorHAnsi" w:eastAsia="MinionPro-Regular" w:hAnsiTheme="majorHAnsi" w:cs="MinionPro-Regular"/>
        </w:rPr>
        <w:t>Keys to Encapsulation:</w:t>
      </w:r>
    </w:p>
    <w:p w:rsidR="00E1080F" w:rsidRPr="0099279B" w:rsidRDefault="00E1080F" w:rsidP="009C6099">
      <w:pPr>
        <w:numPr>
          <w:ilvl w:val="1"/>
          <w:numId w:val="50"/>
        </w:numPr>
        <w:rPr>
          <w:rFonts w:asciiTheme="majorHAnsi" w:eastAsia="MinionPro-Regular" w:hAnsiTheme="majorHAnsi" w:cs="MinionPro-Regular"/>
        </w:rPr>
      </w:pPr>
      <w:r w:rsidRPr="0099279B">
        <w:rPr>
          <w:rFonts w:asciiTheme="majorHAnsi" w:eastAsia="MinionPro-Regular" w:hAnsiTheme="majorHAnsi" w:cs="MinionPro-Regular"/>
        </w:rPr>
        <w:t>Well-defined interface contracts</w:t>
      </w:r>
    </w:p>
    <w:p w:rsidR="00E1080F" w:rsidRPr="0099279B" w:rsidRDefault="00E1080F" w:rsidP="009C6099">
      <w:pPr>
        <w:numPr>
          <w:ilvl w:val="1"/>
          <w:numId w:val="50"/>
        </w:numPr>
        <w:rPr>
          <w:rFonts w:asciiTheme="majorHAnsi" w:eastAsia="MinionPro-Regular" w:hAnsiTheme="majorHAnsi" w:cs="MinionPro-Regular"/>
        </w:rPr>
      </w:pPr>
      <w:proofErr w:type="spellStart"/>
      <w:r w:rsidRPr="0099279B">
        <w:rPr>
          <w:rFonts w:asciiTheme="majorHAnsi" w:eastAsia="MinionPro-Regular" w:hAnsiTheme="majorHAnsi" w:cs="MinionPro-Regular"/>
        </w:rPr>
        <w:t>mS’s</w:t>
      </w:r>
      <w:proofErr w:type="spellEnd"/>
      <w:r w:rsidRPr="0099279B">
        <w:rPr>
          <w:rFonts w:asciiTheme="majorHAnsi" w:eastAsia="MinionPro-Regular" w:hAnsiTheme="majorHAnsi" w:cs="MinionPro-Regular"/>
        </w:rPr>
        <w:t xml:space="preserve"> own their own data and logic</w:t>
      </w:r>
    </w:p>
    <w:p w:rsidR="00E1080F" w:rsidRPr="0099279B" w:rsidRDefault="00E1080F" w:rsidP="009C6099">
      <w:pPr>
        <w:numPr>
          <w:ilvl w:val="1"/>
          <w:numId w:val="50"/>
        </w:numPr>
        <w:rPr>
          <w:rFonts w:asciiTheme="majorHAnsi" w:eastAsia="MinionPro-Regular" w:hAnsiTheme="majorHAnsi" w:cs="MinionPro-Regular"/>
        </w:rPr>
      </w:pPr>
      <w:r w:rsidRPr="0099279B">
        <w:rPr>
          <w:rFonts w:asciiTheme="majorHAnsi" w:eastAsia="MinionPro-Regular" w:hAnsiTheme="majorHAnsi" w:cs="MinionPro-Regular"/>
        </w:rPr>
        <w:t>There can only be a single owner</w:t>
      </w:r>
    </w:p>
    <w:p w:rsidR="0099279B" w:rsidRDefault="0099279B" w:rsidP="00B631D8">
      <w:pPr>
        <w:rPr>
          <w:rFonts w:asciiTheme="majorHAnsi" w:eastAsia="MinionPro-Regular" w:hAnsiTheme="majorHAnsi" w:cs="MinionPro-Regular"/>
        </w:rPr>
      </w:pPr>
    </w:p>
    <w:p w:rsidR="000B50FF" w:rsidRPr="00AB3057" w:rsidRDefault="000B50FF" w:rsidP="00B631D8">
      <w:pPr>
        <w:rPr>
          <w:rFonts w:asciiTheme="majorHAnsi" w:eastAsia="MinionPro-Regular" w:hAnsiTheme="majorHAnsi" w:cs="MinionPro-Regular"/>
        </w:rPr>
      </w:pPr>
      <w:r>
        <w:rPr>
          <w:rFonts w:asciiTheme="majorHAnsi" w:eastAsia="MinionPro-Regular" w:hAnsiTheme="majorHAnsi" w:cs="MinionPro-Regular"/>
          <w:noProof/>
        </w:rPr>
        <w:drawing>
          <wp:inline distT="0" distB="0" distL="0" distR="0">
            <wp:extent cx="5937250" cy="2480310"/>
            <wp:effectExtent l="0" t="0" r="635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37250" cy="2480310"/>
                    </a:xfrm>
                    <a:prstGeom prst="rect">
                      <a:avLst/>
                    </a:prstGeom>
                    <a:noFill/>
                    <a:ln>
                      <a:noFill/>
                    </a:ln>
                  </pic:spPr>
                </pic:pic>
              </a:graphicData>
            </a:graphic>
          </wp:inline>
        </w:drawing>
      </w:r>
    </w:p>
    <w:p w:rsidR="00B631D8" w:rsidRPr="0043372F" w:rsidRDefault="00B631D8" w:rsidP="006322DE">
      <w:pPr>
        <w:spacing w:after="0"/>
        <w:ind w:left="720" w:firstLine="720"/>
        <w:rPr>
          <w:rFonts w:asciiTheme="majorHAnsi" w:hAnsiTheme="majorHAnsi"/>
          <w:sz w:val="24"/>
          <w:szCs w:val="24"/>
        </w:rPr>
      </w:pPr>
    </w:p>
    <w:p w:rsidR="009A06CE" w:rsidRDefault="00353536" w:rsidP="00336C1E">
      <w:pPr>
        <w:pStyle w:val="Heading2"/>
        <w:numPr>
          <w:ilvl w:val="1"/>
          <w:numId w:val="57"/>
        </w:numPr>
        <w:rPr>
          <w:rFonts w:asciiTheme="minorHAnsi" w:eastAsia="Times New Roman" w:hAnsiTheme="minorHAnsi" w:cstheme="minorHAnsi"/>
          <w:sz w:val="32"/>
          <w:szCs w:val="32"/>
        </w:rPr>
      </w:pPr>
      <w:bookmarkStart w:id="17" w:name="_Toc485897830"/>
      <w:r>
        <w:rPr>
          <w:rFonts w:asciiTheme="minorHAnsi" w:eastAsia="Times New Roman" w:hAnsiTheme="minorHAnsi" w:cstheme="minorHAnsi"/>
          <w:sz w:val="32"/>
          <w:szCs w:val="32"/>
        </w:rPr>
        <w:t>Solution Space</w:t>
      </w:r>
      <w:r w:rsidR="004134AF">
        <w:rPr>
          <w:rFonts w:asciiTheme="minorHAnsi" w:eastAsia="Times New Roman" w:hAnsiTheme="minorHAnsi" w:cstheme="minorHAnsi"/>
          <w:sz w:val="32"/>
          <w:szCs w:val="32"/>
        </w:rPr>
        <w:t xml:space="preserve">, new </w:t>
      </w:r>
      <w:proofErr w:type="spellStart"/>
      <w:proofErr w:type="gramStart"/>
      <w:r w:rsidR="00700F06">
        <w:rPr>
          <w:rFonts w:asciiTheme="minorHAnsi" w:eastAsia="Times New Roman" w:hAnsiTheme="minorHAnsi" w:cstheme="minorHAnsi"/>
          <w:sz w:val="32"/>
          <w:szCs w:val="32"/>
        </w:rPr>
        <w:t>mS</w:t>
      </w:r>
      <w:proofErr w:type="spellEnd"/>
      <w:proofErr w:type="gramEnd"/>
      <w:r w:rsidR="004134AF">
        <w:rPr>
          <w:rFonts w:asciiTheme="minorHAnsi" w:eastAsia="Times New Roman" w:hAnsiTheme="minorHAnsi" w:cstheme="minorHAnsi"/>
          <w:sz w:val="32"/>
          <w:szCs w:val="32"/>
        </w:rPr>
        <w:t xml:space="preserve"> D</w:t>
      </w:r>
      <w:r w:rsidR="007E3B28">
        <w:rPr>
          <w:rFonts w:asciiTheme="minorHAnsi" w:eastAsia="Times New Roman" w:hAnsiTheme="minorHAnsi" w:cstheme="minorHAnsi"/>
          <w:sz w:val="32"/>
          <w:szCs w:val="32"/>
        </w:rPr>
        <w:t>esign</w:t>
      </w:r>
      <w:bookmarkEnd w:id="17"/>
    </w:p>
    <w:p w:rsidR="00353536" w:rsidRDefault="00353536" w:rsidP="006322DE">
      <w:pPr>
        <w:spacing w:after="0"/>
        <w:ind w:left="720" w:firstLine="720"/>
        <w:rPr>
          <w:rFonts w:asciiTheme="majorHAnsi" w:hAnsiTheme="majorHAnsi" w:cstheme="minorHAnsi"/>
          <w:sz w:val="24"/>
          <w:szCs w:val="24"/>
        </w:rPr>
      </w:pPr>
    </w:p>
    <w:p w:rsidR="00074943" w:rsidRPr="004134AF" w:rsidRDefault="00074943" w:rsidP="006322DE">
      <w:pPr>
        <w:spacing w:after="0"/>
        <w:ind w:left="720" w:firstLine="720"/>
        <w:rPr>
          <w:rFonts w:asciiTheme="majorHAnsi" w:hAnsiTheme="majorHAnsi" w:cstheme="minorHAnsi"/>
        </w:rPr>
      </w:pPr>
      <w:r w:rsidRPr="004134AF">
        <w:rPr>
          <w:rFonts w:asciiTheme="majorHAnsi" w:hAnsiTheme="majorHAnsi" w:cstheme="minorHAnsi"/>
        </w:rPr>
        <w:t xml:space="preserve">Each bounded context lives in isolation. One bounded context is attached to other with common types (e.g., different </w:t>
      </w:r>
      <w:proofErr w:type="gramStart"/>
      <w:r w:rsidRPr="004134AF">
        <w:rPr>
          <w:rFonts w:asciiTheme="majorHAnsi" w:hAnsiTheme="majorHAnsi" w:cstheme="minorHAnsi"/>
        </w:rPr>
        <w:t>id’s</w:t>
      </w:r>
      <w:proofErr w:type="gramEnd"/>
      <w:r w:rsidRPr="004134AF">
        <w:rPr>
          <w:rFonts w:asciiTheme="majorHAnsi" w:hAnsiTheme="majorHAnsi" w:cstheme="minorHAnsi"/>
        </w:rPr>
        <w:t xml:space="preserve"> of entity) </w:t>
      </w:r>
      <w:r w:rsidR="006906DE">
        <w:rPr>
          <w:rFonts w:asciiTheme="majorHAnsi" w:hAnsiTheme="majorHAnsi" w:cstheme="minorHAnsi"/>
        </w:rPr>
        <w:t xml:space="preserve">and allows for information </w:t>
      </w:r>
      <w:r w:rsidRPr="004134AF">
        <w:rPr>
          <w:rFonts w:asciiTheme="majorHAnsi" w:hAnsiTheme="majorHAnsi" w:cstheme="minorHAnsi"/>
        </w:rPr>
        <w:t>exchange</w:t>
      </w:r>
      <w:r w:rsidR="00B31863">
        <w:rPr>
          <w:rFonts w:asciiTheme="majorHAnsi" w:hAnsiTheme="majorHAnsi" w:cstheme="minorHAnsi"/>
        </w:rPr>
        <w:t>.</w:t>
      </w:r>
      <w:r w:rsidR="00353536" w:rsidRPr="004134AF">
        <w:rPr>
          <w:rFonts w:asciiTheme="majorHAnsi" w:hAnsiTheme="majorHAnsi" w:cstheme="minorHAnsi"/>
        </w:rPr>
        <w:t xml:space="preserve"> Below </w:t>
      </w:r>
      <w:r w:rsidR="00B31863">
        <w:rPr>
          <w:rFonts w:asciiTheme="majorHAnsi" w:hAnsiTheme="majorHAnsi" w:cstheme="minorHAnsi"/>
        </w:rPr>
        <w:t xml:space="preserve">is </w:t>
      </w:r>
      <w:r w:rsidR="00196392">
        <w:rPr>
          <w:rFonts w:asciiTheme="majorHAnsi" w:hAnsiTheme="majorHAnsi" w:cstheme="minorHAnsi"/>
        </w:rPr>
        <w:t xml:space="preserve">a </w:t>
      </w:r>
      <w:r w:rsidR="00196392" w:rsidRPr="004134AF">
        <w:rPr>
          <w:rFonts w:asciiTheme="majorHAnsi" w:hAnsiTheme="majorHAnsi" w:cstheme="minorHAnsi"/>
        </w:rPr>
        <w:t>sample</w:t>
      </w:r>
      <w:r w:rsidR="00353536" w:rsidRPr="004134AF">
        <w:rPr>
          <w:rFonts w:asciiTheme="majorHAnsi" w:hAnsiTheme="majorHAnsi" w:cstheme="minorHAnsi"/>
        </w:rPr>
        <w:t xml:space="preserve"> “</w:t>
      </w:r>
      <w:proofErr w:type="spellStart"/>
      <w:r w:rsidR="00353536" w:rsidRPr="004134AF">
        <w:rPr>
          <w:rFonts w:asciiTheme="majorHAnsi" w:hAnsiTheme="majorHAnsi" w:cstheme="minorHAnsi"/>
        </w:rPr>
        <w:t>OrderMangement</w:t>
      </w:r>
      <w:proofErr w:type="spellEnd"/>
      <w:r w:rsidR="00353536" w:rsidRPr="004134AF">
        <w:rPr>
          <w:rFonts w:asciiTheme="majorHAnsi" w:hAnsiTheme="majorHAnsi" w:cstheme="minorHAnsi"/>
        </w:rPr>
        <w:t xml:space="preserve">” </w:t>
      </w:r>
      <w:proofErr w:type="spellStart"/>
      <w:r w:rsidR="00700F06">
        <w:rPr>
          <w:rFonts w:asciiTheme="majorHAnsi" w:hAnsiTheme="majorHAnsi" w:cstheme="minorHAnsi"/>
        </w:rPr>
        <w:t>mS</w:t>
      </w:r>
      <w:proofErr w:type="spellEnd"/>
      <w:r w:rsidR="00353536" w:rsidRPr="004134AF">
        <w:rPr>
          <w:rFonts w:asciiTheme="majorHAnsi" w:hAnsiTheme="majorHAnsi" w:cstheme="minorHAnsi"/>
        </w:rPr>
        <w:t xml:space="preserve"> and its design.</w:t>
      </w:r>
    </w:p>
    <w:p w:rsidR="006145A7" w:rsidRPr="004134AF" w:rsidRDefault="00196392" w:rsidP="006322DE">
      <w:pPr>
        <w:spacing w:after="0"/>
        <w:ind w:left="720" w:firstLine="720"/>
        <w:rPr>
          <w:rFonts w:asciiTheme="majorHAnsi" w:hAnsiTheme="majorHAnsi" w:cstheme="minorHAnsi"/>
        </w:rPr>
      </w:pPr>
      <w:r>
        <w:rPr>
          <w:rFonts w:asciiTheme="majorHAnsi" w:hAnsiTheme="majorHAnsi" w:cstheme="minorHAnsi"/>
        </w:rPr>
        <w:t>The s</w:t>
      </w:r>
      <w:r w:rsidR="00353536" w:rsidRPr="004134AF">
        <w:rPr>
          <w:rFonts w:asciiTheme="majorHAnsi" w:hAnsiTheme="majorHAnsi" w:cstheme="minorHAnsi"/>
        </w:rPr>
        <w:t>ales domain</w:t>
      </w:r>
      <w:r>
        <w:rPr>
          <w:rFonts w:asciiTheme="majorHAnsi" w:hAnsiTheme="majorHAnsi" w:cstheme="minorHAnsi"/>
        </w:rPr>
        <w:t xml:space="preserve"> order </w:t>
      </w:r>
      <w:r w:rsidR="00353536" w:rsidRPr="004134AF">
        <w:rPr>
          <w:rFonts w:asciiTheme="majorHAnsi" w:hAnsiTheme="majorHAnsi" w:cstheme="minorHAnsi"/>
        </w:rPr>
        <w:t>will have below activities:</w:t>
      </w:r>
    </w:p>
    <w:p w:rsidR="00353536" w:rsidRPr="004134AF" w:rsidRDefault="00353536" w:rsidP="006322DE">
      <w:pPr>
        <w:pStyle w:val="ListParagraph"/>
        <w:numPr>
          <w:ilvl w:val="0"/>
          <w:numId w:val="10"/>
        </w:numPr>
        <w:spacing w:after="0"/>
        <w:rPr>
          <w:rFonts w:asciiTheme="majorHAnsi" w:hAnsiTheme="majorHAnsi" w:cstheme="minorHAnsi"/>
          <w:color w:val="auto"/>
        </w:rPr>
      </w:pPr>
      <w:r w:rsidRPr="004134AF">
        <w:rPr>
          <w:rFonts w:asciiTheme="majorHAnsi" w:hAnsiTheme="majorHAnsi" w:cstheme="minorHAnsi"/>
          <w:color w:val="auto"/>
        </w:rPr>
        <w:t>This service will represent an Order.</w:t>
      </w:r>
    </w:p>
    <w:p w:rsidR="00353536" w:rsidRPr="004134AF" w:rsidRDefault="00353536" w:rsidP="006322DE">
      <w:pPr>
        <w:pStyle w:val="ListParagraph"/>
        <w:numPr>
          <w:ilvl w:val="0"/>
          <w:numId w:val="10"/>
        </w:numPr>
        <w:spacing w:after="0"/>
        <w:rPr>
          <w:rFonts w:asciiTheme="majorHAnsi" w:hAnsiTheme="majorHAnsi" w:cstheme="minorHAnsi"/>
          <w:color w:val="auto"/>
        </w:rPr>
      </w:pPr>
      <w:r w:rsidRPr="004134AF">
        <w:rPr>
          <w:rFonts w:asciiTheme="majorHAnsi" w:hAnsiTheme="majorHAnsi" w:cstheme="minorHAnsi"/>
          <w:color w:val="auto"/>
        </w:rPr>
        <w:t>This service will add AT&amp;T products in the order</w:t>
      </w:r>
    </w:p>
    <w:p w:rsidR="00353536" w:rsidRPr="004134AF" w:rsidRDefault="00353536" w:rsidP="006322DE">
      <w:pPr>
        <w:pStyle w:val="ListParagraph"/>
        <w:numPr>
          <w:ilvl w:val="0"/>
          <w:numId w:val="10"/>
        </w:numPr>
        <w:spacing w:after="0"/>
        <w:rPr>
          <w:rFonts w:asciiTheme="majorHAnsi" w:hAnsiTheme="majorHAnsi" w:cstheme="minorHAnsi"/>
          <w:color w:val="auto"/>
        </w:rPr>
      </w:pPr>
      <w:r w:rsidRPr="004134AF">
        <w:rPr>
          <w:rFonts w:asciiTheme="majorHAnsi" w:hAnsiTheme="majorHAnsi" w:cstheme="minorHAnsi"/>
          <w:color w:val="auto"/>
        </w:rPr>
        <w:t>This service will show price of the products</w:t>
      </w:r>
    </w:p>
    <w:p w:rsidR="00353536" w:rsidRPr="004134AF" w:rsidRDefault="00353536" w:rsidP="006322DE">
      <w:pPr>
        <w:pStyle w:val="ListParagraph"/>
        <w:numPr>
          <w:ilvl w:val="0"/>
          <w:numId w:val="10"/>
        </w:numPr>
        <w:spacing w:after="0"/>
        <w:rPr>
          <w:rFonts w:asciiTheme="majorHAnsi" w:hAnsiTheme="majorHAnsi" w:cstheme="minorHAnsi"/>
          <w:color w:val="auto"/>
        </w:rPr>
      </w:pPr>
      <w:r w:rsidRPr="004134AF">
        <w:rPr>
          <w:rFonts w:asciiTheme="majorHAnsi" w:hAnsiTheme="majorHAnsi" w:cstheme="minorHAnsi"/>
          <w:color w:val="auto"/>
        </w:rPr>
        <w:t>This service will show device associated to provide AT&amp;T service</w:t>
      </w:r>
    </w:p>
    <w:p w:rsidR="00353536" w:rsidRPr="004134AF" w:rsidRDefault="00353536" w:rsidP="006322DE">
      <w:pPr>
        <w:pStyle w:val="ListParagraph"/>
        <w:numPr>
          <w:ilvl w:val="0"/>
          <w:numId w:val="10"/>
        </w:numPr>
        <w:spacing w:after="0"/>
        <w:rPr>
          <w:rFonts w:asciiTheme="majorHAnsi" w:hAnsiTheme="majorHAnsi" w:cstheme="minorHAnsi"/>
          <w:color w:val="auto"/>
        </w:rPr>
      </w:pPr>
      <w:r w:rsidRPr="004134AF">
        <w:rPr>
          <w:rFonts w:asciiTheme="majorHAnsi" w:hAnsiTheme="majorHAnsi" w:cstheme="minorHAnsi"/>
          <w:color w:val="auto"/>
        </w:rPr>
        <w:t>This service will show ‘promotion’ if any for the clients</w:t>
      </w:r>
    </w:p>
    <w:p w:rsidR="00353536" w:rsidRPr="004134AF" w:rsidRDefault="00353536" w:rsidP="006322DE">
      <w:pPr>
        <w:spacing w:after="0"/>
        <w:ind w:left="720" w:firstLine="720"/>
        <w:rPr>
          <w:rFonts w:asciiTheme="majorHAnsi" w:hAnsiTheme="majorHAnsi" w:cstheme="minorHAnsi"/>
        </w:rPr>
      </w:pPr>
    </w:p>
    <w:p w:rsidR="00016AAF" w:rsidRPr="004134AF" w:rsidRDefault="00016AAF" w:rsidP="006322DE">
      <w:pPr>
        <w:spacing w:after="0"/>
        <w:ind w:left="720" w:firstLine="720"/>
        <w:rPr>
          <w:rFonts w:asciiTheme="majorHAnsi" w:hAnsiTheme="majorHAnsi" w:cstheme="minorHAnsi"/>
        </w:rPr>
      </w:pPr>
      <w:r w:rsidRPr="004134AF">
        <w:rPr>
          <w:rFonts w:asciiTheme="majorHAnsi" w:hAnsiTheme="majorHAnsi" w:cstheme="minorHAnsi"/>
        </w:rPr>
        <w:t>The</w:t>
      </w:r>
      <w:r w:rsidR="006906DE">
        <w:rPr>
          <w:rFonts w:asciiTheme="majorHAnsi" w:hAnsiTheme="majorHAnsi" w:cstheme="minorHAnsi"/>
        </w:rPr>
        <w:t xml:space="preserve"> following diagram </w:t>
      </w:r>
      <w:r w:rsidR="00B31863">
        <w:rPr>
          <w:rFonts w:asciiTheme="majorHAnsi" w:hAnsiTheme="majorHAnsi" w:cstheme="minorHAnsi"/>
        </w:rPr>
        <w:t xml:space="preserve">depicts </w:t>
      </w:r>
      <w:r w:rsidRPr="004134AF">
        <w:rPr>
          <w:rFonts w:asciiTheme="majorHAnsi" w:hAnsiTheme="majorHAnsi" w:cstheme="minorHAnsi"/>
        </w:rPr>
        <w:t xml:space="preserve">two </w:t>
      </w:r>
      <w:proofErr w:type="spellStart"/>
      <w:r w:rsidR="00700F06">
        <w:rPr>
          <w:rFonts w:asciiTheme="majorHAnsi" w:hAnsiTheme="majorHAnsi" w:cstheme="minorHAnsi"/>
        </w:rPr>
        <w:t>mS</w:t>
      </w:r>
      <w:r w:rsidRPr="004134AF">
        <w:rPr>
          <w:rFonts w:asciiTheme="majorHAnsi" w:hAnsiTheme="majorHAnsi" w:cstheme="minorHAnsi"/>
        </w:rPr>
        <w:t>s</w:t>
      </w:r>
      <w:proofErr w:type="spellEnd"/>
      <w:r w:rsidRPr="004134AF">
        <w:rPr>
          <w:rFonts w:asciiTheme="majorHAnsi" w:hAnsiTheme="majorHAnsi" w:cstheme="minorHAnsi"/>
        </w:rPr>
        <w:t xml:space="preserve"> [Order Management &amp; Service catalog] </w:t>
      </w:r>
      <w:r w:rsidR="00B31863">
        <w:rPr>
          <w:rFonts w:asciiTheme="majorHAnsi" w:hAnsiTheme="majorHAnsi" w:cstheme="minorHAnsi"/>
        </w:rPr>
        <w:t xml:space="preserve">working </w:t>
      </w:r>
      <w:r w:rsidRPr="004134AF">
        <w:rPr>
          <w:rFonts w:asciiTheme="majorHAnsi" w:hAnsiTheme="majorHAnsi" w:cstheme="minorHAnsi"/>
        </w:rPr>
        <w:t>together to display the services/bundles for client to browse:</w:t>
      </w:r>
    </w:p>
    <w:p w:rsidR="00016AAF" w:rsidRDefault="00016AAF" w:rsidP="006322DE">
      <w:pPr>
        <w:spacing w:after="0"/>
        <w:ind w:left="720" w:firstLine="720"/>
        <w:rPr>
          <w:rFonts w:asciiTheme="majorHAnsi" w:hAnsiTheme="majorHAnsi" w:cstheme="minorHAnsi"/>
          <w:sz w:val="24"/>
          <w:szCs w:val="24"/>
        </w:rPr>
      </w:pPr>
    </w:p>
    <w:p w:rsidR="00016AAF" w:rsidRDefault="000D2AD0" w:rsidP="006322DE">
      <w:pPr>
        <w:spacing w:after="0"/>
        <w:ind w:firstLine="720"/>
        <w:rPr>
          <w:rFonts w:asciiTheme="majorHAnsi" w:hAnsiTheme="majorHAnsi" w:cstheme="minorHAnsi"/>
          <w:sz w:val="24"/>
          <w:szCs w:val="24"/>
        </w:rPr>
      </w:pPr>
      <w:r>
        <w:rPr>
          <w:rFonts w:asciiTheme="majorHAnsi" w:hAnsiTheme="majorHAnsi" w:cstheme="minorHAnsi"/>
          <w:noProof/>
          <w:sz w:val="24"/>
          <w:szCs w:val="24"/>
        </w:rPr>
        <w:lastRenderedPageBreak/>
        <w:drawing>
          <wp:inline distT="0" distB="0" distL="0" distR="0" wp14:anchorId="7EEE3DBF" wp14:editId="14C3D5DB">
            <wp:extent cx="5029987" cy="35528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35322" cy="3556593"/>
                    </a:xfrm>
                    <a:prstGeom prst="rect">
                      <a:avLst/>
                    </a:prstGeom>
                    <a:noFill/>
                    <a:ln>
                      <a:noFill/>
                    </a:ln>
                  </pic:spPr>
                </pic:pic>
              </a:graphicData>
            </a:graphic>
          </wp:inline>
        </w:drawing>
      </w:r>
    </w:p>
    <w:p w:rsidR="006145A7" w:rsidRPr="004134AF" w:rsidRDefault="006145A7" w:rsidP="006322DE">
      <w:pPr>
        <w:spacing w:after="0"/>
        <w:ind w:firstLine="720"/>
        <w:rPr>
          <w:rFonts w:asciiTheme="majorHAnsi" w:hAnsiTheme="majorHAnsi" w:cstheme="minorHAnsi"/>
          <w:b/>
        </w:rPr>
      </w:pPr>
      <w:r w:rsidRPr="004134AF">
        <w:rPr>
          <w:rFonts w:asciiTheme="majorHAnsi" w:hAnsiTheme="majorHAnsi" w:cstheme="minorHAnsi"/>
          <w:b/>
        </w:rPr>
        <w:t>Domain Building Blocks</w:t>
      </w:r>
      <w:r w:rsidR="00353536" w:rsidRPr="004134AF">
        <w:rPr>
          <w:rFonts w:asciiTheme="majorHAnsi" w:hAnsiTheme="majorHAnsi" w:cstheme="minorHAnsi"/>
          <w:b/>
        </w:rPr>
        <w:t xml:space="preserve"> are</w:t>
      </w:r>
      <w:r w:rsidRPr="004134AF">
        <w:rPr>
          <w:rFonts w:asciiTheme="majorHAnsi" w:hAnsiTheme="majorHAnsi" w:cstheme="minorHAnsi"/>
          <w:b/>
        </w:rPr>
        <w:t>:</w:t>
      </w:r>
    </w:p>
    <w:p w:rsidR="006145A7" w:rsidRPr="004134AF" w:rsidRDefault="006145A7" w:rsidP="006322DE">
      <w:pPr>
        <w:pStyle w:val="ListParagraph"/>
        <w:numPr>
          <w:ilvl w:val="0"/>
          <w:numId w:val="11"/>
        </w:numPr>
        <w:spacing w:after="0"/>
        <w:rPr>
          <w:rFonts w:asciiTheme="majorHAnsi" w:hAnsiTheme="majorHAnsi" w:cstheme="minorHAnsi"/>
          <w:color w:val="auto"/>
        </w:rPr>
      </w:pPr>
      <w:r w:rsidRPr="004134AF">
        <w:rPr>
          <w:rFonts w:asciiTheme="majorHAnsi" w:hAnsiTheme="majorHAnsi" w:cstheme="minorHAnsi"/>
          <w:color w:val="auto"/>
        </w:rPr>
        <w:t>Aggregate Root</w:t>
      </w:r>
    </w:p>
    <w:p w:rsidR="006145A7" w:rsidRPr="004134AF" w:rsidRDefault="006145A7" w:rsidP="006322DE">
      <w:pPr>
        <w:pStyle w:val="ListParagraph"/>
        <w:numPr>
          <w:ilvl w:val="0"/>
          <w:numId w:val="11"/>
        </w:numPr>
        <w:spacing w:after="0"/>
        <w:rPr>
          <w:rFonts w:asciiTheme="majorHAnsi" w:hAnsiTheme="majorHAnsi" w:cstheme="minorHAnsi"/>
          <w:color w:val="auto"/>
        </w:rPr>
      </w:pPr>
      <w:r w:rsidRPr="004134AF">
        <w:rPr>
          <w:rFonts w:asciiTheme="majorHAnsi" w:hAnsiTheme="majorHAnsi" w:cstheme="minorHAnsi"/>
          <w:color w:val="auto"/>
        </w:rPr>
        <w:t>Entities</w:t>
      </w:r>
    </w:p>
    <w:p w:rsidR="006145A7" w:rsidRPr="004134AF" w:rsidRDefault="006145A7" w:rsidP="006322DE">
      <w:pPr>
        <w:pStyle w:val="ListParagraph"/>
        <w:numPr>
          <w:ilvl w:val="0"/>
          <w:numId w:val="11"/>
        </w:numPr>
        <w:spacing w:after="0"/>
        <w:rPr>
          <w:rFonts w:asciiTheme="majorHAnsi" w:hAnsiTheme="majorHAnsi" w:cstheme="minorHAnsi"/>
          <w:color w:val="auto"/>
        </w:rPr>
      </w:pPr>
      <w:r w:rsidRPr="004134AF">
        <w:rPr>
          <w:rFonts w:asciiTheme="majorHAnsi" w:hAnsiTheme="majorHAnsi" w:cstheme="minorHAnsi"/>
          <w:color w:val="auto"/>
        </w:rPr>
        <w:t>Value Objects</w:t>
      </w:r>
    </w:p>
    <w:p w:rsidR="006145A7" w:rsidRPr="004134AF" w:rsidRDefault="006145A7" w:rsidP="006322DE">
      <w:pPr>
        <w:spacing w:after="0"/>
        <w:ind w:left="720" w:firstLine="720"/>
        <w:rPr>
          <w:rFonts w:asciiTheme="majorHAnsi" w:hAnsiTheme="majorHAnsi" w:cstheme="minorHAnsi"/>
        </w:rPr>
      </w:pPr>
    </w:p>
    <w:p w:rsidR="006145A7" w:rsidRPr="004134AF" w:rsidRDefault="006145A7" w:rsidP="006322DE">
      <w:pPr>
        <w:spacing w:after="0"/>
        <w:ind w:firstLine="720"/>
        <w:rPr>
          <w:rFonts w:asciiTheme="majorHAnsi" w:hAnsiTheme="majorHAnsi" w:cstheme="minorHAnsi"/>
          <w:b/>
        </w:rPr>
      </w:pPr>
      <w:r w:rsidRPr="004134AF">
        <w:rPr>
          <w:rFonts w:asciiTheme="majorHAnsi" w:hAnsiTheme="majorHAnsi" w:cstheme="minorHAnsi"/>
          <w:b/>
        </w:rPr>
        <w:t>Order Aggregate Root:</w:t>
      </w:r>
    </w:p>
    <w:p w:rsidR="006145A7" w:rsidRPr="004134AF" w:rsidRDefault="006145A7" w:rsidP="006322DE">
      <w:pPr>
        <w:spacing w:after="0"/>
        <w:ind w:left="720"/>
        <w:rPr>
          <w:rFonts w:asciiTheme="majorHAnsi" w:hAnsiTheme="majorHAnsi" w:cstheme="minorHAnsi"/>
        </w:rPr>
      </w:pPr>
      <w:r w:rsidRPr="004134AF">
        <w:rPr>
          <w:rFonts w:asciiTheme="majorHAnsi" w:hAnsiTheme="majorHAnsi" w:cstheme="minorHAnsi"/>
        </w:rPr>
        <w:t xml:space="preserve">Candidates: Customer, </w:t>
      </w:r>
      <w:proofErr w:type="gramStart"/>
      <w:r w:rsidRPr="004134AF">
        <w:rPr>
          <w:rFonts w:asciiTheme="majorHAnsi" w:hAnsiTheme="majorHAnsi" w:cstheme="minorHAnsi"/>
        </w:rPr>
        <w:t>Service(</w:t>
      </w:r>
      <w:proofErr w:type="gramEnd"/>
      <w:r w:rsidRPr="004134AF">
        <w:rPr>
          <w:rFonts w:asciiTheme="majorHAnsi" w:hAnsiTheme="majorHAnsi" w:cstheme="minorHAnsi"/>
        </w:rPr>
        <w:t>Product)</w:t>
      </w:r>
    </w:p>
    <w:p w:rsidR="006145A7" w:rsidRPr="004134AF" w:rsidRDefault="006145A7" w:rsidP="006322DE">
      <w:pPr>
        <w:spacing w:after="0"/>
        <w:ind w:left="720"/>
        <w:rPr>
          <w:rFonts w:asciiTheme="majorHAnsi" w:hAnsiTheme="majorHAnsi" w:cstheme="minorHAnsi"/>
        </w:rPr>
      </w:pPr>
      <w:r w:rsidRPr="004134AF">
        <w:rPr>
          <w:rFonts w:asciiTheme="majorHAnsi" w:hAnsiTheme="majorHAnsi" w:cstheme="minorHAnsi"/>
        </w:rPr>
        <w:t>Entity + Repository = Aggregate</w:t>
      </w:r>
    </w:p>
    <w:p w:rsidR="006145A7" w:rsidRPr="004134AF" w:rsidRDefault="006145A7" w:rsidP="006322DE">
      <w:pPr>
        <w:spacing w:after="0"/>
        <w:ind w:left="720"/>
        <w:rPr>
          <w:rFonts w:asciiTheme="majorHAnsi" w:hAnsiTheme="majorHAnsi" w:cstheme="minorHAnsi"/>
          <w:b/>
        </w:rPr>
      </w:pPr>
      <w:r w:rsidRPr="004134AF">
        <w:rPr>
          <w:rFonts w:asciiTheme="majorHAnsi" w:hAnsiTheme="majorHAnsi" w:cstheme="minorHAnsi"/>
          <w:b/>
        </w:rPr>
        <w:t>Shared Data:</w:t>
      </w:r>
    </w:p>
    <w:p w:rsidR="006145A7" w:rsidRPr="004134AF" w:rsidRDefault="0014411B" w:rsidP="006322DE">
      <w:pPr>
        <w:spacing w:after="0"/>
        <w:ind w:left="720"/>
        <w:rPr>
          <w:rFonts w:asciiTheme="majorHAnsi" w:hAnsiTheme="majorHAnsi" w:cstheme="minorHAnsi"/>
        </w:rPr>
      </w:pPr>
      <w:r w:rsidRPr="004134AF">
        <w:rPr>
          <w:rFonts w:asciiTheme="majorHAnsi" w:hAnsiTheme="majorHAnsi" w:cstheme="minorHAnsi"/>
        </w:rPr>
        <w:t>Bounded Context#1: Customer M</w:t>
      </w:r>
      <w:r w:rsidR="006145A7" w:rsidRPr="004134AF">
        <w:rPr>
          <w:rFonts w:asciiTheme="majorHAnsi" w:hAnsiTheme="majorHAnsi" w:cstheme="minorHAnsi"/>
        </w:rPr>
        <w:t>anagement</w:t>
      </w:r>
    </w:p>
    <w:p w:rsidR="006145A7" w:rsidRPr="004134AF" w:rsidRDefault="006145A7" w:rsidP="006322DE">
      <w:pPr>
        <w:spacing w:after="0"/>
        <w:ind w:left="720"/>
        <w:rPr>
          <w:rFonts w:asciiTheme="majorHAnsi" w:hAnsiTheme="majorHAnsi" w:cstheme="minorHAnsi"/>
        </w:rPr>
      </w:pPr>
      <w:r w:rsidRPr="004134AF">
        <w:rPr>
          <w:rFonts w:asciiTheme="majorHAnsi" w:hAnsiTheme="majorHAnsi" w:cstheme="minorHAnsi"/>
        </w:rPr>
        <w:tab/>
      </w:r>
      <w:r w:rsidRPr="004134AF">
        <w:rPr>
          <w:rFonts w:asciiTheme="majorHAnsi" w:hAnsiTheme="majorHAnsi" w:cstheme="minorHAnsi"/>
        </w:rPr>
        <w:tab/>
      </w:r>
      <w:r w:rsidRPr="004134AF">
        <w:rPr>
          <w:rFonts w:asciiTheme="majorHAnsi" w:hAnsiTheme="majorHAnsi" w:cstheme="minorHAnsi"/>
        </w:rPr>
        <w:tab/>
        <w:t>Full CRUD</w:t>
      </w:r>
    </w:p>
    <w:p w:rsidR="006145A7" w:rsidRPr="004134AF" w:rsidRDefault="006145A7" w:rsidP="006322DE">
      <w:pPr>
        <w:pStyle w:val="ListParagraph"/>
        <w:numPr>
          <w:ilvl w:val="0"/>
          <w:numId w:val="12"/>
        </w:numPr>
        <w:spacing w:after="0"/>
        <w:rPr>
          <w:rFonts w:asciiTheme="majorHAnsi" w:hAnsiTheme="majorHAnsi" w:cstheme="minorHAnsi"/>
          <w:color w:val="auto"/>
        </w:rPr>
      </w:pPr>
      <w:r w:rsidRPr="004134AF">
        <w:rPr>
          <w:rFonts w:asciiTheme="majorHAnsi" w:hAnsiTheme="majorHAnsi" w:cstheme="minorHAnsi"/>
          <w:color w:val="auto"/>
        </w:rPr>
        <w:t>Id</w:t>
      </w:r>
    </w:p>
    <w:p w:rsidR="006145A7" w:rsidRPr="004134AF" w:rsidRDefault="006145A7" w:rsidP="006322DE">
      <w:pPr>
        <w:pStyle w:val="ListParagraph"/>
        <w:numPr>
          <w:ilvl w:val="0"/>
          <w:numId w:val="12"/>
        </w:numPr>
        <w:spacing w:after="0"/>
        <w:rPr>
          <w:rFonts w:asciiTheme="majorHAnsi" w:hAnsiTheme="majorHAnsi" w:cstheme="minorHAnsi"/>
          <w:color w:val="auto"/>
        </w:rPr>
      </w:pPr>
      <w:r w:rsidRPr="004134AF">
        <w:rPr>
          <w:rFonts w:asciiTheme="majorHAnsi" w:hAnsiTheme="majorHAnsi" w:cstheme="minorHAnsi"/>
          <w:color w:val="auto"/>
        </w:rPr>
        <w:t>Name</w:t>
      </w:r>
    </w:p>
    <w:p w:rsidR="006145A7" w:rsidRPr="004134AF" w:rsidRDefault="006145A7" w:rsidP="006322DE">
      <w:pPr>
        <w:pStyle w:val="ListParagraph"/>
        <w:numPr>
          <w:ilvl w:val="0"/>
          <w:numId w:val="12"/>
        </w:numPr>
        <w:spacing w:after="0"/>
        <w:rPr>
          <w:rFonts w:asciiTheme="majorHAnsi" w:hAnsiTheme="majorHAnsi" w:cstheme="minorHAnsi"/>
          <w:color w:val="auto"/>
        </w:rPr>
      </w:pPr>
      <w:r w:rsidRPr="004134AF">
        <w:rPr>
          <w:rFonts w:asciiTheme="majorHAnsi" w:hAnsiTheme="majorHAnsi" w:cstheme="minorHAnsi"/>
          <w:color w:val="auto"/>
        </w:rPr>
        <w:t>Address</w:t>
      </w:r>
    </w:p>
    <w:p w:rsidR="006145A7" w:rsidRPr="004134AF" w:rsidRDefault="006145A7" w:rsidP="006322DE">
      <w:pPr>
        <w:pStyle w:val="ListParagraph"/>
        <w:numPr>
          <w:ilvl w:val="0"/>
          <w:numId w:val="12"/>
        </w:numPr>
        <w:spacing w:after="0"/>
        <w:rPr>
          <w:rFonts w:asciiTheme="majorHAnsi" w:hAnsiTheme="majorHAnsi" w:cstheme="minorHAnsi"/>
          <w:color w:val="auto"/>
        </w:rPr>
      </w:pPr>
      <w:r w:rsidRPr="004134AF">
        <w:rPr>
          <w:rFonts w:asciiTheme="majorHAnsi" w:hAnsiTheme="majorHAnsi" w:cstheme="minorHAnsi"/>
          <w:color w:val="auto"/>
        </w:rPr>
        <w:t xml:space="preserve">Credit </w:t>
      </w:r>
      <w:proofErr w:type="spellStart"/>
      <w:r w:rsidRPr="004134AF">
        <w:rPr>
          <w:rFonts w:asciiTheme="majorHAnsi" w:hAnsiTheme="majorHAnsi" w:cstheme="minorHAnsi"/>
          <w:color w:val="auto"/>
        </w:rPr>
        <w:t>Dta</w:t>
      </w:r>
      <w:proofErr w:type="spellEnd"/>
    </w:p>
    <w:p w:rsidR="006145A7" w:rsidRPr="004134AF" w:rsidRDefault="006145A7" w:rsidP="006322DE">
      <w:pPr>
        <w:pStyle w:val="ListParagraph"/>
        <w:numPr>
          <w:ilvl w:val="0"/>
          <w:numId w:val="12"/>
        </w:numPr>
        <w:spacing w:after="0"/>
        <w:rPr>
          <w:rFonts w:asciiTheme="majorHAnsi" w:hAnsiTheme="majorHAnsi" w:cstheme="minorHAnsi"/>
          <w:color w:val="auto"/>
        </w:rPr>
      </w:pPr>
      <w:r w:rsidRPr="004134AF">
        <w:rPr>
          <w:rFonts w:asciiTheme="majorHAnsi" w:hAnsiTheme="majorHAnsi" w:cstheme="minorHAnsi"/>
          <w:color w:val="auto"/>
        </w:rPr>
        <w:t>Contact Info</w:t>
      </w:r>
    </w:p>
    <w:p w:rsidR="006145A7" w:rsidRPr="004134AF" w:rsidRDefault="006145A7" w:rsidP="006322DE">
      <w:pPr>
        <w:spacing w:after="0"/>
        <w:ind w:left="720"/>
        <w:rPr>
          <w:rFonts w:asciiTheme="majorHAnsi" w:hAnsiTheme="majorHAnsi" w:cstheme="minorHAnsi"/>
        </w:rPr>
      </w:pPr>
      <w:r w:rsidRPr="004134AF">
        <w:rPr>
          <w:rFonts w:asciiTheme="majorHAnsi" w:hAnsiTheme="majorHAnsi" w:cstheme="minorHAnsi"/>
        </w:rPr>
        <w:t xml:space="preserve">Bounded Context#2: </w:t>
      </w:r>
      <w:proofErr w:type="gramStart"/>
      <w:r w:rsidRPr="004134AF">
        <w:rPr>
          <w:rFonts w:asciiTheme="majorHAnsi" w:hAnsiTheme="majorHAnsi" w:cstheme="minorHAnsi"/>
        </w:rPr>
        <w:t>Customers(</w:t>
      </w:r>
      <w:proofErr w:type="gramEnd"/>
      <w:r w:rsidRPr="004134AF">
        <w:rPr>
          <w:rFonts w:asciiTheme="majorHAnsi" w:hAnsiTheme="majorHAnsi" w:cstheme="minorHAnsi"/>
        </w:rPr>
        <w:t>Purchaser</w:t>
      </w:r>
      <w:r w:rsidR="0014411B" w:rsidRPr="004134AF">
        <w:rPr>
          <w:rFonts w:asciiTheme="majorHAnsi" w:hAnsiTheme="majorHAnsi" w:cstheme="minorHAnsi"/>
        </w:rPr>
        <w:t>—Accounting Domain</w:t>
      </w:r>
      <w:r w:rsidRPr="004134AF">
        <w:rPr>
          <w:rFonts w:asciiTheme="majorHAnsi" w:hAnsiTheme="majorHAnsi" w:cstheme="minorHAnsi"/>
        </w:rPr>
        <w:t>)</w:t>
      </w:r>
    </w:p>
    <w:p w:rsidR="006145A7" w:rsidRPr="004134AF" w:rsidRDefault="006145A7" w:rsidP="006322DE">
      <w:pPr>
        <w:spacing w:after="0"/>
        <w:ind w:left="720"/>
        <w:rPr>
          <w:rFonts w:asciiTheme="majorHAnsi" w:hAnsiTheme="majorHAnsi" w:cstheme="minorHAnsi"/>
        </w:rPr>
      </w:pPr>
      <w:r w:rsidRPr="004134AF">
        <w:rPr>
          <w:rFonts w:asciiTheme="majorHAnsi" w:hAnsiTheme="majorHAnsi" w:cstheme="minorHAnsi"/>
        </w:rPr>
        <w:tab/>
      </w:r>
      <w:r w:rsidRPr="004134AF">
        <w:rPr>
          <w:rFonts w:asciiTheme="majorHAnsi" w:hAnsiTheme="majorHAnsi" w:cstheme="minorHAnsi"/>
        </w:rPr>
        <w:tab/>
      </w:r>
      <w:r w:rsidRPr="004134AF">
        <w:rPr>
          <w:rFonts w:asciiTheme="majorHAnsi" w:hAnsiTheme="majorHAnsi" w:cstheme="minorHAnsi"/>
        </w:rPr>
        <w:tab/>
        <w:t>Read Only</w:t>
      </w:r>
      <w:r w:rsidR="0014411B" w:rsidRPr="004134AF">
        <w:rPr>
          <w:rFonts w:asciiTheme="majorHAnsi" w:hAnsiTheme="majorHAnsi" w:cstheme="minorHAnsi"/>
        </w:rPr>
        <w:t xml:space="preserve"> Customer Information</w:t>
      </w:r>
    </w:p>
    <w:p w:rsidR="006145A7" w:rsidRPr="004134AF" w:rsidRDefault="006145A7" w:rsidP="006322DE">
      <w:pPr>
        <w:pStyle w:val="ListParagraph"/>
        <w:numPr>
          <w:ilvl w:val="0"/>
          <w:numId w:val="13"/>
        </w:numPr>
        <w:spacing w:after="0"/>
        <w:rPr>
          <w:rFonts w:asciiTheme="majorHAnsi" w:hAnsiTheme="majorHAnsi" w:cstheme="minorHAnsi"/>
          <w:color w:val="auto"/>
        </w:rPr>
      </w:pPr>
      <w:r w:rsidRPr="004134AF">
        <w:rPr>
          <w:rFonts w:asciiTheme="majorHAnsi" w:hAnsiTheme="majorHAnsi" w:cstheme="minorHAnsi"/>
          <w:color w:val="auto"/>
        </w:rPr>
        <w:t>Id</w:t>
      </w:r>
    </w:p>
    <w:p w:rsidR="006145A7" w:rsidRPr="004134AF" w:rsidRDefault="006145A7" w:rsidP="006322DE">
      <w:pPr>
        <w:pStyle w:val="ListParagraph"/>
        <w:numPr>
          <w:ilvl w:val="0"/>
          <w:numId w:val="13"/>
        </w:numPr>
        <w:spacing w:after="0"/>
        <w:rPr>
          <w:rFonts w:asciiTheme="majorHAnsi" w:hAnsiTheme="majorHAnsi" w:cstheme="minorHAnsi"/>
          <w:color w:val="auto"/>
        </w:rPr>
      </w:pPr>
      <w:r w:rsidRPr="004134AF">
        <w:rPr>
          <w:rFonts w:asciiTheme="majorHAnsi" w:hAnsiTheme="majorHAnsi" w:cstheme="minorHAnsi"/>
          <w:color w:val="auto"/>
        </w:rPr>
        <w:t>Name</w:t>
      </w:r>
    </w:p>
    <w:p w:rsidR="006145A7" w:rsidRPr="004134AF" w:rsidRDefault="006145A7" w:rsidP="006322DE">
      <w:pPr>
        <w:spacing w:after="0"/>
        <w:ind w:left="720"/>
        <w:rPr>
          <w:rFonts w:asciiTheme="majorHAnsi" w:hAnsiTheme="majorHAnsi" w:cstheme="minorHAnsi"/>
        </w:rPr>
      </w:pPr>
      <w:r w:rsidRPr="004134AF">
        <w:rPr>
          <w:rFonts w:asciiTheme="majorHAnsi" w:hAnsiTheme="majorHAnsi" w:cstheme="minorHAnsi"/>
        </w:rPr>
        <w:lastRenderedPageBreak/>
        <w:t xml:space="preserve">Bounded Context#3: </w:t>
      </w:r>
      <w:proofErr w:type="gramStart"/>
      <w:r w:rsidRPr="004134AF">
        <w:rPr>
          <w:rFonts w:asciiTheme="majorHAnsi" w:hAnsiTheme="majorHAnsi" w:cstheme="minorHAnsi"/>
        </w:rPr>
        <w:t>Customers</w:t>
      </w:r>
      <w:r w:rsidR="0014411B" w:rsidRPr="004134AF">
        <w:rPr>
          <w:rFonts w:asciiTheme="majorHAnsi" w:hAnsiTheme="majorHAnsi" w:cstheme="minorHAnsi"/>
        </w:rPr>
        <w:t>(</w:t>
      </w:r>
      <w:proofErr w:type="gramEnd"/>
      <w:r w:rsidR="0014411B" w:rsidRPr="004134AF">
        <w:rPr>
          <w:rFonts w:asciiTheme="majorHAnsi" w:hAnsiTheme="majorHAnsi" w:cstheme="minorHAnsi"/>
        </w:rPr>
        <w:t>Shipping Domain)</w:t>
      </w:r>
    </w:p>
    <w:p w:rsidR="006145A7" w:rsidRPr="004134AF" w:rsidRDefault="006145A7" w:rsidP="006322DE">
      <w:pPr>
        <w:spacing w:after="0"/>
        <w:ind w:left="720"/>
        <w:rPr>
          <w:rFonts w:asciiTheme="majorHAnsi" w:hAnsiTheme="majorHAnsi" w:cstheme="minorHAnsi"/>
        </w:rPr>
      </w:pPr>
      <w:r w:rsidRPr="004134AF">
        <w:rPr>
          <w:rFonts w:asciiTheme="majorHAnsi" w:hAnsiTheme="majorHAnsi" w:cstheme="minorHAnsi"/>
        </w:rPr>
        <w:tab/>
      </w:r>
      <w:r w:rsidRPr="004134AF">
        <w:rPr>
          <w:rFonts w:asciiTheme="majorHAnsi" w:hAnsiTheme="majorHAnsi" w:cstheme="minorHAnsi"/>
        </w:rPr>
        <w:tab/>
      </w:r>
      <w:r w:rsidRPr="004134AF">
        <w:rPr>
          <w:rFonts w:asciiTheme="majorHAnsi" w:hAnsiTheme="majorHAnsi" w:cstheme="minorHAnsi"/>
        </w:rPr>
        <w:tab/>
        <w:t xml:space="preserve">Read, </w:t>
      </w:r>
      <w:proofErr w:type="gramStart"/>
      <w:r w:rsidRPr="004134AF">
        <w:rPr>
          <w:rFonts w:asciiTheme="majorHAnsi" w:hAnsiTheme="majorHAnsi" w:cstheme="minorHAnsi"/>
        </w:rPr>
        <w:t>Update[</w:t>
      </w:r>
      <w:proofErr w:type="gramEnd"/>
      <w:r w:rsidRPr="004134AF">
        <w:rPr>
          <w:rFonts w:asciiTheme="majorHAnsi" w:hAnsiTheme="majorHAnsi" w:cstheme="minorHAnsi"/>
        </w:rPr>
        <w:t>Update can use #1]</w:t>
      </w:r>
    </w:p>
    <w:p w:rsidR="006145A7" w:rsidRPr="004134AF" w:rsidRDefault="006145A7" w:rsidP="006322DE">
      <w:pPr>
        <w:pStyle w:val="ListParagraph"/>
        <w:numPr>
          <w:ilvl w:val="0"/>
          <w:numId w:val="14"/>
        </w:numPr>
        <w:spacing w:after="0"/>
        <w:rPr>
          <w:rFonts w:asciiTheme="majorHAnsi" w:hAnsiTheme="majorHAnsi" w:cstheme="minorHAnsi"/>
          <w:color w:val="auto"/>
        </w:rPr>
      </w:pPr>
      <w:r w:rsidRPr="004134AF">
        <w:rPr>
          <w:rFonts w:asciiTheme="majorHAnsi" w:hAnsiTheme="majorHAnsi" w:cstheme="minorHAnsi"/>
          <w:color w:val="auto"/>
        </w:rPr>
        <w:t>Id</w:t>
      </w:r>
    </w:p>
    <w:p w:rsidR="006145A7" w:rsidRPr="004134AF" w:rsidRDefault="006145A7" w:rsidP="006322DE">
      <w:pPr>
        <w:pStyle w:val="ListParagraph"/>
        <w:numPr>
          <w:ilvl w:val="0"/>
          <w:numId w:val="14"/>
        </w:numPr>
        <w:spacing w:after="0"/>
        <w:rPr>
          <w:rFonts w:asciiTheme="majorHAnsi" w:hAnsiTheme="majorHAnsi" w:cstheme="minorHAnsi"/>
          <w:color w:val="auto"/>
        </w:rPr>
      </w:pPr>
      <w:r w:rsidRPr="004134AF">
        <w:rPr>
          <w:rFonts w:asciiTheme="majorHAnsi" w:hAnsiTheme="majorHAnsi" w:cstheme="minorHAnsi"/>
          <w:color w:val="auto"/>
        </w:rPr>
        <w:t>Name</w:t>
      </w:r>
    </w:p>
    <w:p w:rsidR="006145A7" w:rsidRPr="004134AF" w:rsidRDefault="006145A7" w:rsidP="006322DE">
      <w:pPr>
        <w:pStyle w:val="ListParagraph"/>
        <w:numPr>
          <w:ilvl w:val="0"/>
          <w:numId w:val="14"/>
        </w:numPr>
        <w:spacing w:after="0"/>
        <w:rPr>
          <w:rFonts w:asciiTheme="majorHAnsi" w:hAnsiTheme="majorHAnsi" w:cstheme="minorHAnsi"/>
          <w:color w:val="auto"/>
        </w:rPr>
      </w:pPr>
      <w:r w:rsidRPr="004134AF">
        <w:rPr>
          <w:rFonts w:asciiTheme="majorHAnsi" w:hAnsiTheme="majorHAnsi" w:cstheme="minorHAnsi"/>
          <w:color w:val="auto"/>
        </w:rPr>
        <w:t>Address</w:t>
      </w:r>
    </w:p>
    <w:p w:rsidR="006145A7" w:rsidRPr="004134AF" w:rsidRDefault="006145A7" w:rsidP="006322DE">
      <w:pPr>
        <w:pStyle w:val="ListParagraph"/>
        <w:numPr>
          <w:ilvl w:val="0"/>
          <w:numId w:val="14"/>
        </w:numPr>
        <w:spacing w:after="0"/>
        <w:rPr>
          <w:rFonts w:asciiTheme="majorHAnsi" w:hAnsiTheme="majorHAnsi" w:cstheme="minorHAnsi"/>
          <w:color w:val="auto"/>
        </w:rPr>
      </w:pPr>
      <w:r w:rsidRPr="004134AF">
        <w:rPr>
          <w:rFonts w:asciiTheme="majorHAnsi" w:hAnsiTheme="majorHAnsi" w:cstheme="minorHAnsi"/>
          <w:color w:val="auto"/>
        </w:rPr>
        <w:t>Contact</w:t>
      </w:r>
    </w:p>
    <w:p w:rsidR="00E969DE" w:rsidRPr="004134AF" w:rsidRDefault="00E969DE" w:rsidP="006322DE">
      <w:pPr>
        <w:spacing w:after="0"/>
        <w:ind w:left="720"/>
        <w:rPr>
          <w:rFonts w:asciiTheme="majorHAnsi" w:hAnsiTheme="majorHAnsi" w:cstheme="minorHAnsi"/>
          <w:b/>
        </w:rPr>
      </w:pPr>
    </w:p>
    <w:p w:rsidR="00E969DE" w:rsidRPr="004134AF" w:rsidRDefault="00E969DE" w:rsidP="006322DE">
      <w:pPr>
        <w:spacing w:after="0"/>
        <w:ind w:left="720"/>
        <w:rPr>
          <w:rFonts w:asciiTheme="majorHAnsi" w:hAnsiTheme="majorHAnsi" w:cstheme="minorHAnsi"/>
          <w:b/>
        </w:rPr>
      </w:pPr>
    </w:p>
    <w:p w:rsidR="008830D2" w:rsidRPr="004134AF" w:rsidRDefault="00B31863" w:rsidP="006322DE">
      <w:pPr>
        <w:spacing w:after="0"/>
        <w:ind w:left="720" w:firstLine="720"/>
        <w:rPr>
          <w:rFonts w:asciiTheme="majorHAnsi" w:hAnsiTheme="majorHAnsi" w:cstheme="minorHAnsi"/>
        </w:rPr>
      </w:pPr>
      <w:r>
        <w:rPr>
          <w:rFonts w:asciiTheme="majorHAnsi" w:hAnsiTheme="majorHAnsi" w:cstheme="minorHAnsi"/>
        </w:rPr>
        <w:t>C</w:t>
      </w:r>
      <w:r w:rsidR="00016AAF" w:rsidRPr="004134AF">
        <w:rPr>
          <w:rFonts w:asciiTheme="majorHAnsi" w:hAnsiTheme="majorHAnsi" w:cstheme="minorHAnsi"/>
        </w:rPr>
        <w:t>ontext implementation that completes the order execution</w:t>
      </w:r>
      <w:r w:rsidR="008830D2" w:rsidRPr="004134AF">
        <w:rPr>
          <w:rFonts w:asciiTheme="majorHAnsi" w:hAnsiTheme="majorHAnsi" w:cstheme="minorHAnsi"/>
        </w:rPr>
        <w:t>:</w:t>
      </w:r>
    </w:p>
    <w:p w:rsidR="00F8603B" w:rsidRDefault="00F8603B" w:rsidP="006322DE">
      <w:pPr>
        <w:spacing w:after="0"/>
        <w:ind w:left="720" w:firstLine="720"/>
        <w:rPr>
          <w:rFonts w:asciiTheme="majorHAnsi" w:hAnsiTheme="majorHAnsi" w:cstheme="minorHAnsi"/>
          <w:sz w:val="24"/>
          <w:szCs w:val="24"/>
        </w:rPr>
      </w:pPr>
    </w:p>
    <w:p w:rsidR="00F8603B" w:rsidRDefault="00F8603B" w:rsidP="006322DE">
      <w:pPr>
        <w:spacing w:after="0"/>
        <w:ind w:firstLine="720"/>
        <w:rPr>
          <w:rFonts w:asciiTheme="majorHAnsi" w:hAnsiTheme="majorHAnsi" w:cstheme="minorHAnsi"/>
          <w:sz w:val="24"/>
          <w:szCs w:val="24"/>
        </w:rPr>
      </w:pPr>
      <w:r>
        <w:rPr>
          <w:rFonts w:asciiTheme="majorHAnsi" w:hAnsiTheme="majorHAnsi" w:cstheme="minorHAnsi"/>
          <w:noProof/>
          <w:sz w:val="24"/>
          <w:szCs w:val="24"/>
        </w:rPr>
        <w:drawing>
          <wp:inline distT="0" distB="0" distL="0" distR="0" wp14:anchorId="37EFE3A3" wp14:editId="08FCBD15">
            <wp:extent cx="5491710" cy="38290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89185" cy="3827290"/>
                    </a:xfrm>
                    <a:prstGeom prst="rect">
                      <a:avLst/>
                    </a:prstGeom>
                    <a:noFill/>
                    <a:ln>
                      <a:noFill/>
                    </a:ln>
                  </pic:spPr>
                </pic:pic>
              </a:graphicData>
            </a:graphic>
          </wp:inline>
        </w:drawing>
      </w:r>
    </w:p>
    <w:p w:rsidR="00016AAF" w:rsidRPr="00016AAF" w:rsidRDefault="00016AAF" w:rsidP="006322DE">
      <w:pPr>
        <w:spacing w:after="0"/>
        <w:ind w:left="720" w:firstLine="720"/>
        <w:rPr>
          <w:rFonts w:asciiTheme="majorHAnsi" w:hAnsiTheme="majorHAnsi" w:cstheme="minorHAnsi"/>
          <w:sz w:val="24"/>
          <w:szCs w:val="24"/>
        </w:rPr>
      </w:pPr>
    </w:p>
    <w:p w:rsidR="006145A7" w:rsidRPr="002A2DAC" w:rsidRDefault="006145A7" w:rsidP="00294A2D">
      <w:pPr>
        <w:pStyle w:val="ListParagraph"/>
        <w:numPr>
          <w:ilvl w:val="1"/>
          <w:numId w:val="16"/>
        </w:numPr>
        <w:spacing w:after="0"/>
        <w:rPr>
          <w:rFonts w:asciiTheme="majorHAnsi" w:hAnsiTheme="majorHAnsi" w:cstheme="minorHAnsi"/>
          <w:color w:val="auto"/>
          <w:sz w:val="24"/>
          <w:szCs w:val="24"/>
        </w:rPr>
      </w:pPr>
      <w:proofErr w:type="spellStart"/>
      <w:r w:rsidRPr="002A2DAC">
        <w:rPr>
          <w:rFonts w:asciiTheme="majorHAnsi" w:hAnsiTheme="majorHAnsi" w:cstheme="minorHAnsi"/>
          <w:color w:val="auto"/>
          <w:sz w:val="24"/>
          <w:szCs w:val="24"/>
        </w:rPr>
        <w:t>AccountReceivableBoundedContext</w:t>
      </w:r>
      <w:proofErr w:type="spellEnd"/>
    </w:p>
    <w:p w:rsidR="006145A7" w:rsidRPr="002A2DAC" w:rsidRDefault="006145A7" w:rsidP="00294A2D">
      <w:pPr>
        <w:pStyle w:val="ListParagraph"/>
        <w:numPr>
          <w:ilvl w:val="1"/>
          <w:numId w:val="16"/>
        </w:numPr>
        <w:spacing w:after="0"/>
        <w:rPr>
          <w:rFonts w:asciiTheme="majorHAnsi" w:hAnsiTheme="majorHAnsi" w:cstheme="minorHAnsi"/>
          <w:color w:val="auto"/>
          <w:sz w:val="24"/>
          <w:szCs w:val="24"/>
        </w:rPr>
      </w:pPr>
      <w:proofErr w:type="spellStart"/>
      <w:r w:rsidRPr="002A2DAC">
        <w:rPr>
          <w:rFonts w:asciiTheme="majorHAnsi" w:hAnsiTheme="majorHAnsi" w:cstheme="minorHAnsi"/>
          <w:color w:val="auto"/>
          <w:sz w:val="24"/>
          <w:szCs w:val="24"/>
        </w:rPr>
        <w:t>ContactManagementBoundedContext</w:t>
      </w:r>
      <w:proofErr w:type="spellEnd"/>
    </w:p>
    <w:p w:rsidR="006145A7" w:rsidRPr="002A2DAC" w:rsidRDefault="006145A7" w:rsidP="00294A2D">
      <w:pPr>
        <w:pStyle w:val="ListParagraph"/>
        <w:numPr>
          <w:ilvl w:val="1"/>
          <w:numId w:val="16"/>
        </w:numPr>
        <w:spacing w:after="0"/>
        <w:rPr>
          <w:rFonts w:asciiTheme="majorHAnsi" w:hAnsiTheme="majorHAnsi" w:cstheme="minorHAnsi"/>
          <w:color w:val="auto"/>
          <w:sz w:val="24"/>
          <w:szCs w:val="24"/>
        </w:rPr>
      </w:pPr>
      <w:proofErr w:type="spellStart"/>
      <w:r w:rsidRPr="002A2DAC">
        <w:rPr>
          <w:rFonts w:asciiTheme="majorHAnsi" w:hAnsiTheme="majorHAnsi" w:cstheme="minorHAnsi"/>
          <w:color w:val="auto"/>
          <w:sz w:val="24"/>
          <w:szCs w:val="24"/>
        </w:rPr>
        <w:t>MarketingBoundedBoundedContext</w:t>
      </w:r>
      <w:proofErr w:type="spellEnd"/>
    </w:p>
    <w:p w:rsidR="006145A7" w:rsidRPr="002A2DAC" w:rsidRDefault="00016AAF" w:rsidP="00294A2D">
      <w:pPr>
        <w:pStyle w:val="ListParagraph"/>
        <w:numPr>
          <w:ilvl w:val="1"/>
          <w:numId w:val="16"/>
        </w:numPr>
        <w:spacing w:after="0"/>
        <w:rPr>
          <w:rFonts w:asciiTheme="majorHAnsi" w:hAnsiTheme="majorHAnsi" w:cstheme="minorHAnsi"/>
          <w:color w:val="auto"/>
          <w:sz w:val="24"/>
          <w:szCs w:val="24"/>
        </w:rPr>
      </w:pPr>
      <w:r w:rsidRPr="002A2DAC">
        <w:rPr>
          <w:rFonts w:asciiTheme="majorHAnsi" w:hAnsiTheme="majorHAnsi" w:cstheme="minorHAnsi"/>
          <w:color w:val="auto"/>
          <w:sz w:val="24"/>
          <w:szCs w:val="24"/>
        </w:rPr>
        <w:t>Service/Bundle</w:t>
      </w:r>
      <w:r w:rsidR="006145A7" w:rsidRPr="002A2DAC">
        <w:rPr>
          <w:rFonts w:asciiTheme="majorHAnsi" w:hAnsiTheme="majorHAnsi" w:cstheme="minorHAnsi"/>
          <w:color w:val="auto"/>
          <w:sz w:val="24"/>
          <w:szCs w:val="24"/>
        </w:rPr>
        <w:t xml:space="preserve"> CRUD Domain</w:t>
      </w:r>
    </w:p>
    <w:p w:rsidR="006145A7" w:rsidRPr="002A2DAC" w:rsidRDefault="006145A7" w:rsidP="00294A2D">
      <w:pPr>
        <w:pStyle w:val="ListParagraph"/>
        <w:numPr>
          <w:ilvl w:val="1"/>
          <w:numId w:val="16"/>
        </w:numPr>
        <w:spacing w:after="0"/>
        <w:rPr>
          <w:rFonts w:asciiTheme="majorHAnsi" w:hAnsiTheme="majorHAnsi" w:cstheme="minorHAnsi"/>
          <w:color w:val="auto"/>
          <w:sz w:val="24"/>
          <w:szCs w:val="24"/>
        </w:rPr>
      </w:pPr>
      <w:proofErr w:type="spellStart"/>
      <w:r w:rsidRPr="002A2DAC">
        <w:rPr>
          <w:rFonts w:asciiTheme="majorHAnsi" w:hAnsiTheme="majorHAnsi" w:cstheme="minorHAnsi"/>
          <w:color w:val="auto"/>
          <w:sz w:val="24"/>
          <w:szCs w:val="24"/>
        </w:rPr>
        <w:t>SalesOrderBoundedContext</w:t>
      </w:r>
      <w:proofErr w:type="spellEnd"/>
    </w:p>
    <w:p w:rsidR="00F8603B" w:rsidRDefault="00F8603B" w:rsidP="006322DE">
      <w:pPr>
        <w:spacing w:after="0"/>
        <w:rPr>
          <w:rFonts w:asciiTheme="majorHAnsi" w:hAnsiTheme="majorHAnsi" w:cstheme="minorHAnsi"/>
          <w:sz w:val="24"/>
          <w:szCs w:val="24"/>
        </w:rPr>
      </w:pPr>
    </w:p>
    <w:p w:rsidR="00F8603B" w:rsidRDefault="00F8603B" w:rsidP="006322DE">
      <w:pPr>
        <w:spacing w:after="0"/>
        <w:rPr>
          <w:rFonts w:asciiTheme="majorHAnsi" w:hAnsiTheme="majorHAnsi" w:cstheme="minorHAnsi"/>
          <w:sz w:val="24"/>
          <w:szCs w:val="24"/>
        </w:rPr>
      </w:pPr>
      <w:r>
        <w:rPr>
          <w:rFonts w:asciiTheme="majorHAnsi" w:hAnsiTheme="majorHAnsi" w:cstheme="minorHAnsi"/>
          <w:noProof/>
          <w:sz w:val="24"/>
          <w:szCs w:val="24"/>
        </w:rPr>
        <w:lastRenderedPageBreak/>
        <w:drawing>
          <wp:inline distT="0" distB="0" distL="0" distR="0" wp14:anchorId="62EE9270" wp14:editId="7574BB49">
            <wp:extent cx="5719313" cy="24822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8614" cy="2490592"/>
                    </a:xfrm>
                    <a:prstGeom prst="rect">
                      <a:avLst/>
                    </a:prstGeom>
                    <a:noFill/>
                    <a:ln>
                      <a:noFill/>
                    </a:ln>
                  </pic:spPr>
                </pic:pic>
              </a:graphicData>
            </a:graphic>
          </wp:inline>
        </w:drawing>
      </w:r>
    </w:p>
    <w:p w:rsidR="00F8603B" w:rsidRPr="004134AF" w:rsidRDefault="00F8603B" w:rsidP="006322DE">
      <w:pPr>
        <w:spacing w:after="0"/>
        <w:rPr>
          <w:rFonts w:asciiTheme="majorHAnsi" w:hAnsiTheme="majorHAnsi" w:cstheme="minorHAnsi"/>
        </w:rPr>
      </w:pPr>
    </w:p>
    <w:p w:rsidR="006145A7" w:rsidRPr="004134AF" w:rsidRDefault="006145A7" w:rsidP="00294A2D">
      <w:pPr>
        <w:pStyle w:val="ListParagraph"/>
        <w:numPr>
          <w:ilvl w:val="1"/>
          <w:numId w:val="16"/>
        </w:numPr>
        <w:spacing w:after="0"/>
        <w:rPr>
          <w:rFonts w:asciiTheme="majorHAnsi" w:hAnsiTheme="majorHAnsi" w:cstheme="minorHAnsi"/>
          <w:color w:val="auto"/>
        </w:rPr>
      </w:pPr>
      <w:proofErr w:type="spellStart"/>
      <w:r w:rsidRPr="004134AF">
        <w:rPr>
          <w:rFonts w:asciiTheme="majorHAnsi" w:hAnsiTheme="majorHAnsi" w:cstheme="minorHAnsi"/>
          <w:color w:val="auto"/>
        </w:rPr>
        <w:t>SalesDomainModel</w:t>
      </w:r>
      <w:proofErr w:type="spellEnd"/>
    </w:p>
    <w:p w:rsidR="006145A7" w:rsidRPr="004134AF" w:rsidRDefault="006145A7" w:rsidP="00294A2D">
      <w:pPr>
        <w:pStyle w:val="ListParagraph"/>
        <w:numPr>
          <w:ilvl w:val="2"/>
          <w:numId w:val="16"/>
        </w:numPr>
        <w:spacing w:after="0"/>
        <w:rPr>
          <w:rFonts w:asciiTheme="majorHAnsi" w:hAnsiTheme="majorHAnsi" w:cstheme="minorHAnsi"/>
          <w:color w:val="auto"/>
        </w:rPr>
      </w:pPr>
      <w:r w:rsidRPr="004134AF">
        <w:rPr>
          <w:rFonts w:asciiTheme="majorHAnsi" w:hAnsiTheme="majorHAnsi" w:cstheme="minorHAnsi"/>
          <w:color w:val="auto"/>
        </w:rPr>
        <w:t>Contact</w:t>
      </w:r>
    </w:p>
    <w:p w:rsidR="006145A7" w:rsidRPr="004134AF" w:rsidRDefault="006145A7" w:rsidP="00294A2D">
      <w:pPr>
        <w:pStyle w:val="ListParagraph"/>
        <w:numPr>
          <w:ilvl w:val="2"/>
          <w:numId w:val="16"/>
        </w:numPr>
        <w:spacing w:after="0"/>
        <w:rPr>
          <w:rFonts w:asciiTheme="majorHAnsi" w:hAnsiTheme="majorHAnsi" w:cstheme="minorHAnsi"/>
          <w:color w:val="auto"/>
        </w:rPr>
      </w:pPr>
      <w:r w:rsidRPr="004134AF">
        <w:rPr>
          <w:rFonts w:asciiTheme="majorHAnsi" w:hAnsiTheme="majorHAnsi" w:cstheme="minorHAnsi"/>
          <w:color w:val="auto"/>
        </w:rPr>
        <w:t>Customer</w:t>
      </w:r>
    </w:p>
    <w:p w:rsidR="006145A7" w:rsidRPr="004134AF" w:rsidRDefault="006145A7" w:rsidP="00294A2D">
      <w:pPr>
        <w:pStyle w:val="ListParagraph"/>
        <w:numPr>
          <w:ilvl w:val="2"/>
          <w:numId w:val="16"/>
        </w:numPr>
        <w:spacing w:after="0"/>
        <w:rPr>
          <w:rFonts w:asciiTheme="majorHAnsi" w:hAnsiTheme="majorHAnsi" w:cstheme="minorHAnsi"/>
          <w:color w:val="auto"/>
        </w:rPr>
      </w:pPr>
      <w:proofErr w:type="spellStart"/>
      <w:r w:rsidRPr="004134AF">
        <w:rPr>
          <w:rFonts w:asciiTheme="majorHAnsi" w:hAnsiTheme="majorHAnsi" w:cstheme="minorHAnsi"/>
          <w:color w:val="auto"/>
        </w:rPr>
        <w:t>CustomerCreditCard</w:t>
      </w:r>
      <w:proofErr w:type="spellEnd"/>
    </w:p>
    <w:p w:rsidR="006145A7" w:rsidRPr="004134AF" w:rsidRDefault="006145A7" w:rsidP="00294A2D">
      <w:pPr>
        <w:pStyle w:val="ListParagraph"/>
        <w:numPr>
          <w:ilvl w:val="2"/>
          <w:numId w:val="16"/>
        </w:numPr>
        <w:spacing w:after="0"/>
        <w:rPr>
          <w:rFonts w:asciiTheme="majorHAnsi" w:hAnsiTheme="majorHAnsi" w:cstheme="minorHAnsi"/>
          <w:color w:val="auto"/>
        </w:rPr>
      </w:pPr>
      <w:proofErr w:type="spellStart"/>
      <w:r w:rsidRPr="004134AF">
        <w:rPr>
          <w:rFonts w:asciiTheme="majorHAnsi" w:hAnsiTheme="majorHAnsi" w:cstheme="minorHAnsi"/>
          <w:color w:val="auto"/>
        </w:rPr>
        <w:t>LineItem</w:t>
      </w:r>
      <w:proofErr w:type="spellEnd"/>
    </w:p>
    <w:p w:rsidR="006145A7" w:rsidRPr="004134AF" w:rsidRDefault="006145A7" w:rsidP="00294A2D">
      <w:pPr>
        <w:pStyle w:val="ListParagraph"/>
        <w:numPr>
          <w:ilvl w:val="2"/>
          <w:numId w:val="16"/>
        </w:numPr>
        <w:spacing w:after="0"/>
        <w:rPr>
          <w:rFonts w:asciiTheme="majorHAnsi" w:hAnsiTheme="majorHAnsi" w:cstheme="minorHAnsi"/>
          <w:color w:val="auto"/>
        </w:rPr>
      </w:pPr>
      <w:r w:rsidRPr="004134AF">
        <w:rPr>
          <w:rFonts w:asciiTheme="majorHAnsi" w:hAnsiTheme="majorHAnsi" w:cstheme="minorHAnsi"/>
          <w:color w:val="auto"/>
        </w:rPr>
        <w:t>Order</w:t>
      </w:r>
    </w:p>
    <w:p w:rsidR="006145A7" w:rsidRPr="004134AF" w:rsidRDefault="006145A7" w:rsidP="00294A2D">
      <w:pPr>
        <w:pStyle w:val="ListParagraph"/>
        <w:numPr>
          <w:ilvl w:val="2"/>
          <w:numId w:val="16"/>
        </w:numPr>
        <w:spacing w:after="0"/>
        <w:rPr>
          <w:rFonts w:asciiTheme="majorHAnsi" w:hAnsiTheme="majorHAnsi" w:cstheme="minorHAnsi"/>
          <w:color w:val="auto"/>
        </w:rPr>
      </w:pPr>
      <w:r w:rsidRPr="004134AF">
        <w:rPr>
          <w:rFonts w:asciiTheme="majorHAnsi" w:hAnsiTheme="majorHAnsi" w:cstheme="minorHAnsi"/>
          <w:color w:val="auto"/>
        </w:rPr>
        <w:t>Product</w:t>
      </w:r>
    </w:p>
    <w:p w:rsidR="006145A7" w:rsidRPr="004134AF" w:rsidRDefault="006145A7" w:rsidP="00294A2D">
      <w:pPr>
        <w:pStyle w:val="ListParagraph"/>
        <w:numPr>
          <w:ilvl w:val="2"/>
          <w:numId w:val="16"/>
        </w:numPr>
        <w:spacing w:after="0"/>
        <w:rPr>
          <w:rFonts w:asciiTheme="majorHAnsi" w:hAnsiTheme="majorHAnsi" w:cstheme="minorHAnsi"/>
          <w:color w:val="auto"/>
        </w:rPr>
      </w:pPr>
      <w:r w:rsidRPr="004134AF">
        <w:rPr>
          <w:rFonts w:asciiTheme="majorHAnsi" w:hAnsiTheme="majorHAnsi" w:cstheme="minorHAnsi"/>
          <w:color w:val="auto"/>
        </w:rPr>
        <w:t>Promotion</w:t>
      </w:r>
    </w:p>
    <w:p w:rsidR="006145A7" w:rsidRPr="004134AF" w:rsidRDefault="006145A7" w:rsidP="00294A2D">
      <w:pPr>
        <w:pStyle w:val="ListParagraph"/>
        <w:numPr>
          <w:ilvl w:val="1"/>
          <w:numId w:val="16"/>
        </w:numPr>
        <w:spacing w:after="0"/>
        <w:rPr>
          <w:rFonts w:asciiTheme="majorHAnsi" w:hAnsiTheme="majorHAnsi" w:cstheme="minorHAnsi"/>
          <w:color w:val="auto"/>
        </w:rPr>
      </w:pPr>
      <w:proofErr w:type="spellStart"/>
      <w:r w:rsidRPr="004134AF">
        <w:rPr>
          <w:rFonts w:asciiTheme="majorHAnsi" w:hAnsiTheme="majorHAnsi" w:cstheme="minorHAnsi"/>
          <w:color w:val="auto"/>
        </w:rPr>
        <w:t>SalesOrder</w:t>
      </w:r>
      <w:proofErr w:type="spellEnd"/>
    </w:p>
    <w:p w:rsidR="006145A7" w:rsidRPr="004134AF" w:rsidRDefault="006145A7" w:rsidP="00294A2D">
      <w:pPr>
        <w:pStyle w:val="ListParagraph"/>
        <w:numPr>
          <w:ilvl w:val="1"/>
          <w:numId w:val="16"/>
        </w:numPr>
        <w:spacing w:after="0"/>
        <w:rPr>
          <w:rFonts w:asciiTheme="majorHAnsi" w:hAnsiTheme="majorHAnsi" w:cstheme="minorHAnsi"/>
          <w:color w:val="auto"/>
        </w:rPr>
      </w:pPr>
      <w:proofErr w:type="spellStart"/>
      <w:r w:rsidRPr="004134AF">
        <w:rPr>
          <w:rFonts w:asciiTheme="majorHAnsi" w:hAnsiTheme="majorHAnsi" w:cstheme="minorHAnsi"/>
          <w:color w:val="auto"/>
        </w:rPr>
        <w:t>OrderAggregateContext</w:t>
      </w:r>
      <w:proofErr w:type="spellEnd"/>
    </w:p>
    <w:p w:rsidR="006145A7" w:rsidRPr="004134AF" w:rsidRDefault="006145A7" w:rsidP="00294A2D">
      <w:pPr>
        <w:pStyle w:val="ListParagraph"/>
        <w:numPr>
          <w:ilvl w:val="1"/>
          <w:numId w:val="16"/>
        </w:numPr>
        <w:spacing w:after="0"/>
        <w:rPr>
          <w:rFonts w:asciiTheme="majorHAnsi" w:hAnsiTheme="majorHAnsi" w:cstheme="minorHAnsi"/>
          <w:color w:val="auto"/>
        </w:rPr>
      </w:pPr>
      <w:proofErr w:type="spellStart"/>
      <w:r w:rsidRPr="004134AF">
        <w:rPr>
          <w:rFonts w:asciiTheme="majorHAnsi" w:hAnsiTheme="majorHAnsi" w:cstheme="minorHAnsi"/>
          <w:color w:val="auto"/>
        </w:rPr>
        <w:t>OrderAggregateRepo</w:t>
      </w:r>
      <w:proofErr w:type="spellEnd"/>
    </w:p>
    <w:p w:rsidR="006906DE" w:rsidRPr="006906DE" w:rsidRDefault="006145A7" w:rsidP="006906DE">
      <w:pPr>
        <w:pStyle w:val="ListParagraph"/>
        <w:numPr>
          <w:ilvl w:val="1"/>
          <w:numId w:val="16"/>
        </w:numPr>
        <w:spacing w:after="0"/>
        <w:rPr>
          <w:rFonts w:asciiTheme="majorHAnsi" w:hAnsiTheme="majorHAnsi" w:cstheme="minorHAnsi"/>
          <w:sz w:val="24"/>
          <w:szCs w:val="24"/>
        </w:rPr>
      </w:pPr>
      <w:proofErr w:type="spellStart"/>
      <w:r w:rsidRPr="006906DE">
        <w:rPr>
          <w:rFonts w:asciiTheme="majorHAnsi" w:hAnsiTheme="majorHAnsi" w:cstheme="minorHAnsi"/>
          <w:color w:val="auto"/>
        </w:rPr>
        <w:t>ReferenceDataContext</w:t>
      </w:r>
      <w:proofErr w:type="spellEnd"/>
      <w:r w:rsidR="006906DE" w:rsidRPr="006906DE">
        <w:rPr>
          <w:rFonts w:asciiTheme="majorHAnsi" w:hAnsiTheme="majorHAnsi" w:cstheme="minorHAnsi"/>
          <w:color w:val="auto"/>
        </w:rPr>
        <w:t xml:space="preserve">  </w:t>
      </w:r>
    </w:p>
    <w:p w:rsidR="00F8603B" w:rsidRPr="006906DE" w:rsidRDefault="00F8603B" w:rsidP="009F0492">
      <w:pPr>
        <w:pStyle w:val="ListParagraph"/>
        <w:spacing w:after="0"/>
        <w:ind w:left="0"/>
        <w:rPr>
          <w:rFonts w:asciiTheme="majorHAnsi" w:hAnsiTheme="majorHAnsi" w:cstheme="minorHAnsi"/>
          <w:sz w:val="24"/>
          <w:szCs w:val="24"/>
        </w:rPr>
      </w:pPr>
      <w:r>
        <w:rPr>
          <w:rFonts w:asciiTheme="majorHAnsi" w:hAnsiTheme="majorHAnsi" w:cstheme="minorHAnsi"/>
          <w:noProof/>
          <w:sz w:val="24"/>
          <w:szCs w:val="24"/>
        </w:rPr>
        <w:drawing>
          <wp:inline distT="0" distB="0" distL="0" distR="0" wp14:anchorId="1A41CF3E" wp14:editId="69B82A67">
            <wp:extent cx="4846006" cy="208162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90517" cy="2100746"/>
                    </a:xfrm>
                    <a:prstGeom prst="rect">
                      <a:avLst/>
                    </a:prstGeom>
                    <a:noFill/>
                    <a:ln>
                      <a:noFill/>
                    </a:ln>
                  </pic:spPr>
                </pic:pic>
              </a:graphicData>
            </a:graphic>
          </wp:inline>
        </w:drawing>
      </w:r>
    </w:p>
    <w:p w:rsidR="00F8603B" w:rsidRDefault="00F8603B" w:rsidP="006322DE">
      <w:pPr>
        <w:spacing w:after="0"/>
        <w:rPr>
          <w:rFonts w:asciiTheme="majorHAnsi" w:hAnsiTheme="majorHAnsi" w:cstheme="minorHAnsi"/>
          <w:sz w:val="24"/>
          <w:szCs w:val="24"/>
        </w:rPr>
      </w:pPr>
    </w:p>
    <w:p w:rsidR="009F0492" w:rsidRDefault="0046383E" w:rsidP="006322DE">
      <w:pPr>
        <w:spacing w:after="0"/>
        <w:rPr>
          <w:rFonts w:asciiTheme="majorHAnsi" w:hAnsiTheme="majorHAnsi" w:cstheme="minorHAnsi"/>
          <w:sz w:val="24"/>
          <w:szCs w:val="24"/>
        </w:rPr>
      </w:pPr>
      <w:r>
        <w:rPr>
          <w:rFonts w:asciiTheme="majorHAnsi" w:hAnsiTheme="majorHAnsi" w:cstheme="minorHAnsi"/>
          <w:sz w:val="24"/>
          <w:szCs w:val="24"/>
        </w:rPr>
        <w:tab/>
      </w:r>
    </w:p>
    <w:p w:rsidR="00074943" w:rsidRPr="00D04D0E" w:rsidRDefault="007C4899" w:rsidP="006322DE">
      <w:pPr>
        <w:spacing w:after="0"/>
        <w:rPr>
          <w:rFonts w:asciiTheme="majorHAnsi" w:hAnsiTheme="majorHAnsi" w:cstheme="minorHAnsi"/>
          <w:b/>
          <w:sz w:val="24"/>
          <w:szCs w:val="24"/>
        </w:rPr>
      </w:pPr>
      <w:r>
        <w:rPr>
          <w:rFonts w:asciiTheme="majorHAnsi" w:hAnsiTheme="majorHAnsi" w:cstheme="minorHAnsi"/>
          <w:sz w:val="24"/>
          <w:szCs w:val="24"/>
        </w:rPr>
        <w:lastRenderedPageBreak/>
        <w:t>For a RESTful implementation</w:t>
      </w:r>
      <w:r w:rsidR="00D914C9">
        <w:rPr>
          <w:rFonts w:asciiTheme="majorHAnsi" w:hAnsiTheme="majorHAnsi" w:cstheme="minorHAnsi"/>
          <w:sz w:val="24"/>
          <w:szCs w:val="24"/>
        </w:rPr>
        <w:t>:</w:t>
      </w:r>
    </w:p>
    <w:p w:rsidR="00074943" w:rsidRPr="00DC0639" w:rsidRDefault="00074943" w:rsidP="006322DE">
      <w:pPr>
        <w:spacing w:after="0"/>
        <w:ind w:left="720"/>
        <w:rPr>
          <w:rFonts w:asciiTheme="majorHAnsi" w:hAnsiTheme="majorHAnsi" w:cstheme="minorHAnsi"/>
          <w:sz w:val="24"/>
          <w:szCs w:val="24"/>
        </w:rPr>
      </w:pPr>
    </w:p>
    <w:tbl>
      <w:tblPr>
        <w:tblStyle w:val="TableGrid"/>
        <w:tblW w:w="0" w:type="auto"/>
        <w:tblInd w:w="720" w:type="dxa"/>
        <w:tblLook w:val="04A0" w:firstRow="1" w:lastRow="0" w:firstColumn="1" w:lastColumn="0" w:noHBand="0" w:noVBand="1"/>
      </w:tblPr>
      <w:tblGrid>
        <w:gridCol w:w="2184"/>
        <w:gridCol w:w="2327"/>
        <w:gridCol w:w="3471"/>
        <w:gridCol w:w="648"/>
      </w:tblGrid>
      <w:tr w:rsidR="00074943" w:rsidTr="004377A9">
        <w:tc>
          <w:tcPr>
            <w:tcW w:w="2184" w:type="dxa"/>
          </w:tcPr>
          <w:p w:rsidR="00074943" w:rsidRPr="00DC0639" w:rsidRDefault="00074943" w:rsidP="006322DE">
            <w:pPr>
              <w:rPr>
                <w:rFonts w:asciiTheme="majorHAnsi" w:hAnsiTheme="majorHAnsi" w:cstheme="minorHAnsi"/>
                <w:b/>
                <w:sz w:val="24"/>
                <w:szCs w:val="24"/>
              </w:rPr>
            </w:pPr>
            <w:r w:rsidRPr="00DC0639">
              <w:rPr>
                <w:rFonts w:asciiTheme="majorHAnsi" w:hAnsiTheme="majorHAnsi" w:cstheme="minorHAnsi"/>
                <w:b/>
                <w:sz w:val="24"/>
                <w:szCs w:val="24"/>
              </w:rPr>
              <w:t>Method</w:t>
            </w:r>
          </w:p>
        </w:tc>
        <w:tc>
          <w:tcPr>
            <w:tcW w:w="2327" w:type="dxa"/>
          </w:tcPr>
          <w:p w:rsidR="00074943" w:rsidRPr="00DC0639" w:rsidRDefault="00074943" w:rsidP="006322DE">
            <w:pPr>
              <w:rPr>
                <w:rFonts w:asciiTheme="majorHAnsi" w:hAnsiTheme="majorHAnsi" w:cstheme="minorHAnsi"/>
                <w:b/>
                <w:sz w:val="24"/>
                <w:szCs w:val="24"/>
              </w:rPr>
            </w:pPr>
            <w:r w:rsidRPr="00DC0639">
              <w:rPr>
                <w:rFonts w:asciiTheme="majorHAnsi" w:hAnsiTheme="majorHAnsi" w:cstheme="minorHAnsi"/>
                <w:b/>
                <w:sz w:val="24"/>
                <w:szCs w:val="24"/>
              </w:rPr>
              <w:t>URI</w:t>
            </w:r>
          </w:p>
        </w:tc>
        <w:tc>
          <w:tcPr>
            <w:tcW w:w="3471" w:type="dxa"/>
          </w:tcPr>
          <w:p w:rsidR="00074943" w:rsidRPr="00DC0639" w:rsidRDefault="00074943" w:rsidP="006322DE">
            <w:pPr>
              <w:rPr>
                <w:rFonts w:asciiTheme="majorHAnsi" w:hAnsiTheme="majorHAnsi" w:cstheme="minorHAnsi"/>
                <w:b/>
                <w:sz w:val="24"/>
                <w:szCs w:val="24"/>
              </w:rPr>
            </w:pPr>
            <w:r w:rsidRPr="00DC0639">
              <w:rPr>
                <w:rFonts w:asciiTheme="majorHAnsi" w:hAnsiTheme="majorHAnsi" w:cstheme="minorHAnsi"/>
                <w:b/>
                <w:sz w:val="24"/>
                <w:szCs w:val="24"/>
              </w:rPr>
              <w:t>Action</w:t>
            </w:r>
          </w:p>
        </w:tc>
        <w:tc>
          <w:tcPr>
            <w:tcW w:w="648" w:type="dxa"/>
          </w:tcPr>
          <w:p w:rsidR="00074943" w:rsidRPr="00DC0639" w:rsidRDefault="00074943" w:rsidP="006322DE">
            <w:pPr>
              <w:rPr>
                <w:rFonts w:asciiTheme="majorHAnsi" w:hAnsiTheme="majorHAnsi" w:cstheme="minorHAnsi"/>
                <w:b/>
                <w:sz w:val="24"/>
                <w:szCs w:val="24"/>
              </w:rPr>
            </w:pPr>
            <w:r w:rsidRPr="00DC0639">
              <w:rPr>
                <w:rFonts w:asciiTheme="majorHAnsi" w:hAnsiTheme="majorHAnsi" w:cstheme="minorHAnsi"/>
                <w:b/>
                <w:sz w:val="24"/>
                <w:szCs w:val="24"/>
              </w:rPr>
              <w:t>Step</w:t>
            </w:r>
          </w:p>
        </w:tc>
      </w:tr>
      <w:tr w:rsidR="00074943" w:rsidTr="004377A9">
        <w:tc>
          <w:tcPr>
            <w:tcW w:w="2184" w:type="dxa"/>
          </w:tcPr>
          <w:p w:rsidR="00074943" w:rsidRDefault="00074943" w:rsidP="006322DE">
            <w:pPr>
              <w:rPr>
                <w:rFonts w:asciiTheme="majorHAnsi" w:hAnsiTheme="majorHAnsi" w:cstheme="minorHAnsi"/>
                <w:sz w:val="24"/>
                <w:szCs w:val="24"/>
              </w:rPr>
            </w:pPr>
            <w:r>
              <w:rPr>
                <w:rFonts w:asciiTheme="majorHAnsi" w:hAnsiTheme="majorHAnsi" w:cstheme="minorHAnsi"/>
                <w:sz w:val="24"/>
                <w:szCs w:val="24"/>
              </w:rPr>
              <w:t>POST</w:t>
            </w:r>
          </w:p>
        </w:tc>
        <w:tc>
          <w:tcPr>
            <w:tcW w:w="2327" w:type="dxa"/>
          </w:tcPr>
          <w:p w:rsidR="00074943" w:rsidRDefault="00074943" w:rsidP="006322DE">
            <w:pPr>
              <w:rPr>
                <w:rFonts w:asciiTheme="majorHAnsi" w:hAnsiTheme="majorHAnsi" w:cstheme="minorHAnsi"/>
                <w:sz w:val="24"/>
                <w:szCs w:val="24"/>
              </w:rPr>
            </w:pPr>
            <w:r>
              <w:rPr>
                <w:rFonts w:asciiTheme="majorHAnsi" w:hAnsiTheme="majorHAnsi" w:cstheme="minorHAnsi"/>
                <w:sz w:val="24"/>
                <w:szCs w:val="24"/>
              </w:rPr>
              <w:t>/orders</w:t>
            </w:r>
          </w:p>
        </w:tc>
        <w:tc>
          <w:tcPr>
            <w:tcW w:w="3471" w:type="dxa"/>
          </w:tcPr>
          <w:p w:rsidR="00074943" w:rsidRDefault="00074943" w:rsidP="006322DE">
            <w:pPr>
              <w:rPr>
                <w:rFonts w:asciiTheme="majorHAnsi" w:hAnsiTheme="majorHAnsi" w:cstheme="minorHAnsi"/>
                <w:sz w:val="24"/>
                <w:szCs w:val="24"/>
              </w:rPr>
            </w:pPr>
            <w:r>
              <w:rPr>
                <w:rFonts w:asciiTheme="majorHAnsi" w:hAnsiTheme="majorHAnsi" w:cstheme="minorHAnsi"/>
                <w:sz w:val="24"/>
                <w:szCs w:val="24"/>
              </w:rPr>
              <w:t>Create New Order</w:t>
            </w:r>
          </w:p>
        </w:tc>
        <w:tc>
          <w:tcPr>
            <w:tcW w:w="648" w:type="dxa"/>
          </w:tcPr>
          <w:p w:rsidR="00074943" w:rsidRDefault="00074943" w:rsidP="006322DE">
            <w:pPr>
              <w:rPr>
                <w:rFonts w:asciiTheme="majorHAnsi" w:hAnsiTheme="majorHAnsi" w:cstheme="minorHAnsi"/>
                <w:sz w:val="24"/>
                <w:szCs w:val="24"/>
              </w:rPr>
            </w:pPr>
            <w:r>
              <w:rPr>
                <w:rFonts w:asciiTheme="majorHAnsi" w:hAnsiTheme="majorHAnsi" w:cstheme="minorHAnsi"/>
                <w:sz w:val="24"/>
                <w:szCs w:val="24"/>
              </w:rPr>
              <w:t>1</w:t>
            </w:r>
          </w:p>
        </w:tc>
      </w:tr>
      <w:tr w:rsidR="00074943" w:rsidTr="004377A9">
        <w:tc>
          <w:tcPr>
            <w:tcW w:w="2184" w:type="dxa"/>
          </w:tcPr>
          <w:p w:rsidR="00074943" w:rsidRDefault="00074943" w:rsidP="006322DE">
            <w:pPr>
              <w:rPr>
                <w:rFonts w:asciiTheme="majorHAnsi" w:hAnsiTheme="majorHAnsi" w:cstheme="minorHAnsi"/>
                <w:sz w:val="24"/>
                <w:szCs w:val="24"/>
              </w:rPr>
            </w:pPr>
            <w:r>
              <w:rPr>
                <w:rFonts w:asciiTheme="majorHAnsi" w:hAnsiTheme="majorHAnsi" w:cstheme="minorHAnsi"/>
                <w:sz w:val="24"/>
                <w:szCs w:val="24"/>
              </w:rPr>
              <w:t>POST/PATCH</w:t>
            </w:r>
          </w:p>
        </w:tc>
        <w:tc>
          <w:tcPr>
            <w:tcW w:w="2327" w:type="dxa"/>
          </w:tcPr>
          <w:p w:rsidR="00074943" w:rsidRDefault="00074943" w:rsidP="006322DE">
            <w:pPr>
              <w:rPr>
                <w:rFonts w:asciiTheme="majorHAnsi" w:hAnsiTheme="majorHAnsi" w:cstheme="minorHAnsi"/>
                <w:sz w:val="24"/>
                <w:szCs w:val="24"/>
              </w:rPr>
            </w:pPr>
            <w:r>
              <w:rPr>
                <w:rFonts w:asciiTheme="majorHAnsi" w:hAnsiTheme="majorHAnsi" w:cstheme="minorHAnsi"/>
                <w:sz w:val="24"/>
                <w:szCs w:val="24"/>
              </w:rPr>
              <w:t>/orders/{id}</w:t>
            </w:r>
          </w:p>
        </w:tc>
        <w:tc>
          <w:tcPr>
            <w:tcW w:w="3471" w:type="dxa"/>
          </w:tcPr>
          <w:p w:rsidR="00074943" w:rsidRDefault="00074943" w:rsidP="006322DE">
            <w:pPr>
              <w:rPr>
                <w:rFonts w:asciiTheme="majorHAnsi" w:hAnsiTheme="majorHAnsi" w:cstheme="minorHAnsi"/>
                <w:sz w:val="24"/>
                <w:szCs w:val="24"/>
              </w:rPr>
            </w:pPr>
            <w:r>
              <w:rPr>
                <w:rFonts w:asciiTheme="majorHAnsi" w:hAnsiTheme="majorHAnsi" w:cstheme="minorHAnsi"/>
                <w:sz w:val="24"/>
                <w:szCs w:val="24"/>
              </w:rPr>
              <w:t>Update the Order</w:t>
            </w:r>
          </w:p>
        </w:tc>
        <w:tc>
          <w:tcPr>
            <w:tcW w:w="648" w:type="dxa"/>
          </w:tcPr>
          <w:p w:rsidR="00074943" w:rsidRDefault="00074943" w:rsidP="006322DE">
            <w:pPr>
              <w:rPr>
                <w:rFonts w:asciiTheme="majorHAnsi" w:hAnsiTheme="majorHAnsi" w:cstheme="minorHAnsi"/>
                <w:sz w:val="24"/>
                <w:szCs w:val="24"/>
              </w:rPr>
            </w:pPr>
            <w:r>
              <w:rPr>
                <w:rFonts w:asciiTheme="majorHAnsi" w:hAnsiTheme="majorHAnsi" w:cstheme="minorHAnsi"/>
                <w:sz w:val="24"/>
                <w:szCs w:val="24"/>
              </w:rPr>
              <w:t>2</w:t>
            </w:r>
          </w:p>
        </w:tc>
      </w:tr>
      <w:tr w:rsidR="00074943" w:rsidTr="004377A9">
        <w:tc>
          <w:tcPr>
            <w:tcW w:w="2184" w:type="dxa"/>
          </w:tcPr>
          <w:p w:rsidR="00074943" w:rsidRDefault="00074943" w:rsidP="006322DE">
            <w:pPr>
              <w:rPr>
                <w:rFonts w:asciiTheme="majorHAnsi" w:hAnsiTheme="majorHAnsi" w:cstheme="minorHAnsi"/>
                <w:sz w:val="24"/>
                <w:szCs w:val="24"/>
              </w:rPr>
            </w:pPr>
            <w:r>
              <w:rPr>
                <w:rFonts w:asciiTheme="majorHAnsi" w:hAnsiTheme="majorHAnsi" w:cstheme="minorHAnsi"/>
                <w:sz w:val="24"/>
                <w:szCs w:val="24"/>
              </w:rPr>
              <w:t>DELETE</w:t>
            </w:r>
          </w:p>
        </w:tc>
        <w:tc>
          <w:tcPr>
            <w:tcW w:w="2327" w:type="dxa"/>
          </w:tcPr>
          <w:p w:rsidR="00074943" w:rsidRDefault="00074943" w:rsidP="006322DE">
            <w:pPr>
              <w:rPr>
                <w:rFonts w:asciiTheme="majorHAnsi" w:hAnsiTheme="majorHAnsi" w:cstheme="minorHAnsi"/>
                <w:sz w:val="24"/>
                <w:szCs w:val="24"/>
              </w:rPr>
            </w:pPr>
            <w:r>
              <w:rPr>
                <w:rFonts w:asciiTheme="majorHAnsi" w:hAnsiTheme="majorHAnsi" w:cstheme="minorHAnsi"/>
                <w:sz w:val="24"/>
                <w:szCs w:val="24"/>
              </w:rPr>
              <w:t>/orders/{id}</w:t>
            </w:r>
          </w:p>
        </w:tc>
        <w:tc>
          <w:tcPr>
            <w:tcW w:w="3471" w:type="dxa"/>
          </w:tcPr>
          <w:p w:rsidR="00074943" w:rsidRDefault="00074943" w:rsidP="006322DE">
            <w:pPr>
              <w:rPr>
                <w:rFonts w:asciiTheme="majorHAnsi" w:hAnsiTheme="majorHAnsi" w:cstheme="minorHAnsi"/>
                <w:sz w:val="24"/>
                <w:szCs w:val="24"/>
              </w:rPr>
            </w:pPr>
            <w:r>
              <w:rPr>
                <w:rFonts w:asciiTheme="majorHAnsi" w:hAnsiTheme="majorHAnsi" w:cstheme="minorHAnsi"/>
                <w:sz w:val="24"/>
                <w:szCs w:val="24"/>
              </w:rPr>
              <w:t>Cancel Order</w:t>
            </w:r>
          </w:p>
        </w:tc>
        <w:tc>
          <w:tcPr>
            <w:tcW w:w="648" w:type="dxa"/>
          </w:tcPr>
          <w:p w:rsidR="00074943" w:rsidRDefault="00074943" w:rsidP="006322DE">
            <w:pPr>
              <w:rPr>
                <w:rFonts w:asciiTheme="majorHAnsi" w:hAnsiTheme="majorHAnsi" w:cstheme="minorHAnsi"/>
                <w:sz w:val="24"/>
                <w:szCs w:val="24"/>
              </w:rPr>
            </w:pPr>
            <w:r>
              <w:rPr>
                <w:rFonts w:asciiTheme="majorHAnsi" w:hAnsiTheme="majorHAnsi" w:cstheme="minorHAnsi"/>
                <w:sz w:val="24"/>
                <w:szCs w:val="24"/>
              </w:rPr>
              <w:t>3</w:t>
            </w:r>
          </w:p>
        </w:tc>
      </w:tr>
      <w:tr w:rsidR="00074943" w:rsidTr="004377A9">
        <w:tc>
          <w:tcPr>
            <w:tcW w:w="2184" w:type="dxa"/>
          </w:tcPr>
          <w:p w:rsidR="00074943" w:rsidRDefault="00074943" w:rsidP="006322DE">
            <w:pPr>
              <w:rPr>
                <w:rFonts w:asciiTheme="majorHAnsi" w:hAnsiTheme="majorHAnsi" w:cstheme="minorHAnsi"/>
                <w:sz w:val="24"/>
                <w:szCs w:val="24"/>
              </w:rPr>
            </w:pPr>
            <w:r>
              <w:rPr>
                <w:rFonts w:asciiTheme="majorHAnsi" w:hAnsiTheme="majorHAnsi" w:cstheme="minorHAnsi"/>
                <w:sz w:val="24"/>
                <w:szCs w:val="24"/>
              </w:rPr>
              <w:t>PUT</w:t>
            </w:r>
          </w:p>
        </w:tc>
        <w:tc>
          <w:tcPr>
            <w:tcW w:w="2327" w:type="dxa"/>
          </w:tcPr>
          <w:p w:rsidR="00074943" w:rsidRDefault="00074943" w:rsidP="006322DE">
            <w:pPr>
              <w:rPr>
                <w:rFonts w:asciiTheme="majorHAnsi" w:hAnsiTheme="majorHAnsi" w:cstheme="minorHAnsi"/>
                <w:sz w:val="24"/>
                <w:szCs w:val="24"/>
              </w:rPr>
            </w:pPr>
            <w:r>
              <w:rPr>
                <w:rFonts w:asciiTheme="majorHAnsi" w:hAnsiTheme="majorHAnsi" w:cstheme="minorHAnsi"/>
                <w:sz w:val="24"/>
                <w:szCs w:val="24"/>
              </w:rPr>
              <w:t>/orders/{id}/payment</w:t>
            </w:r>
          </w:p>
        </w:tc>
        <w:tc>
          <w:tcPr>
            <w:tcW w:w="3471" w:type="dxa"/>
          </w:tcPr>
          <w:p w:rsidR="00074943" w:rsidRDefault="00074943" w:rsidP="006322DE">
            <w:pPr>
              <w:rPr>
                <w:rFonts w:asciiTheme="majorHAnsi" w:hAnsiTheme="majorHAnsi" w:cstheme="minorHAnsi"/>
                <w:sz w:val="24"/>
                <w:szCs w:val="24"/>
              </w:rPr>
            </w:pPr>
            <w:r>
              <w:rPr>
                <w:rFonts w:asciiTheme="majorHAnsi" w:hAnsiTheme="majorHAnsi" w:cstheme="minorHAnsi"/>
                <w:sz w:val="24"/>
                <w:szCs w:val="24"/>
              </w:rPr>
              <w:t>Pay Order</w:t>
            </w:r>
          </w:p>
        </w:tc>
        <w:tc>
          <w:tcPr>
            <w:tcW w:w="648" w:type="dxa"/>
          </w:tcPr>
          <w:p w:rsidR="00074943" w:rsidRDefault="00074943" w:rsidP="006322DE">
            <w:pPr>
              <w:rPr>
                <w:rFonts w:asciiTheme="majorHAnsi" w:hAnsiTheme="majorHAnsi" w:cstheme="minorHAnsi"/>
                <w:sz w:val="24"/>
                <w:szCs w:val="24"/>
              </w:rPr>
            </w:pPr>
            <w:r>
              <w:rPr>
                <w:rFonts w:asciiTheme="majorHAnsi" w:hAnsiTheme="majorHAnsi" w:cstheme="minorHAnsi"/>
                <w:sz w:val="24"/>
                <w:szCs w:val="24"/>
              </w:rPr>
              <w:t>4</w:t>
            </w:r>
          </w:p>
        </w:tc>
      </w:tr>
      <w:tr w:rsidR="00074943" w:rsidTr="004377A9">
        <w:tc>
          <w:tcPr>
            <w:tcW w:w="2184" w:type="dxa"/>
          </w:tcPr>
          <w:p w:rsidR="00074943" w:rsidRDefault="00074943" w:rsidP="006322DE">
            <w:pPr>
              <w:rPr>
                <w:rFonts w:asciiTheme="majorHAnsi" w:hAnsiTheme="majorHAnsi" w:cstheme="minorHAnsi"/>
                <w:sz w:val="24"/>
                <w:szCs w:val="24"/>
              </w:rPr>
            </w:pPr>
            <w:r>
              <w:rPr>
                <w:rFonts w:asciiTheme="majorHAnsi" w:hAnsiTheme="majorHAnsi" w:cstheme="minorHAnsi"/>
                <w:sz w:val="24"/>
                <w:szCs w:val="24"/>
              </w:rPr>
              <w:t>GET</w:t>
            </w:r>
          </w:p>
        </w:tc>
        <w:tc>
          <w:tcPr>
            <w:tcW w:w="2327" w:type="dxa"/>
          </w:tcPr>
          <w:p w:rsidR="00074943" w:rsidRDefault="00074943" w:rsidP="006322DE">
            <w:pPr>
              <w:rPr>
                <w:rFonts w:asciiTheme="majorHAnsi" w:hAnsiTheme="majorHAnsi" w:cstheme="minorHAnsi"/>
                <w:sz w:val="24"/>
                <w:szCs w:val="24"/>
              </w:rPr>
            </w:pPr>
            <w:r>
              <w:rPr>
                <w:rFonts w:asciiTheme="majorHAnsi" w:hAnsiTheme="majorHAnsi" w:cstheme="minorHAnsi"/>
                <w:sz w:val="24"/>
                <w:szCs w:val="24"/>
              </w:rPr>
              <w:t>/orders/{id}</w:t>
            </w:r>
          </w:p>
        </w:tc>
        <w:tc>
          <w:tcPr>
            <w:tcW w:w="3471" w:type="dxa"/>
          </w:tcPr>
          <w:p w:rsidR="00074943" w:rsidRDefault="00074943" w:rsidP="006322DE">
            <w:pPr>
              <w:rPr>
                <w:rFonts w:asciiTheme="majorHAnsi" w:hAnsiTheme="majorHAnsi" w:cstheme="minorHAnsi"/>
                <w:sz w:val="24"/>
                <w:szCs w:val="24"/>
              </w:rPr>
            </w:pPr>
            <w:r>
              <w:rPr>
                <w:rFonts w:asciiTheme="majorHAnsi" w:hAnsiTheme="majorHAnsi" w:cstheme="minorHAnsi"/>
                <w:sz w:val="24"/>
                <w:szCs w:val="24"/>
              </w:rPr>
              <w:t>Poll Order State</w:t>
            </w:r>
          </w:p>
        </w:tc>
        <w:tc>
          <w:tcPr>
            <w:tcW w:w="648" w:type="dxa"/>
          </w:tcPr>
          <w:p w:rsidR="00074943" w:rsidRDefault="00074943" w:rsidP="006322DE">
            <w:pPr>
              <w:rPr>
                <w:rFonts w:asciiTheme="majorHAnsi" w:hAnsiTheme="majorHAnsi" w:cstheme="minorHAnsi"/>
                <w:sz w:val="24"/>
                <w:szCs w:val="24"/>
              </w:rPr>
            </w:pPr>
            <w:r>
              <w:rPr>
                <w:rFonts w:asciiTheme="majorHAnsi" w:hAnsiTheme="majorHAnsi" w:cstheme="minorHAnsi"/>
                <w:sz w:val="24"/>
                <w:szCs w:val="24"/>
              </w:rPr>
              <w:t>5</w:t>
            </w:r>
          </w:p>
        </w:tc>
      </w:tr>
      <w:tr w:rsidR="00074943" w:rsidTr="004377A9">
        <w:tc>
          <w:tcPr>
            <w:tcW w:w="2184" w:type="dxa"/>
          </w:tcPr>
          <w:p w:rsidR="00074943" w:rsidRDefault="00074943" w:rsidP="006322DE">
            <w:pPr>
              <w:rPr>
                <w:rFonts w:asciiTheme="majorHAnsi" w:hAnsiTheme="majorHAnsi" w:cstheme="minorHAnsi"/>
                <w:sz w:val="24"/>
                <w:szCs w:val="24"/>
              </w:rPr>
            </w:pPr>
            <w:r>
              <w:rPr>
                <w:rFonts w:asciiTheme="majorHAnsi" w:hAnsiTheme="majorHAnsi" w:cstheme="minorHAnsi"/>
                <w:sz w:val="24"/>
                <w:szCs w:val="24"/>
              </w:rPr>
              <w:t>GET</w:t>
            </w:r>
          </w:p>
        </w:tc>
        <w:tc>
          <w:tcPr>
            <w:tcW w:w="2327" w:type="dxa"/>
          </w:tcPr>
          <w:p w:rsidR="00074943" w:rsidRDefault="00074943" w:rsidP="006322DE">
            <w:pPr>
              <w:rPr>
                <w:rFonts w:asciiTheme="majorHAnsi" w:hAnsiTheme="majorHAnsi" w:cstheme="minorHAnsi"/>
                <w:sz w:val="24"/>
                <w:szCs w:val="24"/>
              </w:rPr>
            </w:pPr>
            <w:r>
              <w:rPr>
                <w:rFonts w:asciiTheme="majorHAnsi" w:hAnsiTheme="majorHAnsi" w:cstheme="minorHAnsi"/>
                <w:sz w:val="24"/>
                <w:szCs w:val="24"/>
              </w:rPr>
              <w:t>/orders/{id}/receipt</w:t>
            </w:r>
          </w:p>
        </w:tc>
        <w:tc>
          <w:tcPr>
            <w:tcW w:w="3471" w:type="dxa"/>
          </w:tcPr>
          <w:p w:rsidR="00074943" w:rsidRDefault="00074943" w:rsidP="006322DE">
            <w:pPr>
              <w:rPr>
                <w:rFonts w:asciiTheme="majorHAnsi" w:hAnsiTheme="majorHAnsi" w:cstheme="minorHAnsi"/>
                <w:sz w:val="24"/>
                <w:szCs w:val="24"/>
              </w:rPr>
            </w:pPr>
            <w:r>
              <w:rPr>
                <w:rFonts w:asciiTheme="majorHAnsi" w:hAnsiTheme="majorHAnsi" w:cstheme="minorHAnsi"/>
                <w:sz w:val="24"/>
                <w:szCs w:val="24"/>
              </w:rPr>
              <w:t>Access Receipt</w:t>
            </w:r>
          </w:p>
        </w:tc>
        <w:tc>
          <w:tcPr>
            <w:tcW w:w="648" w:type="dxa"/>
          </w:tcPr>
          <w:p w:rsidR="00074943" w:rsidRDefault="00074943" w:rsidP="006322DE">
            <w:pPr>
              <w:rPr>
                <w:rFonts w:asciiTheme="majorHAnsi" w:hAnsiTheme="majorHAnsi" w:cstheme="minorHAnsi"/>
                <w:sz w:val="24"/>
                <w:szCs w:val="24"/>
              </w:rPr>
            </w:pPr>
          </w:p>
        </w:tc>
      </w:tr>
      <w:tr w:rsidR="00074943" w:rsidTr="004377A9">
        <w:tc>
          <w:tcPr>
            <w:tcW w:w="2184" w:type="dxa"/>
          </w:tcPr>
          <w:p w:rsidR="00074943" w:rsidRDefault="00074943" w:rsidP="006322DE">
            <w:pPr>
              <w:rPr>
                <w:rFonts w:asciiTheme="majorHAnsi" w:hAnsiTheme="majorHAnsi" w:cstheme="minorHAnsi"/>
                <w:sz w:val="24"/>
                <w:szCs w:val="24"/>
              </w:rPr>
            </w:pPr>
            <w:r>
              <w:rPr>
                <w:rFonts w:asciiTheme="majorHAnsi" w:hAnsiTheme="majorHAnsi" w:cstheme="minorHAnsi"/>
                <w:sz w:val="24"/>
                <w:szCs w:val="24"/>
              </w:rPr>
              <w:t>DELETE</w:t>
            </w:r>
          </w:p>
        </w:tc>
        <w:tc>
          <w:tcPr>
            <w:tcW w:w="2327" w:type="dxa"/>
          </w:tcPr>
          <w:p w:rsidR="00074943" w:rsidRDefault="00074943" w:rsidP="006322DE">
            <w:pPr>
              <w:rPr>
                <w:rFonts w:asciiTheme="majorHAnsi" w:hAnsiTheme="majorHAnsi" w:cstheme="minorHAnsi"/>
                <w:sz w:val="24"/>
                <w:szCs w:val="24"/>
              </w:rPr>
            </w:pPr>
            <w:r>
              <w:rPr>
                <w:rFonts w:asciiTheme="majorHAnsi" w:hAnsiTheme="majorHAnsi" w:cstheme="minorHAnsi"/>
                <w:sz w:val="24"/>
                <w:szCs w:val="24"/>
              </w:rPr>
              <w:t>/orders/{id}/receipt</w:t>
            </w:r>
          </w:p>
        </w:tc>
        <w:tc>
          <w:tcPr>
            <w:tcW w:w="3471" w:type="dxa"/>
          </w:tcPr>
          <w:p w:rsidR="00074943" w:rsidRDefault="00074943" w:rsidP="006322DE">
            <w:pPr>
              <w:rPr>
                <w:rFonts w:asciiTheme="majorHAnsi" w:hAnsiTheme="majorHAnsi" w:cstheme="minorHAnsi"/>
                <w:sz w:val="24"/>
                <w:szCs w:val="24"/>
              </w:rPr>
            </w:pPr>
            <w:r>
              <w:rPr>
                <w:rFonts w:asciiTheme="majorHAnsi" w:hAnsiTheme="majorHAnsi" w:cstheme="minorHAnsi"/>
                <w:sz w:val="24"/>
                <w:szCs w:val="24"/>
              </w:rPr>
              <w:t>End the Order Process</w:t>
            </w:r>
          </w:p>
        </w:tc>
        <w:tc>
          <w:tcPr>
            <w:tcW w:w="648" w:type="dxa"/>
          </w:tcPr>
          <w:p w:rsidR="00074943" w:rsidRDefault="00074943" w:rsidP="006322DE">
            <w:pPr>
              <w:rPr>
                <w:rFonts w:asciiTheme="majorHAnsi" w:hAnsiTheme="majorHAnsi" w:cstheme="minorHAnsi"/>
                <w:sz w:val="24"/>
                <w:szCs w:val="24"/>
              </w:rPr>
            </w:pPr>
            <w:r>
              <w:rPr>
                <w:rFonts w:asciiTheme="majorHAnsi" w:hAnsiTheme="majorHAnsi" w:cstheme="minorHAnsi"/>
                <w:sz w:val="24"/>
                <w:szCs w:val="24"/>
              </w:rPr>
              <w:t>6</w:t>
            </w:r>
          </w:p>
        </w:tc>
      </w:tr>
    </w:tbl>
    <w:p w:rsidR="0019590F" w:rsidRPr="00091A02" w:rsidRDefault="00091A02" w:rsidP="00091A02">
      <w:pPr>
        <w:pStyle w:val="Heading1"/>
        <w:shd w:val="clear" w:color="auto" w:fill="5B9BD5" w:themeFill="accent1"/>
        <w:rPr>
          <w:rFonts w:ascii="Arial" w:hAnsi="Arial" w:cs="Arial"/>
          <w:b/>
          <w:color w:val="FFFFFF" w:themeColor="background1"/>
        </w:rPr>
      </w:pPr>
      <w:bookmarkStart w:id="18" w:name="_Toc485897831"/>
      <w:r>
        <w:rPr>
          <w:rFonts w:ascii="Arial" w:hAnsi="Arial" w:cs="Arial"/>
          <w:b/>
          <w:color w:val="FFFFFF" w:themeColor="background1"/>
        </w:rPr>
        <w:t>5</w:t>
      </w:r>
      <w:r w:rsidR="000E400F">
        <w:rPr>
          <w:rFonts w:ascii="Arial" w:hAnsi="Arial" w:cs="Arial"/>
          <w:b/>
          <w:color w:val="FFFFFF" w:themeColor="background1"/>
        </w:rPr>
        <w:tab/>
      </w:r>
      <w:r w:rsidRPr="00091A02">
        <w:rPr>
          <w:rFonts w:ascii="Arial" w:hAnsi="Arial" w:cs="Arial"/>
          <w:b/>
          <w:color w:val="FFFFFF" w:themeColor="background1"/>
        </w:rPr>
        <w:t xml:space="preserve">Patterns </w:t>
      </w:r>
      <w:r w:rsidR="000E400F">
        <w:rPr>
          <w:rFonts w:ascii="Arial" w:hAnsi="Arial" w:cs="Arial"/>
          <w:b/>
          <w:color w:val="FFFFFF" w:themeColor="background1"/>
        </w:rPr>
        <w:t xml:space="preserve">5/6 </w:t>
      </w:r>
      <w:r w:rsidRPr="00091A02">
        <w:rPr>
          <w:rFonts w:ascii="Arial" w:hAnsi="Arial" w:cs="Arial"/>
          <w:b/>
          <w:color w:val="FFFFFF" w:themeColor="background1"/>
        </w:rPr>
        <w:t xml:space="preserve">and </w:t>
      </w:r>
      <w:proofErr w:type="spellStart"/>
      <w:r w:rsidRPr="00091A02">
        <w:rPr>
          <w:rFonts w:ascii="Arial" w:hAnsi="Arial" w:cs="Arial"/>
          <w:b/>
          <w:color w:val="FFFFFF" w:themeColor="background1"/>
        </w:rPr>
        <w:t>mS</w:t>
      </w:r>
      <w:bookmarkEnd w:id="18"/>
      <w:proofErr w:type="spellEnd"/>
    </w:p>
    <w:p w:rsidR="00086ED3" w:rsidRDefault="00F14EC3" w:rsidP="0019590F">
      <w:r>
        <w:tab/>
      </w:r>
    </w:p>
    <w:p w:rsidR="0019590F" w:rsidRPr="00F14EC3" w:rsidRDefault="00F14EC3" w:rsidP="00086ED3">
      <w:pPr>
        <w:ind w:firstLine="720"/>
        <w:rPr>
          <w:rFonts w:asciiTheme="majorHAnsi" w:hAnsiTheme="majorHAnsi"/>
        </w:rPr>
      </w:pPr>
      <w:r w:rsidRPr="00F14EC3">
        <w:rPr>
          <w:rFonts w:asciiTheme="majorHAnsi" w:hAnsiTheme="majorHAnsi"/>
        </w:rPr>
        <w:t xml:space="preserve">Below sections will discuss </w:t>
      </w:r>
      <w:proofErr w:type="spellStart"/>
      <w:r w:rsidR="00700F06">
        <w:rPr>
          <w:rFonts w:asciiTheme="majorHAnsi" w:hAnsiTheme="majorHAnsi" w:cstheme="minorHAnsi"/>
        </w:rPr>
        <w:t>mS</w:t>
      </w:r>
      <w:proofErr w:type="spellEnd"/>
      <w:r w:rsidR="000E400F">
        <w:rPr>
          <w:rFonts w:asciiTheme="majorHAnsi" w:hAnsiTheme="majorHAnsi"/>
        </w:rPr>
        <w:t xml:space="preserve"> and </w:t>
      </w:r>
      <w:r w:rsidR="00B31863">
        <w:rPr>
          <w:rFonts w:asciiTheme="majorHAnsi" w:hAnsiTheme="majorHAnsi"/>
        </w:rPr>
        <w:t>Pattern 5/6</w:t>
      </w:r>
      <w:r w:rsidRPr="00F14EC3">
        <w:rPr>
          <w:rFonts w:asciiTheme="majorHAnsi" w:hAnsiTheme="majorHAnsi"/>
        </w:rPr>
        <w:t>.</w:t>
      </w:r>
    </w:p>
    <w:p w:rsidR="007736EB" w:rsidRDefault="000E400F" w:rsidP="0019590F">
      <w:r>
        <w:rPr>
          <w:noProof/>
        </w:rPr>
        <w:drawing>
          <wp:inline distT="0" distB="0" distL="0" distR="0">
            <wp:extent cx="4572000" cy="382968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79797" cy="3836216"/>
                    </a:xfrm>
                    <a:prstGeom prst="rect">
                      <a:avLst/>
                    </a:prstGeom>
                    <a:noFill/>
                    <a:ln>
                      <a:noFill/>
                    </a:ln>
                  </pic:spPr>
                </pic:pic>
              </a:graphicData>
            </a:graphic>
          </wp:inline>
        </w:drawing>
      </w:r>
    </w:p>
    <w:p w:rsidR="007736EB" w:rsidRDefault="007736EB" w:rsidP="0019590F"/>
    <w:p w:rsidR="009F0492" w:rsidRDefault="009F0492" w:rsidP="00E75EF6"/>
    <w:p w:rsidR="0019590F" w:rsidRDefault="0019590F" w:rsidP="00E75EF6">
      <w:pPr>
        <w:rPr>
          <w:rFonts w:eastAsiaTheme="minorEastAsia" w:cs="Arial"/>
          <w:iCs/>
        </w:rPr>
      </w:pPr>
      <w:r w:rsidRPr="0019590F">
        <w:lastRenderedPageBreak/>
        <w:t xml:space="preserve">Pattern </w:t>
      </w:r>
      <w:r>
        <w:t xml:space="preserve">5 </w:t>
      </w:r>
      <w:r w:rsidR="0047174F">
        <w:t xml:space="preserve">&amp; 6 </w:t>
      </w:r>
      <w:r w:rsidR="00D91F2C">
        <w:t xml:space="preserve">and </w:t>
      </w:r>
      <w:proofErr w:type="spellStart"/>
      <w:r w:rsidR="00700F06">
        <w:rPr>
          <w:rFonts w:eastAsiaTheme="minorEastAsia" w:cs="Arial"/>
          <w:iCs/>
        </w:rPr>
        <w:t>mS</w:t>
      </w:r>
      <w:proofErr w:type="spellEnd"/>
    </w:p>
    <w:p w:rsidR="0019590F" w:rsidRPr="0047174F" w:rsidRDefault="00B31863" w:rsidP="00A4674E">
      <w:pPr>
        <w:ind w:left="720" w:firstLine="720"/>
        <w:rPr>
          <w:color w:val="000000" w:themeColor="text1"/>
        </w:rPr>
      </w:pPr>
      <w:r>
        <w:rPr>
          <w:rFonts w:asciiTheme="majorHAnsi" w:eastAsiaTheme="majorEastAsia" w:hAnsiTheme="majorHAnsi" w:cstheme="majorBidi"/>
          <w:color w:val="000000" w:themeColor="text1"/>
        </w:rPr>
        <w:t>P</w:t>
      </w:r>
      <w:r w:rsidR="0047174F" w:rsidRPr="0047174F">
        <w:rPr>
          <w:rFonts w:asciiTheme="majorHAnsi" w:eastAsiaTheme="majorEastAsia" w:hAnsiTheme="majorHAnsi" w:cstheme="majorBidi"/>
          <w:color w:val="000000" w:themeColor="text1"/>
        </w:rPr>
        <w:t xml:space="preserve">attern 5 or 6 </w:t>
      </w:r>
      <w:r>
        <w:rPr>
          <w:rFonts w:asciiTheme="majorHAnsi" w:eastAsiaTheme="majorEastAsia" w:hAnsiTheme="majorHAnsi" w:cstheme="majorBidi"/>
          <w:color w:val="000000" w:themeColor="text1"/>
        </w:rPr>
        <w:t xml:space="preserve">can be used </w:t>
      </w:r>
      <w:r w:rsidR="0047174F" w:rsidRPr="0047174F">
        <w:rPr>
          <w:rFonts w:asciiTheme="majorHAnsi" w:eastAsiaTheme="majorEastAsia" w:hAnsiTheme="majorHAnsi" w:cstheme="majorBidi"/>
          <w:color w:val="000000" w:themeColor="text1"/>
        </w:rPr>
        <w:t xml:space="preserve">to build RESTful </w:t>
      </w:r>
      <w:proofErr w:type="spellStart"/>
      <w:r w:rsidR="00700F06">
        <w:rPr>
          <w:rFonts w:asciiTheme="majorHAnsi" w:eastAsiaTheme="minorEastAsia" w:hAnsiTheme="majorHAnsi" w:cs="Arial"/>
          <w:iCs/>
          <w:color w:val="000000" w:themeColor="text1"/>
        </w:rPr>
        <w:t>mS</w:t>
      </w:r>
      <w:proofErr w:type="spellEnd"/>
      <w:r w:rsidR="0047174F" w:rsidRPr="0047174F">
        <w:rPr>
          <w:rFonts w:asciiTheme="majorHAnsi" w:eastAsiaTheme="minorEastAsia" w:hAnsiTheme="majorHAnsi" w:cs="Arial"/>
          <w:iCs/>
          <w:color w:val="000000" w:themeColor="text1"/>
        </w:rPr>
        <w:t xml:space="preserve"> using AJSC6 platform. </w:t>
      </w:r>
      <w:proofErr w:type="spellStart"/>
      <w:proofErr w:type="gramStart"/>
      <w:r w:rsidR="00700F06">
        <w:rPr>
          <w:rFonts w:asciiTheme="majorHAnsi" w:eastAsiaTheme="minorEastAsia" w:hAnsiTheme="majorHAnsi" w:cs="Arial"/>
          <w:iCs/>
          <w:color w:val="000000" w:themeColor="text1"/>
        </w:rPr>
        <w:t>mS</w:t>
      </w:r>
      <w:proofErr w:type="spellEnd"/>
      <w:proofErr w:type="gramEnd"/>
      <w:r w:rsidR="0047174F" w:rsidRPr="0047174F">
        <w:rPr>
          <w:rFonts w:asciiTheme="majorHAnsi" w:eastAsiaTheme="minorEastAsia" w:hAnsiTheme="majorHAnsi" w:cs="Arial"/>
          <w:iCs/>
          <w:color w:val="000000" w:themeColor="text1"/>
        </w:rPr>
        <w:t xml:space="preserve"> can have CRUD operations as long as the service provider database is </w:t>
      </w:r>
      <w:proofErr w:type="spellStart"/>
      <w:r w:rsidR="0047174F" w:rsidRPr="0047174F">
        <w:rPr>
          <w:rFonts w:asciiTheme="majorHAnsi" w:eastAsiaTheme="minorEastAsia" w:hAnsiTheme="majorHAnsi" w:cs="Arial"/>
          <w:iCs/>
          <w:color w:val="000000" w:themeColor="text1"/>
        </w:rPr>
        <w:t>SoR</w:t>
      </w:r>
      <w:proofErr w:type="spellEnd"/>
      <w:r w:rsidR="0047174F" w:rsidRPr="0047174F">
        <w:rPr>
          <w:rFonts w:asciiTheme="majorHAnsi" w:eastAsiaTheme="minorEastAsia" w:hAnsiTheme="majorHAnsi" w:cs="Arial"/>
          <w:iCs/>
          <w:color w:val="000000" w:themeColor="text1"/>
        </w:rPr>
        <w:t>.</w:t>
      </w:r>
    </w:p>
    <w:p w:rsidR="0019590F" w:rsidRPr="0019590F" w:rsidRDefault="0019590F" w:rsidP="0019590F"/>
    <w:p w:rsidR="00AC0FBC" w:rsidRPr="00F90263" w:rsidRDefault="00113D85" w:rsidP="006322DE">
      <w:pPr>
        <w:pBdr>
          <w:top w:val="single" w:sz="12" w:space="1" w:color="ED7D31" w:themeColor="accent2"/>
          <w:left w:val="single" w:sz="12" w:space="4" w:color="ED7D31" w:themeColor="accent2"/>
          <w:bottom w:val="single" w:sz="12" w:space="1" w:color="ED7D31" w:themeColor="accent2"/>
          <w:right w:val="single" w:sz="12" w:space="4" w:color="ED7D31" w:themeColor="accent2"/>
        </w:pBdr>
        <w:shd w:val="clear" w:color="auto" w:fill="5B9BD5" w:themeFill="accent1"/>
        <w:spacing w:after="0" w:line="240" w:lineRule="auto"/>
        <w:ind w:left="432" w:hanging="432"/>
        <w:outlineLvl w:val="0"/>
        <w:rPr>
          <w:rFonts w:ascii="Arial" w:eastAsiaTheme="minorEastAsia" w:hAnsi="Arial" w:cs="Arial"/>
          <w:b/>
          <w:iCs/>
          <w:color w:val="FFFFFF"/>
          <w:sz w:val="32"/>
          <w:szCs w:val="32"/>
        </w:rPr>
      </w:pPr>
      <w:bookmarkStart w:id="19" w:name="_Toc485897832"/>
      <w:r>
        <w:rPr>
          <w:rFonts w:ascii="Arial" w:eastAsiaTheme="minorEastAsia" w:hAnsi="Arial" w:cs="Arial"/>
          <w:b/>
          <w:iCs/>
          <w:color w:val="FFFFFF"/>
          <w:sz w:val="32"/>
          <w:szCs w:val="32"/>
        </w:rPr>
        <w:t>6</w:t>
      </w:r>
      <w:r w:rsidR="00D807EE">
        <w:rPr>
          <w:rFonts w:ascii="Arial" w:eastAsiaTheme="minorEastAsia" w:hAnsi="Arial" w:cs="Arial"/>
          <w:b/>
          <w:iCs/>
          <w:color w:val="FFFFFF"/>
          <w:sz w:val="32"/>
          <w:szCs w:val="32"/>
        </w:rPr>
        <w:tab/>
      </w:r>
      <w:proofErr w:type="spellStart"/>
      <w:r w:rsidR="00700F06">
        <w:rPr>
          <w:rFonts w:ascii="Arial" w:eastAsiaTheme="minorEastAsia" w:hAnsi="Arial" w:cs="Arial"/>
          <w:b/>
          <w:iCs/>
          <w:color w:val="FFFFFF"/>
          <w:sz w:val="32"/>
          <w:szCs w:val="32"/>
        </w:rPr>
        <w:t>mS</w:t>
      </w:r>
      <w:proofErr w:type="spellEnd"/>
      <w:r w:rsidR="00AC0FBC">
        <w:rPr>
          <w:rFonts w:ascii="Arial" w:eastAsiaTheme="minorEastAsia" w:hAnsi="Arial" w:cs="Arial"/>
          <w:b/>
          <w:iCs/>
          <w:color w:val="FFFFFF"/>
          <w:sz w:val="32"/>
          <w:szCs w:val="32"/>
        </w:rPr>
        <w:t xml:space="preserve"> </w:t>
      </w:r>
      <w:r w:rsidR="008D3DF9">
        <w:rPr>
          <w:rFonts w:ascii="Arial" w:eastAsiaTheme="minorEastAsia" w:hAnsi="Arial" w:cs="Arial"/>
          <w:b/>
          <w:iCs/>
          <w:color w:val="FFFFFF"/>
          <w:sz w:val="32"/>
          <w:szCs w:val="32"/>
        </w:rPr>
        <w:t xml:space="preserve">Naming, </w:t>
      </w:r>
      <w:r w:rsidR="00AC0FBC">
        <w:rPr>
          <w:rFonts w:ascii="Arial" w:eastAsiaTheme="minorEastAsia" w:hAnsi="Arial" w:cs="Arial"/>
          <w:b/>
          <w:iCs/>
          <w:color w:val="FFFFFF"/>
          <w:sz w:val="32"/>
          <w:szCs w:val="32"/>
        </w:rPr>
        <w:t>Implementation</w:t>
      </w:r>
      <w:r w:rsidR="007C2D88">
        <w:rPr>
          <w:rFonts w:ascii="Arial" w:eastAsiaTheme="minorEastAsia" w:hAnsi="Arial" w:cs="Arial"/>
          <w:b/>
          <w:iCs/>
          <w:color w:val="FFFFFF"/>
          <w:sz w:val="32"/>
          <w:szCs w:val="32"/>
        </w:rPr>
        <w:t xml:space="preserve"> </w:t>
      </w:r>
      <w:r w:rsidR="008D3DF9">
        <w:rPr>
          <w:rFonts w:ascii="Arial" w:eastAsiaTheme="minorEastAsia" w:hAnsi="Arial" w:cs="Arial"/>
          <w:b/>
          <w:iCs/>
          <w:color w:val="FFFFFF"/>
          <w:sz w:val="32"/>
          <w:szCs w:val="32"/>
        </w:rPr>
        <w:t>and</w:t>
      </w:r>
      <w:r w:rsidR="009C2F45">
        <w:rPr>
          <w:rFonts w:ascii="Arial" w:eastAsiaTheme="minorEastAsia" w:hAnsi="Arial" w:cs="Arial"/>
          <w:b/>
          <w:iCs/>
          <w:color w:val="FFFFFF"/>
          <w:sz w:val="32"/>
          <w:szCs w:val="32"/>
        </w:rPr>
        <w:t xml:space="preserve"> AJSC6 Platform</w:t>
      </w:r>
      <w:bookmarkEnd w:id="19"/>
    </w:p>
    <w:p w:rsidR="00D807EE" w:rsidRDefault="00D807EE" w:rsidP="006322DE">
      <w:pPr>
        <w:spacing w:after="0"/>
        <w:ind w:left="720" w:firstLine="720"/>
        <w:rPr>
          <w:rFonts w:asciiTheme="majorHAnsi" w:hAnsiTheme="majorHAnsi" w:cstheme="minorHAnsi"/>
          <w:sz w:val="24"/>
          <w:szCs w:val="24"/>
        </w:rPr>
      </w:pPr>
    </w:p>
    <w:p w:rsidR="00074943" w:rsidRPr="009F0492" w:rsidRDefault="0085642C" w:rsidP="006322DE">
      <w:pPr>
        <w:spacing w:after="0"/>
        <w:ind w:left="720" w:firstLine="720"/>
        <w:rPr>
          <w:rFonts w:asciiTheme="majorHAnsi" w:hAnsiTheme="majorHAnsi" w:cstheme="minorHAnsi"/>
          <w:sz w:val="24"/>
          <w:szCs w:val="24"/>
        </w:rPr>
      </w:pPr>
      <w:r w:rsidRPr="009F0492">
        <w:rPr>
          <w:rFonts w:asciiTheme="majorHAnsi" w:hAnsiTheme="majorHAnsi" w:cstheme="minorHAnsi"/>
          <w:sz w:val="24"/>
          <w:szCs w:val="24"/>
        </w:rPr>
        <w:t xml:space="preserve">It is recommended that </w:t>
      </w:r>
      <w:proofErr w:type="spellStart"/>
      <w:r w:rsidR="00700F06" w:rsidRPr="009F0492">
        <w:rPr>
          <w:rFonts w:asciiTheme="majorHAnsi" w:hAnsiTheme="majorHAnsi" w:cstheme="minorHAnsi"/>
          <w:sz w:val="24"/>
          <w:szCs w:val="24"/>
        </w:rPr>
        <w:t>mS</w:t>
      </w:r>
      <w:proofErr w:type="spellEnd"/>
      <w:r w:rsidRPr="009F0492">
        <w:rPr>
          <w:rFonts w:asciiTheme="majorHAnsi" w:hAnsiTheme="majorHAnsi" w:cstheme="minorHAnsi"/>
          <w:sz w:val="24"/>
          <w:szCs w:val="24"/>
        </w:rPr>
        <w:t xml:space="preserve"> should be lightweight. </w:t>
      </w:r>
      <w:r w:rsidR="009F0492" w:rsidRPr="009F0492">
        <w:rPr>
          <w:rFonts w:asciiTheme="majorHAnsi" w:hAnsiTheme="majorHAnsi" w:cstheme="minorHAnsi"/>
          <w:sz w:val="24"/>
          <w:szCs w:val="24"/>
        </w:rPr>
        <w:t xml:space="preserve"> </w:t>
      </w:r>
      <w:proofErr w:type="spellStart"/>
      <w:proofErr w:type="gramStart"/>
      <w:r w:rsidR="00700F06" w:rsidRPr="009F0492">
        <w:rPr>
          <w:rFonts w:asciiTheme="majorHAnsi" w:hAnsiTheme="majorHAnsi" w:cstheme="minorHAnsi"/>
          <w:sz w:val="24"/>
          <w:szCs w:val="24"/>
        </w:rPr>
        <w:t>mS</w:t>
      </w:r>
      <w:proofErr w:type="spellEnd"/>
      <w:proofErr w:type="gramEnd"/>
      <w:r w:rsidRPr="009F0492">
        <w:rPr>
          <w:rFonts w:asciiTheme="majorHAnsi" w:hAnsiTheme="majorHAnsi" w:cstheme="minorHAnsi"/>
          <w:sz w:val="24"/>
          <w:szCs w:val="24"/>
        </w:rPr>
        <w:t xml:space="preserve"> </w:t>
      </w:r>
      <w:r w:rsidR="009F0492" w:rsidRPr="009F0492">
        <w:rPr>
          <w:rFonts w:asciiTheme="majorHAnsi" w:hAnsiTheme="majorHAnsi" w:cstheme="minorHAnsi"/>
          <w:sz w:val="24"/>
          <w:szCs w:val="24"/>
        </w:rPr>
        <w:t xml:space="preserve">should be built </w:t>
      </w:r>
      <w:r w:rsidRPr="009F0492">
        <w:rPr>
          <w:rFonts w:asciiTheme="majorHAnsi" w:hAnsiTheme="majorHAnsi" w:cstheme="minorHAnsi"/>
          <w:sz w:val="24"/>
          <w:szCs w:val="24"/>
        </w:rPr>
        <w:t xml:space="preserve">as a </w:t>
      </w:r>
      <w:proofErr w:type="spellStart"/>
      <w:r w:rsidR="004D012D" w:rsidRPr="009F0492">
        <w:rPr>
          <w:rFonts w:asciiTheme="majorHAnsi" w:hAnsiTheme="majorHAnsi" w:cstheme="minorHAnsi"/>
          <w:sz w:val="24"/>
          <w:szCs w:val="24"/>
        </w:rPr>
        <w:t>RESTFul</w:t>
      </w:r>
      <w:proofErr w:type="spellEnd"/>
      <w:r w:rsidR="004D012D" w:rsidRPr="009F0492">
        <w:rPr>
          <w:rFonts w:asciiTheme="majorHAnsi" w:hAnsiTheme="majorHAnsi" w:cstheme="minorHAnsi"/>
          <w:sz w:val="24"/>
          <w:szCs w:val="24"/>
        </w:rPr>
        <w:t xml:space="preserve"> API. However, a SOAP or</w:t>
      </w:r>
      <w:r w:rsidRPr="009F0492">
        <w:rPr>
          <w:rFonts w:asciiTheme="majorHAnsi" w:hAnsiTheme="majorHAnsi" w:cstheme="minorHAnsi"/>
          <w:sz w:val="24"/>
          <w:szCs w:val="24"/>
        </w:rPr>
        <w:t xml:space="preserve"> </w:t>
      </w:r>
      <w:r w:rsidR="009F0492" w:rsidRPr="009F0492">
        <w:rPr>
          <w:rFonts w:asciiTheme="majorHAnsi" w:hAnsiTheme="majorHAnsi" w:cstheme="minorHAnsi"/>
          <w:sz w:val="24"/>
          <w:szCs w:val="24"/>
        </w:rPr>
        <w:t>Thrift (</w:t>
      </w:r>
      <w:r w:rsidRPr="009F0492">
        <w:rPr>
          <w:rFonts w:asciiTheme="majorHAnsi" w:hAnsiTheme="majorHAnsi" w:cstheme="minorHAnsi"/>
          <w:sz w:val="24"/>
          <w:szCs w:val="24"/>
        </w:rPr>
        <w:t xml:space="preserve">Used by </w:t>
      </w:r>
      <w:proofErr w:type="spellStart"/>
      <w:r w:rsidRPr="009F0492">
        <w:rPr>
          <w:rFonts w:asciiTheme="majorHAnsi" w:hAnsiTheme="majorHAnsi" w:cstheme="minorHAnsi"/>
          <w:sz w:val="24"/>
          <w:szCs w:val="24"/>
        </w:rPr>
        <w:t>FaceBook</w:t>
      </w:r>
      <w:proofErr w:type="spellEnd"/>
      <w:r w:rsidRPr="009F0492">
        <w:rPr>
          <w:rFonts w:asciiTheme="majorHAnsi" w:hAnsiTheme="majorHAnsi" w:cstheme="minorHAnsi"/>
          <w:sz w:val="24"/>
          <w:szCs w:val="24"/>
        </w:rPr>
        <w:t xml:space="preserve"> &amp; Tumbler) can also be used for </w:t>
      </w:r>
      <w:proofErr w:type="spellStart"/>
      <w:r w:rsidR="00700F06" w:rsidRPr="009F0492">
        <w:rPr>
          <w:rFonts w:asciiTheme="majorHAnsi" w:hAnsiTheme="majorHAnsi" w:cstheme="minorHAnsi"/>
          <w:sz w:val="24"/>
          <w:szCs w:val="24"/>
        </w:rPr>
        <w:t>mS</w:t>
      </w:r>
      <w:proofErr w:type="spellEnd"/>
      <w:r w:rsidRPr="009F0492">
        <w:rPr>
          <w:rFonts w:asciiTheme="majorHAnsi" w:hAnsiTheme="majorHAnsi" w:cstheme="minorHAnsi"/>
          <w:sz w:val="24"/>
          <w:szCs w:val="24"/>
        </w:rPr>
        <w:t xml:space="preserve"> development. Following is a table articulati</w:t>
      </w:r>
      <w:r w:rsidR="00A51548" w:rsidRPr="009F0492">
        <w:rPr>
          <w:rFonts w:asciiTheme="majorHAnsi" w:hAnsiTheme="majorHAnsi" w:cstheme="minorHAnsi"/>
          <w:sz w:val="24"/>
          <w:szCs w:val="24"/>
        </w:rPr>
        <w:t xml:space="preserve">ng the strengths and weaknesses </w:t>
      </w:r>
      <w:r w:rsidR="009F0492" w:rsidRPr="009F0492">
        <w:rPr>
          <w:rFonts w:asciiTheme="majorHAnsi" w:hAnsiTheme="majorHAnsi" w:cstheme="minorHAnsi"/>
          <w:sz w:val="24"/>
          <w:szCs w:val="24"/>
        </w:rPr>
        <w:t>of different</w:t>
      </w:r>
      <w:r w:rsidRPr="009F0492">
        <w:rPr>
          <w:rFonts w:asciiTheme="majorHAnsi" w:hAnsiTheme="majorHAnsi" w:cstheme="minorHAnsi"/>
          <w:sz w:val="24"/>
          <w:szCs w:val="24"/>
        </w:rPr>
        <w:t xml:space="preserve"> technologies</w:t>
      </w:r>
      <w:r w:rsidR="009F0492" w:rsidRPr="009F0492">
        <w:rPr>
          <w:rFonts w:asciiTheme="majorHAnsi" w:hAnsiTheme="majorHAnsi" w:cstheme="minorHAnsi"/>
          <w:sz w:val="24"/>
          <w:szCs w:val="24"/>
        </w:rPr>
        <w:t xml:space="preserve"> associated with </w:t>
      </w:r>
      <w:r w:rsidR="004D012D" w:rsidRPr="009F0492">
        <w:rPr>
          <w:rFonts w:asciiTheme="majorHAnsi" w:hAnsiTheme="majorHAnsi" w:cstheme="minorHAnsi"/>
          <w:sz w:val="24"/>
          <w:szCs w:val="24"/>
        </w:rPr>
        <w:t>architectural properties</w:t>
      </w:r>
      <w:r w:rsidRPr="009F0492">
        <w:rPr>
          <w:rFonts w:asciiTheme="majorHAnsi" w:hAnsiTheme="majorHAnsi" w:cstheme="minorHAnsi"/>
          <w:sz w:val="24"/>
          <w:szCs w:val="24"/>
        </w:rPr>
        <w:t xml:space="preserve">.  </w:t>
      </w:r>
    </w:p>
    <w:p w:rsidR="00680D94" w:rsidRDefault="00680D94" w:rsidP="006322DE">
      <w:pPr>
        <w:spacing w:after="0"/>
        <w:ind w:left="720"/>
        <w:rPr>
          <w:rFonts w:asciiTheme="majorHAnsi" w:hAnsiTheme="majorHAnsi" w:cstheme="minorHAnsi"/>
          <w:sz w:val="24"/>
          <w:szCs w:val="24"/>
        </w:rPr>
      </w:pPr>
    </w:p>
    <w:p w:rsidR="00D82F50" w:rsidRDefault="00113D85" w:rsidP="006322DE">
      <w:pPr>
        <w:pStyle w:val="Heading2"/>
      </w:pPr>
      <w:bookmarkStart w:id="20" w:name="_6.1_AJSC6_and"/>
      <w:bookmarkStart w:id="21" w:name="_Toc485897833"/>
      <w:bookmarkEnd w:id="20"/>
      <w:r>
        <w:t>6</w:t>
      </w:r>
      <w:r w:rsidR="00C625F8">
        <w:t xml:space="preserve">.1 AJSC6 and </w:t>
      </w:r>
      <w:proofErr w:type="spellStart"/>
      <w:r w:rsidR="00700F06">
        <w:t>mS</w:t>
      </w:r>
      <w:bookmarkEnd w:id="21"/>
      <w:proofErr w:type="spellEnd"/>
    </w:p>
    <w:p w:rsidR="00C625F8" w:rsidRPr="00A51548" w:rsidRDefault="00F56F9A" w:rsidP="006322DE">
      <w:pPr>
        <w:spacing w:after="0"/>
        <w:rPr>
          <w:rFonts w:asciiTheme="majorHAnsi" w:hAnsiTheme="majorHAnsi"/>
          <w:sz w:val="24"/>
          <w:szCs w:val="24"/>
        </w:rPr>
      </w:pPr>
      <w:r>
        <w:tab/>
      </w:r>
      <w:r w:rsidRPr="00A51548">
        <w:rPr>
          <w:rFonts w:asciiTheme="majorHAnsi" w:hAnsiTheme="majorHAnsi"/>
          <w:sz w:val="24"/>
          <w:szCs w:val="24"/>
        </w:rPr>
        <w:t xml:space="preserve">AT&amp;T Java Services container (AJSC) is a framework for building both modelled and non-modelled services. </w:t>
      </w:r>
      <w:r w:rsidR="00A97C2E" w:rsidRPr="00A51548">
        <w:rPr>
          <w:rFonts w:asciiTheme="majorHAnsi" w:hAnsiTheme="majorHAnsi"/>
          <w:sz w:val="24"/>
          <w:szCs w:val="24"/>
        </w:rPr>
        <w:t xml:space="preserve">It could be both, SOAP or REST. </w:t>
      </w:r>
      <w:r w:rsidRPr="00A51548">
        <w:rPr>
          <w:rFonts w:asciiTheme="majorHAnsi" w:hAnsiTheme="majorHAnsi"/>
          <w:sz w:val="24"/>
          <w:szCs w:val="24"/>
        </w:rPr>
        <w:t>Being a framework, lot of functionalities ha</w:t>
      </w:r>
      <w:r w:rsidR="00A51548">
        <w:rPr>
          <w:rFonts w:asciiTheme="majorHAnsi" w:hAnsiTheme="majorHAnsi"/>
          <w:sz w:val="24"/>
          <w:szCs w:val="24"/>
        </w:rPr>
        <w:t>ve</w:t>
      </w:r>
      <w:r w:rsidRPr="00A51548">
        <w:rPr>
          <w:rFonts w:asciiTheme="majorHAnsi" w:hAnsiTheme="majorHAnsi"/>
          <w:sz w:val="24"/>
          <w:szCs w:val="24"/>
        </w:rPr>
        <w:t xml:space="preserve"> been standardized</w:t>
      </w:r>
      <w:r w:rsidR="00A51548">
        <w:rPr>
          <w:rFonts w:asciiTheme="majorHAnsi" w:hAnsiTheme="majorHAnsi"/>
          <w:sz w:val="24"/>
          <w:szCs w:val="24"/>
        </w:rPr>
        <w:t xml:space="preserve">. </w:t>
      </w:r>
    </w:p>
    <w:p w:rsidR="00F56F9A" w:rsidRPr="00C625F8" w:rsidRDefault="00F56F9A" w:rsidP="006322DE">
      <w:pPr>
        <w:spacing w:after="0"/>
      </w:pPr>
    </w:p>
    <w:p w:rsidR="003070EA" w:rsidRDefault="003070EA" w:rsidP="006322DE">
      <w:pPr>
        <w:spacing w:after="0"/>
        <w:ind w:left="360"/>
        <w:rPr>
          <w:rFonts w:asciiTheme="majorHAnsi" w:hAnsiTheme="majorHAnsi" w:cstheme="minorHAnsi"/>
          <w:sz w:val="24"/>
          <w:szCs w:val="24"/>
        </w:rPr>
      </w:pPr>
      <w:r>
        <w:rPr>
          <w:rFonts w:asciiTheme="majorHAnsi" w:hAnsiTheme="majorHAnsi" w:cstheme="minorHAnsi"/>
          <w:noProof/>
          <w:sz w:val="24"/>
          <w:szCs w:val="24"/>
        </w:rPr>
        <w:drawing>
          <wp:inline distT="0" distB="0" distL="0" distR="0" wp14:anchorId="593FAA0D" wp14:editId="7A6B9F7E">
            <wp:extent cx="5935980" cy="3345180"/>
            <wp:effectExtent l="0" t="0" r="762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35980" cy="3345180"/>
                    </a:xfrm>
                    <a:prstGeom prst="rect">
                      <a:avLst/>
                    </a:prstGeom>
                    <a:noFill/>
                    <a:ln>
                      <a:noFill/>
                    </a:ln>
                  </pic:spPr>
                </pic:pic>
              </a:graphicData>
            </a:graphic>
          </wp:inline>
        </w:drawing>
      </w:r>
    </w:p>
    <w:p w:rsidR="009F0492" w:rsidRDefault="009F0492" w:rsidP="00144BE3"/>
    <w:p w:rsidR="00F47559" w:rsidRDefault="00113D85" w:rsidP="006322DE">
      <w:pPr>
        <w:pStyle w:val="Heading2"/>
      </w:pPr>
      <w:bookmarkStart w:id="22" w:name="_Toc485897834"/>
      <w:r>
        <w:lastRenderedPageBreak/>
        <w:t>6</w:t>
      </w:r>
      <w:r w:rsidR="00F47559">
        <w:t xml:space="preserve">.2 </w:t>
      </w:r>
      <w:r w:rsidR="00280901">
        <w:t>Framework F</w:t>
      </w:r>
      <w:r w:rsidR="00D82F50" w:rsidRPr="00D82F50">
        <w:t>eatures</w:t>
      </w:r>
      <w:bookmarkEnd w:id="22"/>
      <w:r w:rsidR="00D82F50" w:rsidRPr="00D82F50">
        <w:t xml:space="preserve"> </w:t>
      </w:r>
    </w:p>
    <w:p w:rsidR="00D82F50" w:rsidRPr="004134AF" w:rsidRDefault="00E56ADD" w:rsidP="006322DE">
      <w:pPr>
        <w:spacing w:after="0"/>
        <w:ind w:left="360"/>
        <w:rPr>
          <w:rFonts w:asciiTheme="majorHAnsi" w:hAnsiTheme="majorHAnsi" w:cstheme="minorHAnsi"/>
        </w:rPr>
      </w:pPr>
      <w:r w:rsidRPr="004134AF">
        <w:rPr>
          <w:rFonts w:asciiTheme="majorHAnsi" w:hAnsiTheme="majorHAnsi" w:cstheme="minorHAnsi"/>
        </w:rPr>
        <w:t>Below are given</w:t>
      </w:r>
      <w:r w:rsidR="00D82F50" w:rsidRPr="004134AF">
        <w:rPr>
          <w:rFonts w:asciiTheme="majorHAnsi" w:hAnsiTheme="majorHAnsi" w:cstheme="minorHAnsi"/>
        </w:rPr>
        <w:t xml:space="preserve"> AJSC6 modeled/non-modeled </w:t>
      </w:r>
      <w:r w:rsidRPr="004134AF">
        <w:rPr>
          <w:rFonts w:asciiTheme="majorHAnsi" w:hAnsiTheme="majorHAnsi" w:cstheme="minorHAnsi"/>
        </w:rPr>
        <w:t>features:</w:t>
      </w:r>
    </w:p>
    <w:p w:rsidR="00BA7C93" w:rsidRPr="004134AF" w:rsidRDefault="00BA7C93" w:rsidP="00294A2D">
      <w:pPr>
        <w:numPr>
          <w:ilvl w:val="0"/>
          <w:numId w:val="22"/>
        </w:numPr>
        <w:spacing w:after="0"/>
        <w:rPr>
          <w:rFonts w:asciiTheme="majorHAnsi" w:hAnsiTheme="majorHAnsi" w:cstheme="minorHAnsi"/>
        </w:rPr>
      </w:pPr>
      <w:r w:rsidRPr="004134AF">
        <w:rPr>
          <w:rFonts w:asciiTheme="majorHAnsi" w:hAnsiTheme="majorHAnsi" w:cstheme="minorHAnsi"/>
        </w:rPr>
        <w:t>Authentication and authorization (partner profile)</w:t>
      </w:r>
    </w:p>
    <w:p w:rsidR="00BA7C93" w:rsidRPr="004134AF" w:rsidRDefault="00BA7C93" w:rsidP="00294A2D">
      <w:pPr>
        <w:numPr>
          <w:ilvl w:val="0"/>
          <w:numId w:val="22"/>
        </w:numPr>
        <w:spacing w:after="0"/>
        <w:rPr>
          <w:rFonts w:asciiTheme="majorHAnsi" w:hAnsiTheme="majorHAnsi" w:cstheme="minorHAnsi"/>
        </w:rPr>
      </w:pPr>
      <w:r w:rsidRPr="004134AF">
        <w:rPr>
          <w:rFonts w:asciiTheme="majorHAnsi" w:hAnsiTheme="majorHAnsi" w:cstheme="minorHAnsi"/>
        </w:rPr>
        <w:t>REST naming normalizer</w:t>
      </w:r>
    </w:p>
    <w:p w:rsidR="00BA7C93" w:rsidRPr="004134AF" w:rsidRDefault="00BA7C93" w:rsidP="00294A2D">
      <w:pPr>
        <w:numPr>
          <w:ilvl w:val="0"/>
          <w:numId w:val="22"/>
        </w:numPr>
        <w:spacing w:after="0"/>
        <w:rPr>
          <w:rFonts w:asciiTheme="majorHAnsi" w:hAnsiTheme="majorHAnsi" w:cstheme="minorHAnsi"/>
        </w:rPr>
      </w:pPr>
      <w:r w:rsidRPr="004134AF">
        <w:rPr>
          <w:rFonts w:asciiTheme="majorHAnsi" w:hAnsiTheme="majorHAnsi" w:cstheme="minorHAnsi"/>
        </w:rPr>
        <w:t>Configuration management</w:t>
      </w:r>
    </w:p>
    <w:p w:rsidR="00BA7C93" w:rsidRPr="004134AF" w:rsidRDefault="00BA7C93" w:rsidP="00294A2D">
      <w:pPr>
        <w:numPr>
          <w:ilvl w:val="0"/>
          <w:numId w:val="22"/>
        </w:numPr>
        <w:spacing w:after="0"/>
        <w:rPr>
          <w:rFonts w:asciiTheme="majorHAnsi" w:hAnsiTheme="majorHAnsi" w:cstheme="minorHAnsi"/>
        </w:rPr>
      </w:pPr>
      <w:r w:rsidRPr="004134AF">
        <w:rPr>
          <w:rFonts w:asciiTheme="majorHAnsi" w:hAnsiTheme="majorHAnsi" w:cstheme="minorHAnsi"/>
        </w:rPr>
        <w:t>Logging (performance tracker logging, audit logging, M2E trail logging, debug logging)</w:t>
      </w:r>
    </w:p>
    <w:p w:rsidR="00BA7C93" w:rsidRPr="004134AF" w:rsidRDefault="00BA7C93" w:rsidP="00294A2D">
      <w:pPr>
        <w:numPr>
          <w:ilvl w:val="0"/>
          <w:numId w:val="22"/>
        </w:numPr>
        <w:spacing w:after="0"/>
        <w:rPr>
          <w:rFonts w:asciiTheme="majorHAnsi" w:hAnsiTheme="majorHAnsi" w:cstheme="minorHAnsi"/>
        </w:rPr>
      </w:pPr>
      <w:r w:rsidRPr="004134AF">
        <w:rPr>
          <w:rFonts w:asciiTheme="majorHAnsi" w:hAnsiTheme="majorHAnsi" w:cstheme="minorHAnsi"/>
        </w:rPr>
        <w:t>Metrics and Monitoring</w:t>
      </w:r>
    </w:p>
    <w:p w:rsidR="00BA7C93" w:rsidRPr="004134AF" w:rsidRDefault="00BA7C93" w:rsidP="00294A2D">
      <w:pPr>
        <w:numPr>
          <w:ilvl w:val="0"/>
          <w:numId w:val="22"/>
        </w:numPr>
        <w:spacing w:after="0"/>
        <w:rPr>
          <w:rFonts w:asciiTheme="majorHAnsi" w:hAnsiTheme="majorHAnsi" w:cstheme="minorHAnsi"/>
        </w:rPr>
      </w:pPr>
      <w:r w:rsidRPr="004134AF">
        <w:rPr>
          <w:rFonts w:asciiTheme="majorHAnsi" w:hAnsiTheme="majorHAnsi" w:cstheme="minorHAnsi"/>
        </w:rPr>
        <w:t>Error handling (CAET)</w:t>
      </w:r>
    </w:p>
    <w:p w:rsidR="00BA7C93" w:rsidRPr="004134AF" w:rsidRDefault="00BA7C93" w:rsidP="00294A2D">
      <w:pPr>
        <w:numPr>
          <w:ilvl w:val="0"/>
          <w:numId w:val="22"/>
        </w:numPr>
        <w:spacing w:after="0"/>
        <w:rPr>
          <w:rFonts w:asciiTheme="majorHAnsi" w:hAnsiTheme="majorHAnsi" w:cstheme="minorHAnsi"/>
        </w:rPr>
      </w:pPr>
      <w:r w:rsidRPr="004134AF">
        <w:rPr>
          <w:rFonts w:asciiTheme="majorHAnsi" w:hAnsiTheme="majorHAnsi" w:cstheme="minorHAnsi"/>
        </w:rPr>
        <w:t>Use of pre and post interceptors</w:t>
      </w:r>
    </w:p>
    <w:p w:rsidR="00BA7C93" w:rsidRPr="004134AF" w:rsidRDefault="00BA7C93" w:rsidP="00294A2D">
      <w:pPr>
        <w:numPr>
          <w:ilvl w:val="0"/>
          <w:numId w:val="22"/>
        </w:numPr>
        <w:spacing w:after="0"/>
        <w:rPr>
          <w:rFonts w:asciiTheme="majorHAnsi" w:hAnsiTheme="majorHAnsi" w:cstheme="minorHAnsi"/>
        </w:rPr>
      </w:pPr>
      <w:r w:rsidRPr="004134AF">
        <w:rPr>
          <w:rFonts w:asciiTheme="majorHAnsi" w:hAnsiTheme="majorHAnsi" w:cstheme="minorHAnsi"/>
        </w:rPr>
        <w:t>Transaction</w:t>
      </w:r>
      <w:r w:rsidR="00E56ADD" w:rsidRPr="004134AF">
        <w:rPr>
          <w:rFonts w:asciiTheme="majorHAnsi" w:hAnsiTheme="majorHAnsi" w:cstheme="minorHAnsi"/>
        </w:rPr>
        <w:t xml:space="preserve"> </w:t>
      </w:r>
      <w:r w:rsidRPr="004134AF">
        <w:rPr>
          <w:rFonts w:asciiTheme="majorHAnsi" w:hAnsiTheme="majorHAnsi" w:cstheme="minorHAnsi"/>
        </w:rPr>
        <w:t xml:space="preserve">State Object serves as a vehicle to pass information between AJSC6 and modeled/non-modeled framework  </w:t>
      </w:r>
    </w:p>
    <w:p w:rsidR="00484178" w:rsidRDefault="00484178" w:rsidP="00484178">
      <w:pPr>
        <w:spacing w:after="0"/>
        <w:rPr>
          <w:rFonts w:asciiTheme="majorHAnsi" w:hAnsiTheme="majorHAnsi" w:cstheme="minorHAnsi"/>
          <w:sz w:val="24"/>
          <w:szCs w:val="24"/>
        </w:rPr>
      </w:pPr>
    </w:p>
    <w:p w:rsidR="00484178" w:rsidRDefault="00484178" w:rsidP="00484178">
      <w:pPr>
        <w:pStyle w:val="Heading2"/>
      </w:pPr>
      <w:bookmarkStart w:id="23" w:name="_Toc485897835"/>
      <w:r>
        <w:t>6.3 AJSC6 Platform Seed Templates</w:t>
      </w:r>
      <w:bookmarkEnd w:id="23"/>
    </w:p>
    <w:p w:rsidR="00484178" w:rsidRDefault="00484178" w:rsidP="00484178">
      <w:pPr>
        <w:spacing w:after="0" w:line="240" w:lineRule="auto"/>
        <w:jc w:val="both"/>
        <w:rPr>
          <w:rFonts w:ascii="Times New Roman" w:hAnsi="Times New Roman"/>
          <w:sz w:val="24"/>
          <w:szCs w:val="24"/>
        </w:rPr>
      </w:pPr>
    </w:p>
    <w:p w:rsidR="00AB4A7D" w:rsidRPr="00E262E7" w:rsidRDefault="00A51548" w:rsidP="00A51548">
      <w:pPr>
        <w:spacing w:after="0" w:line="240" w:lineRule="auto"/>
        <w:ind w:firstLine="720"/>
        <w:rPr>
          <w:rFonts w:asciiTheme="majorHAnsi" w:hAnsiTheme="majorHAnsi"/>
        </w:rPr>
      </w:pPr>
      <w:r>
        <w:rPr>
          <w:rFonts w:asciiTheme="majorHAnsi" w:hAnsiTheme="majorHAnsi"/>
        </w:rPr>
        <w:t>The</w:t>
      </w:r>
      <w:r w:rsidR="00AB4A7D" w:rsidRPr="00E262E7">
        <w:rPr>
          <w:rFonts w:asciiTheme="majorHAnsi" w:hAnsiTheme="majorHAnsi"/>
        </w:rPr>
        <w:t xml:space="preserve"> ‘Seed Template’ </w:t>
      </w:r>
      <w:r w:rsidR="00E262E7" w:rsidRPr="00E262E7">
        <w:rPr>
          <w:rFonts w:asciiTheme="majorHAnsi" w:hAnsiTheme="majorHAnsi"/>
        </w:rPr>
        <w:t>provide</w:t>
      </w:r>
      <w:r>
        <w:rPr>
          <w:rFonts w:asciiTheme="majorHAnsi" w:hAnsiTheme="majorHAnsi"/>
        </w:rPr>
        <w:t>s</w:t>
      </w:r>
      <w:r w:rsidR="00E262E7" w:rsidRPr="00E262E7">
        <w:rPr>
          <w:rFonts w:asciiTheme="majorHAnsi" w:hAnsiTheme="majorHAnsi"/>
        </w:rPr>
        <w:t xml:space="preserve"> the base structure </w:t>
      </w:r>
      <w:r>
        <w:rPr>
          <w:rFonts w:asciiTheme="majorHAnsi" w:hAnsiTheme="majorHAnsi"/>
        </w:rPr>
        <w:t xml:space="preserve">for development </w:t>
      </w:r>
      <w:r w:rsidR="00E262E7" w:rsidRPr="00E262E7">
        <w:rPr>
          <w:rFonts w:asciiTheme="majorHAnsi" w:hAnsiTheme="majorHAnsi"/>
        </w:rPr>
        <w:t>of an application/</w:t>
      </w:r>
      <w:proofErr w:type="spellStart"/>
      <w:r w:rsidR="00700F06">
        <w:rPr>
          <w:rFonts w:asciiTheme="majorHAnsi" w:hAnsiTheme="majorHAnsi" w:cs="Times New Roman"/>
        </w:rPr>
        <w:t>mS</w:t>
      </w:r>
      <w:r w:rsidR="00F752EC">
        <w:rPr>
          <w:rFonts w:asciiTheme="majorHAnsi" w:hAnsiTheme="majorHAnsi"/>
        </w:rPr>
        <w:t>.</w:t>
      </w:r>
      <w:proofErr w:type="spellEnd"/>
      <w:r w:rsidR="00F752EC">
        <w:rPr>
          <w:rFonts w:asciiTheme="majorHAnsi" w:hAnsiTheme="majorHAnsi"/>
        </w:rPr>
        <w:t xml:space="preserve"> </w:t>
      </w:r>
      <w:proofErr w:type="gramStart"/>
      <w:r w:rsidR="00F752EC">
        <w:rPr>
          <w:rFonts w:asciiTheme="majorHAnsi" w:hAnsiTheme="majorHAnsi"/>
        </w:rPr>
        <w:t>Including</w:t>
      </w:r>
      <w:proofErr w:type="gramEnd"/>
      <w:r w:rsidR="00AB4A7D" w:rsidRPr="00E262E7">
        <w:rPr>
          <w:rFonts w:asciiTheme="majorHAnsi" w:hAnsiTheme="majorHAnsi"/>
        </w:rPr>
        <w:t xml:space="preserve"> creating the project folder structure for </w:t>
      </w:r>
      <w:proofErr w:type="spellStart"/>
      <w:r w:rsidR="00700F06">
        <w:rPr>
          <w:rFonts w:asciiTheme="majorHAnsi" w:hAnsiTheme="majorHAnsi" w:cs="Times New Roman"/>
        </w:rPr>
        <w:t>mS</w:t>
      </w:r>
      <w:proofErr w:type="spellEnd"/>
      <w:r w:rsidR="00AB4A7D" w:rsidRPr="00E262E7">
        <w:rPr>
          <w:rFonts w:asciiTheme="majorHAnsi" w:hAnsiTheme="majorHAnsi"/>
        </w:rPr>
        <w:t xml:space="preserve"> development, base conf</w:t>
      </w:r>
      <w:r w:rsidR="00E262E7" w:rsidRPr="00E262E7">
        <w:rPr>
          <w:rFonts w:asciiTheme="majorHAnsi" w:hAnsiTheme="majorHAnsi"/>
        </w:rPr>
        <w:t>iguration files</w:t>
      </w:r>
      <w:r w:rsidR="00AB4A7D" w:rsidRPr="00E262E7">
        <w:rPr>
          <w:rFonts w:asciiTheme="majorHAnsi" w:hAnsiTheme="majorHAnsi"/>
        </w:rPr>
        <w:t>, Project Object Model ‘</w:t>
      </w:r>
      <w:proofErr w:type="spellStart"/>
      <w:r w:rsidR="00AB4A7D" w:rsidRPr="00E262E7">
        <w:rPr>
          <w:rFonts w:asciiTheme="majorHAnsi" w:hAnsiTheme="majorHAnsi"/>
        </w:rPr>
        <w:t>pom</w:t>
      </w:r>
      <w:proofErr w:type="spellEnd"/>
      <w:r w:rsidR="00AB4A7D" w:rsidRPr="00E262E7">
        <w:rPr>
          <w:rFonts w:asciiTheme="majorHAnsi" w:hAnsiTheme="majorHAnsi"/>
        </w:rPr>
        <w:t>’ files etc.</w:t>
      </w:r>
    </w:p>
    <w:p w:rsidR="00AB4A7D" w:rsidRPr="00E262E7" w:rsidRDefault="00AB4A7D" w:rsidP="00A51548">
      <w:pPr>
        <w:spacing w:after="0" w:line="240" w:lineRule="auto"/>
        <w:ind w:firstLine="720"/>
        <w:rPr>
          <w:rFonts w:asciiTheme="majorHAnsi" w:hAnsiTheme="majorHAnsi"/>
        </w:rPr>
      </w:pPr>
    </w:p>
    <w:p w:rsidR="00484178" w:rsidRPr="00E262E7" w:rsidRDefault="00AB4A7D" w:rsidP="00A51548">
      <w:pPr>
        <w:spacing w:after="0" w:line="240" w:lineRule="auto"/>
        <w:ind w:firstLine="720"/>
        <w:rPr>
          <w:rFonts w:asciiTheme="majorHAnsi" w:hAnsiTheme="majorHAnsi"/>
        </w:rPr>
      </w:pPr>
      <w:r w:rsidRPr="00E262E7">
        <w:rPr>
          <w:rFonts w:asciiTheme="majorHAnsi" w:hAnsiTheme="majorHAnsi"/>
        </w:rPr>
        <w:t xml:space="preserve">Maven </w:t>
      </w:r>
      <w:r w:rsidR="00F752EC">
        <w:rPr>
          <w:rFonts w:asciiTheme="majorHAnsi" w:hAnsiTheme="majorHAnsi"/>
        </w:rPr>
        <w:t xml:space="preserve">tool </w:t>
      </w:r>
      <w:r w:rsidRPr="00E262E7">
        <w:rPr>
          <w:rFonts w:asciiTheme="majorHAnsi" w:hAnsiTheme="majorHAnsi"/>
        </w:rPr>
        <w:t>is use</w:t>
      </w:r>
      <w:r w:rsidR="00A51548">
        <w:rPr>
          <w:rFonts w:asciiTheme="majorHAnsi" w:hAnsiTheme="majorHAnsi"/>
        </w:rPr>
        <w:t>d</w:t>
      </w:r>
      <w:r w:rsidRPr="00E262E7">
        <w:rPr>
          <w:rFonts w:asciiTheme="majorHAnsi" w:hAnsiTheme="majorHAnsi"/>
        </w:rPr>
        <w:t xml:space="preserve"> for build</w:t>
      </w:r>
      <w:r w:rsidR="00A51548">
        <w:rPr>
          <w:rFonts w:asciiTheme="majorHAnsi" w:hAnsiTheme="majorHAnsi"/>
        </w:rPr>
        <w:t xml:space="preserve">, </w:t>
      </w:r>
      <w:r w:rsidRPr="00E262E7">
        <w:rPr>
          <w:rFonts w:asciiTheme="majorHAnsi" w:hAnsiTheme="majorHAnsi"/>
        </w:rPr>
        <w:t>project configuration</w:t>
      </w:r>
      <w:r w:rsidR="00A51548">
        <w:rPr>
          <w:rFonts w:asciiTheme="majorHAnsi" w:hAnsiTheme="majorHAnsi"/>
        </w:rPr>
        <w:t>,</w:t>
      </w:r>
      <w:r w:rsidRPr="00E262E7">
        <w:rPr>
          <w:rFonts w:asciiTheme="majorHAnsi" w:hAnsiTheme="majorHAnsi"/>
        </w:rPr>
        <w:t xml:space="preserve"> and deployment.</w:t>
      </w:r>
      <w:r w:rsidR="00E262E7" w:rsidRPr="00E262E7">
        <w:rPr>
          <w:rFonts w:asciiTheme="majorHAnsi" w:hAnsiTheme="majorHAnsi"/>
        </w:rPr>
        <w:t xml:space="preserve"> </w:t>
      </w:r>
      <w:r w:rsidRPr="00E262E7">
        <w:rPr>
          <w:rFonts w:asciiTheme="majorHAnsi" w:hAnsiTheme="majorHAnsi"/>
        </w:rPr>
        <w:t xml:space="preserve"> </w:t>
      </w:r>
      <w:r w:rsidR="00E262E7" w:rsidRPr="00E262E7">
        <w:rPr>
          <w:rFonts w:asciiTheme="majorHAnsi" w:hAnsiTheme="majorHAnsi"/>
        </w:rPr>
        <w:t>M</w:t>
      </w:r>
      <w:r w:rsidR="00484178" w:rsidRPr="00E262E7">
        <w:rPr>
          <w:rFonts w:asciiTheme="majorHAnsi" w:hAnsiTheme="majorHAnsi"/>
        </w:rPr>
        <w:t xml:space="preserve">aven Archetypes </w:t>
      </w:r>
      <w:r w:rsidR="00A51548">
        <w:rPr>
          <w:rFonts w:asciiTheme="majorHAnsi" w:hAnsiTheme="majorHAnsi"/>
        </w:rPr>
        <w:t xml:space="preserve">are used </w:t>
      </w:r>
      <w:r w:rsidR="00F752EC">
        <w:rPr>
          <w:rFonts w:asciiTheme="majorHAnsi" w:hAnsiTheme="majorHAnsi"/>
        </w:rPr>
        <w:t xml:space="preserve">when </w:t>
      </w:r>
      <w:r w:rsidR="00484178" w:rsidRPr="00E262E7">
        <w:rPr>
          <w:rFonts w:asciiTheme="majorHAnsi" w:hAnsiTheme="majorHAnsi"/>
        </w:rPr>
        <w:t>creating AJSC6 service projects.  Different archetypes are available based on project structure (operations or bundle)</w:t>
      </w:r>
      <w:r w:rsidR="00A51548">
        <w:rPr>
          <w:rFonts w:asciiTheme="majorHAnsi" w:hAnsiTheme="majorHAnsi"/>
        </w:rPr>
        <w:t xml:space="preserve">. </w:t>
      </w:r>
      <w:r w:rsidR="00484178" w:rsidRPr="00E262E7">
        <w:rPr>
          <w:rFonts w:asciiTheme="majorHAnsi" w:hAnsiTheme="majorHAnsi"/>
        </w:rPr>
        <w:t>Once the project structure for AJSC6 service is created, files can be updated if required.</w:t>
      </w:r>
      <w:r w:rsidR="00E262E7" w:rsidRPr="00E262E7">
        <w:rPr>
          <w:rFonts w:asciiTheme="majorHAnsi" w:hAnsiTheme="majorHAnsi"/>
        </w:rPr>
        <w:t xml:space="preserve"> </w:t>
      </w:r>
      <w:r w:rsidR="00484178" w:rsidRPr="00E262E7">
        <w:rPr>
          <w:rFonts w:asciiTheme="majorHAnsi" w:hAnsiTheme="majorHAnsi"/>
          <w:i/>
        </w:rPr>
        <w:t xml:space="preserve">Archetype is a Maven project templating toolkit </w:t>
      </w:r>
      <w:r w:rsidR="00F752EC">
        <w:rPr>
          <w:rFonts w:asciiTheme="majorHAnsi" w:hAnsiTheme="majorHAnsi"/>
          <w:i/>
        </w:rPr>
        <w:t>which allows for a c</w:t>
      </w:r>
      <w:r w:rsidR="00484178" w:rsidRPr="00E262E7">
        <w:rPr>
          <w:rFonts w:asciiTheme="majorHAnsi" w:hAnsiTheme="majorHAnsi"/>
          <w:i/>
        </w:rPr>
        <w:t>onsistent means of generating Maven projects.</w:t>
      </w:r>
    </w:p>
    <w:p w:rsidR="00484178" w:rsidRDefault="00484178" w:rsidP="00484178">
      <w:pPr>
        <w:spacing w:after="0" w:line="240" w:lineRule="auto"/>
        <w:ind w:left="720"/>
        <w:rPr>
          <w:rFonts w:ascii="Times New Roman" w:hAnsi="Times New Roman"/>
          <w:i/>
          <w:sz w:val="24"/>
          <w:szCs w:val="24"/>
        </w:rPr>
      </w:pPr>
    </w:p>
    <w:p w:rsidR="00F752EC" w:rsidRDefault="00F752EC" w:rsidP="00484178">
      <w:pPr>
        <w:spacing w:after="0" w:line="240" w:lineRule="auto"/>
        <w:ind w:left="720"/>
        <w:rPr>
          <w:rFonts w:ascii="Times New Roman" w:hAnsi="Times New Roman"/>
          <w:i/>
          <w:sz w:val="24"/>
          <w:szCs w:val="24"/>
        </w:rPr>
      </w:pPr>
    </w:p>
    <w:p w:rsidR="00F752EC" w:rsidRDefault="00F752EC" w:rsidP="00484178">
      <w:pPr>
        <w:spacing w:after="0" w:line="240" w:lineRule="auto"/>
        <w:ind w:left="720"/>
        <w:rPr>
          <w:rFonts w:ascii="Times New Roman" w:hAnsi="Times New Roman"/>
          <w:i/>
          <w:sz w:val="24"/>
          <w:szCs w:val="24"/>
        </w:rPr>
      </w:pPr>
    </w:p>
    <w:p w:rsidR="00F752EC" w:rsidRDefault="00F752EC" w:rsidP="00484178">
      <w:pPr>
        <w:spacing w:after="0" w:line="240" w:lineRule="auto"/>
        <w:ind w:left="720"/>
        <w:rPr>
          <w:rFonts w:ascii="Times New Roman" w:hAnsi="Times New Roman"/>
          <w:i/>
          <w:sz w:val="24"/>
          <w:szCs w:val="24"/>
        </w:rPr>
      </w:pPr>
    </w:p>
    <w:p w:rsidR="00F752EC" w:rsidRDefault="00F752EC" w:rsidP="00484178">
      <w:pPr>
        <w:spacing w:after="0" w:line="240" w:lineRule="auto"/>
        <w:ind w:left="720"/>
        <w:rPr>
          <w:rFonts w:ascii="Times New Roman" w:hAnsi="Times New Roman"/>
          <w:i/>
          <w:sz w:val="24"/>
          <w:szCs w:val="24"/>
        </w:rPr>
      </w:pPr>
    </w:p>
    <w:p w:rsidR="00F752EC" w:rsidRDefault="00F752EC" w:rsidP="00484178">
      <w:pPr>
        <w:spacing w:after="0" w:line="240" w:lineRule="auto"/>
        <w:ind w:left="720"/>
        <w:rPr>
          <w:rFonts w:ascii="Times New Roman" w:hAnsi="Times New Roman"/>
          <w:i/>
          <w:sz w:val="24"/>
          <w:szCs w:val="24"/>
        </w:rPr>
      </w:pPr>
    </w:p>
    <w:p w:rsidR="00F752EC" w:rsidRDefault="00F752EC" w:rsidP="00484178">
      <w:pPr>
        <w:spacing w:after="0" w:line="240" w:lineRule="auto"/>
        <w:ind w:left="720"/>
        <w:rPr>
          <w:rFonts w:ascii="Times New Roman" w:hAnsi="Times New Roman"/>
          <w:i/>
          <w:sz w:val="24"/>
          <w:szCs w:val="24"/>
        </w:rPr>
      </w:pPr>
    </w:p>
    <w:p w:rsidR="00F752EC" w:rsidRDefault="00F752EC" w:rsidP="00484178">
      <w:pPr>
        <w:spacing w:after="0" w:line="240" w:lineRule="auto"/>
        <w:ind w:left="720"/>
        <w:rPr>
          <w:rFonts w:ascii="Times New Roman" w:hAnsi="Times New Roman"/>
          <w:i/>
          <w:sz w:val="24"/>
          <w:szCs w:val="24"/>
        </w:rPr>
      </w:pPr>
    </w:p>
    <w:p w:rsidR="00F752EC" w:rsidRDefault="00F752EC" w:rsidP="00484178">
      <w:pPr>
        <w:spacing w:after="0" w:line="240" w:lineRule="auto"/>
        <w:ind w:left="720"/>
        <w:rPr>
          <w:rFonts w:ascii="Times New Roman" w:hAnsi="Times New Roman"/>
          <w:i/>
          <w:sz w:val="24"/>
          <w:szCs w:val="24"/>
        </w:rPr>
      </w:pPr>
    </w:p>
    <w:p w:rsidR="00F752EC" w:rsidRDefault="00F752EC" w:rsidP="00484178">
      <w:pPr>
        <w:spacing w:after="0" w:line="240" w:lineRule="auto"/>
        <w:ind w:left="720"/>
        <w:rPr>
          <w:rFonts w:ascii="Times New Roman" w:hAnsi="Times New Roman"/>
          <w:i/>
          <w:sz w:val="24"/>
          <w:szCs w:val="24"/>
        </w:rPr>
      </w:pPr>
    </w:p>
    <w:p w:rsidR="00F752EC" w:rsidRDefault="00F752EC" w:rsidP="00484178">
      <w:pPr>
        <w:spacing w:after="0" w:line="240" w:lineRule="auto"/>
        <w:ind w:left="720"/>
        <w:rPr>
          <w:rFonts w:ascii="Times New Roman" w:hAnsi="Times New Roman"/>
          <w:i/>
          <w:sz w:val="24"/>
          <w:szCs w:val="24"/>
        </w:rPr>
      </w:pPr>
    </w:p>
    <w:p w:rsidR="00F752EC" w:rsidRDefault="00F752EC" w:rsidP="00484178">
      <w:pPr>
        <w:spacing w:after="0" w:line="240" w:lineRule="auto"/>
        <w:ind w:left="720"/>
        <w:rPr>
          <w:rFonts w:ascii="Times New Roman" w:hAnsi="Times New Roman"/>
          <w:i/>
          <w:sz w:val="24"/>
          <w:szCs w:val="24"/>
        </w:rPr>
      </w:pPr>
    </w:p>
    <w:p w:rsidR="00F752EC" w:rsidRDefault="00F752EC" w:rsidP="00484178">
      <w:pPr>
        <w:spacing w:after="0" w:line="240" w:lineRule="auto"/>
        <w:ind w:left="720"/>
        <w:rPr>
          <w:rFonts w:ascii="Times New Roman" w:hAnsi="Times New Roman"/>
          <w:i/>
          <w:sz w:val="24"/>
          <w:szCs w:val="24"/>
        </w:rPr>
      </w:pPr>
    </w:p>
    <w:p w:rsidR="00F752EC" w:rsidRDefault="00F752EC" w:rsidP="00484178">
      <w:pPr>
        <w:spacing w:after="0" w:line="240" w:lineRule="auto"/>
        <w:ind w:left="720"/>
        <w:rPr>
          <w:rFonts w:ascii="Times New Roman" w:hAnsi="Times New Roman"/>
          <w:i/>
          <w:sz w:val="24"/>
          <w:szCs w:val="24"/>
        </w:rPr>
      </w:pPr>
    </w:p>
    <w:p w:rsidR="00484178" w:rsidRDefault="00484178" w:rsidP="00484178">
      <w:pPr>
        <w:spacing w:after="0" w:line="240" w:lineRule="auto"/>
        <w:ind w:left="720"/>
        <w:rPr>
          <w:rFonts w:ascii="Times New Roman" w:hAnsi="Times New Roman"/>
          <w:i/>
          <w:sz w:val="24"/>
          <w:szCs w:val="24"/>
        </w:rPr>
      </w:pPr>
    </w:p>
    <w:p w:rsidR="00484178" w:rsidRDefault="00484178" w:rsidP="00484178">
      <w:pPr>
        <w:pStyle w:val="NormalWeb"/>
        <w:spacing w:before="0" w:beforeAutospacing="0" w:after="0" w:afterAutospacing="0"/>
        <w:rPr>
          <w:rFonts w:ascii="Verdana" w:hAnsi="Verdana"/>
        </w:rPr>
      </w:pPr>
      <w:r>
        <w:rPr>
          <w:rFonts w:ascii="Verdana" w:hAnsi="Verdana"/>
        </w:rPr>
        <w:t xml:space="preserve">The metadata about an archetype is stored in the </w:t>
      </w:r>
      <w:r w:rsidRPr="00E262E7">
        <w:rPr>
          <w:rStyle w:val="HTMLTypewriter"/>
          <w:rFonts w:eastAsiaTheme="majorEastAsia"/>
          <w:sz w:val="22"/>
          <w:szCs w:val="22"/>
        </w:rPr>
        <w:t>archetype.xml</w:t>
      </w:r>
      <w:r>
        <w:rPr>
          <w:rFonts w:ascii="Verdana" w:hAnsi="Verdana"/>
        </w:rPr>
        <w:t xml:space="preserve"> file located in the </w:t>
      </w:r>
      <w:r w:rsidRPr="00E262E7">
        <w:rPr>
          <w:rStyle w:val="HTMLTypewriter"/>
          <w:rFonts w:asciiTheme="majorHAnsi" w:eastAsiaTheme="majorEastAsia" w:hAnsiTheme="majorHAnsi"/>
          <w:sz w:val="22"/>
          <w:szCs w:val="22"/>
        </w:rPr>
        <w:t>META-INF/maven</w:t>
      </w:r>
      <w:r>
        <w:rPr>
          <w:rFonts w:ascii="Verdana" w:hAnsi="Verdana"/>
        </w:rPr>
        <w:t xml:space="preserve"> directory of its jar file.</w:t>
      </w:r>
    </w:p>
    <w:p w:rsidR="00484178" w:rsidRPr="00E262E7" w:rsidRDefault="00484178" w:rsidP="004841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hAnsiTheme="majorHAnsi" w:cs="Courier New"/>
        </w:rPr>
      </w:pPr>
      <w:r w:rsidRPr="00E262E7">
        <w:rPr>
          <w:rFonts w:asciiTheme="majorHAnsi" w:hAnsiTheme="majorHAnsi" w:cs="Courier New"/>
        </w:rPr>
        <w:lastRenderedPageBreak/>
        <w:t>&lt;</w:t>
      </w:r>
      <w:hyperlink r:id="rId115" w:anchor="class_archetype" w:history="1">
        <w:r w:rsidRPr="00E262E7">
          <w:rPr>
            <w:rStyle w:val="Hyperlink"/>
            <w:rFonts w:asciiTheme="majorHAnsi" w:hAnsiTheme="majorHAnsi" w:cs="Courier New"/>
          </w:rPr>
          <w:t>archetype</w:t>
        </w:r>
      </w:hyperlink>
      <w:r w:rsidRPr="00E262E7">
        <w:rPr>
          <w:rFonts w:asciiTheme="majorHAnsi" w:hAnsiTheme="majorHAnsi" w:cs="Courier New"/>
        </w:rPr>
        <w:t xml:space="preserve"> xmlns="http://maven.apache.org/plugins/maven-archetype-plugin/archetype/1.0.0" </w:t>
      </w:r>
      <w:proofErr w:type="spellStart"/>
      <w:r w:rsidRPr="00E262E7">
        <w:rPr>
          <w:rFonts w:asciiTheme="majorHAnsi" w:hAnsiTheme="majorHAnsi" w:cs="Courier New"/>
        </w:rPr>
        <w:t>xmlns:xsi</w:t>
      </w:r>
      <w:proofErr w:type="spellEnd"/>
      <w:r w:rsidRPr="00E262E7">
        <w:rPr>
          <w:rFonts w:asciiTheme="majorHAnsi" w:hAnsiTheme="majorHAnsi" w:cs="Courier New"/>
        </w:rPr>
        <w:t>="http://www.w3.org/2001/XMLSchema-instance"</w:t>
      </w:r>
    </w:p>
    <w:p w:rsidR="00484178" w:rsidRPr="00E262E7" w:rsidRDefault="00484178" w:rsidP="004841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hAnsiTheme="majorHAnsi" w:cs="Courier New"/>
        </w:rPr>
      </w:pPr>
      <w:r w:rsidRPr="00E262E7">
        <w:rPr>
          <w:rFonts w:asciiTheme="majorHAnsi" w:hAnsiTheme="majorHAnsi" w:cs="Courier New"/>
        </w:rPr>
        <w:t xml:space="preserve">  xsi:schemaLocation="http://maven.apache.org/plugins/maven-archetype-plugin/archetype/1.0.0 </w:t>
      </w:r>
      <w:hyperlink r:id="rId116" w:history="1">
        <w:r w:rsidRPr="00E262E7">
          <w:rPr>
            <w:rStyle w:val="Hyperlink"/>
            <w:rFonts w:asciiTheme="majorHAnsi" w:hAnsiTheme="majorHAnsi" w:cs="Courier New"/>
          </w:rPr>
          <w:t>http://maven.apache.org/xsd/archetype-1.0.0.xsd</w:t>
        </w:r>
      </w:hyperlink>
      <w:r w:rsidRPr="00E262E7">
        <w:rPr>
          <w:rFonts w:asciiTheme="majorHAnsi" w:hAnsiTheme="majorHAnsi" w:cs="Courier New"/>
        </w:rPr>
        <w:t>"&gt;</w:t>
      </w:r>
    </w:p>
    <w:p w:rsidR="00484178" w:rsidRPr="00E262E7" w:rsidRDefault="00484178" w:rsidP="004841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hAnsiTheme="majorHAnsi" w:cs="Courier New"/>
        </w:rPr>
      </w:pPr>
      <w:r w:rsidRPr="00E262E7">
        <w:rPr>
          <w:rFonts w:asciiTheme="majorHAnsi" w:hAnsiTheme="majorHAnsi" w:cs="Courier New"/>
        </w:rPr>
        <w:t xml:space="preserve">  &lt;id/&gt;</w:t>
      </w:r>
    </w:p>
    <w:p w:rsidR="00484178" w:rsidRPr="00E262E7" w:rsidRDefault="00484178" w:rsidP="004841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hAnsiTheme="majorHAnsi" w:cs="Courier New"/>
        </w:rPr>
      </w:pPr>
      <w:r w:rsidRPr="00E262E7">
        <w:rPr>
          <w:rFonts w:asciiTheme="majorHAnsi" w:hAnsiTheme="majorHAnsi" w:cs="Courier New"/>
        </w:rPr>
        <w:t xml:space="preserve">  &lt;</w:t>
      </w:r>
      <w:proofErr w:type="spellStart"/>
      <w:r w:rsidRPr="00E262E7">
        <w:rPr>
          <w:rFonts w:asciiTheme="majorHAnsi" w:hAnsiTheme="majorHAnsi" w:cs="Courier New"/>
        </w:rPr>
        <w:t>allowPartial</w:t>
      </w:r>
      <w:proofErr w:type="spellEnd"/>
      <w:r w:rsidRPr="00E262E7">
        <w:rPr>
          <w:rFonts w:asciiTheme="majorHAnsi" w:hAnsiTheme="majorHAnsi" w:cs="Courier New"/>
        </w:rPr>
        <w:t>/&gt;</w:t>
      </w:r>
    </w:p>
    <w:p w:rsidR="00484178" w:rsidRPr="00E262E7" w:rsidRDefault="00484178" w:rsidP="004841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hAnsiTheme="majorHAnsi" w:cs="Courier New"/>
        </w:rPr>
      </w:pPr>
      <w:r w:rsidRPr="00E262E7">
        <w:rPr>
          <w:rFonts w:asciiTheme="majorHAnsi" w:hAnsiTheme="majorHAnsi" w:cs="Courier New"/>
        </w:rPr>
        <w:t xml:space="preserve">  &lt;</w:t>
      </w:r>
      <w:proofErr w:type="gramStart"/>
      <w:r w:rsidRPr="00E262E7">
        <w:rPr>
          <w:rFonts w:asciiTheme="majorHAnsi" w:hAnsiTheme="majorHAnsi" w:cs="Courier New"/>
        </w:rPr>
        <w:t>sources</w:t>
      </w:r>
      <w:proofErr w:type="gramEnd"/>
      <w:r w:rsidRPr="00E262E7">
        <w:rPr>
          <w:rFonts w:asciiTheme="majorHAnsi" w:hAnsiTheme="majorHAnsi" w:cs="Courier New"/>
        </w:rPr>
        <w:t>&gt;</w:t>
      </w:r>
    </w:p>
    <w:p w:rsidR="00484178" w:rsidRPr="00E262E7" w:rsidRDefault="00484178" w:rsidP="004841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hAnsiTheme="majorHAnsi" w:cs="Courier New"/>
        </w:rPr>
      </w:pPr>
      <w:r w:rsidRPr="00E262E7">
        <w:rPr>
          <w:rFonts w:asciiTheme="majorHAnsi" w:hAnsiTheme="majorHAnsi" w:cs="Courier New"/>
        </w:rPr>
        <w:t xml:space="preserve">    &lt;</w:t>
      </w:r>
      <w:hyperlink r:id="rId117" w:anchor="class_source" w:history="1">
        <w:r w:rsidRPr="00E262E7">
          <w:rPr>
            <w:rStyle w:val="Hyperlink"/>
            <w:rFonts w:asciiTheme="majorHAnsi" w:hAnsiTheme="majorHAnsi" w:cs="Courier New"/>
          </w:rPr>
          <w:t>source</w:t>
        </w:r>
      </w:hyperlink>
      <w:r w:rsidRPr="00E262E7">
        <w:rPr>
          <w:rFonts w:asciiTheme="majorHAnsi" w:hAnsiTheme="majorHAnsi" w:cs="Courier New"/>
        </w:rPr>
        <w:t xml:space="preserve"> encoding=</w:t>
      </w:r>
      <w:proofErr w:type="gramStart"/>
      <w:r w:rsidRPr="00E262E7">
        <w:rPr>
          <w:rFonts w:asciiTheme="majorHAnsi" w:hAnsiTheme="majorHAnsi" w:cs="Courier New"/>
        </w:rPr>
        <w:t>..</w:t>
      </w:r>
      <w:proofErr w:type="gramEnd"/>
      <w:r w:rsidRPr="00E262E7">
        <w:rPr>
          <w:rFonts w:asciiTheme="majorHAnsi" w:hAnsiTheme="majorHAnsi" w:cs="Courier New"/>
        </w:rPr>
        <w:t xml:space="preserve"> /&gt;</w:t>
      </w:r>
    </w:p>
    <w:p w:rsidR="00484178" w:rsidRPr="00E262E7" w:rsidRDefault="00484178" w:rsidP="004841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hAnsiTheme="majorHAnsi" w:cs="Courier New"/>
        </w:rPr>
      </w:pPr>
      <w:r w:rsidRPr="00E262E7">
        <w:rPr>
          <w:rFonts w:asciiTheme="majorHAnsi" w:hAnsiTheme="majorHAnsi" w:cs="Courier New"/>
        </w:rPr>
        <w:t xml:space="preserve">  &lt;/sources&gt;</w:t>
      </w:r>
    </w:p>
    <w:p w:rsidR="00484178" w:rsidRPr="00E262E7" w:rsidRDefault="00484178" w:rsidP="004841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hAnsiTheme="majorHAnsi" w:cs="Courier New"/>
        </w:rPr>
      </w:pPr>
      <w:r w:rsidRPr="00E262E7">
        <w:rPr>
          <w:rFonts w:asciiTheme="majorHAnsi" w:hAnsiTheme="majorHAnsi" w:cs="Courier New"/>
        </w:rPr>
        <w:t xml:space="preserve">  &lt;</w:t>
      </w:r>
      <w:proofErr w:type="gramStart"/>
      <w:r w:rsidRPr="00E262E7">
        <w:rPr>
          <w:rFonts w:asciiTheme="majorHAnsi" w:hAnsiTheme="majorHAnsi" w:cs="Courier New"/>
        </w:rPr>
        <w:t>resources</w:t>
      </w:r>
      <w:proofErr w:type="gramEnd"/>
      <w:r w:rsidRPr="00E262E7">
        <w:rPr>
          <w:rFonts w:asciiTheme="majorHAnsi" w:hAnsiTheme="majorHAnsi" w:cs="Courier New"/>
        </w:rPr>
        <w:t>&gt;</w:t>
      </w:r>
    </w:p>
    <w:p w:rsidR="00484178" w:rsidRPr="00E262E7" w:rsidRDefault="00484178" w:rsidP="004841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hAnsiTheme="majorHAnsi" w:cs="Courier New"/>
        </w:rPr>
      </w:pPr>
      <w:r w:rsidRPr="00E262E7">
        <w:rPr>
          <w:rFonts w:asciiTheme="majorHAnsi" w:hAnsiTheme="majorHAnsi" w:cs="Courier New"/>
        </w:rPr>
        <w:t xml:space="preserve">    &lt;</w:t>
      </w:r>
      <w:hyperlink r:id="rId118" w:anchor="class_resource" w:history="1">
        <w:r w:rsidRPr="00E262E7">
          <w:rPr>
            <w:rStyle w:val="Hyperlink"/>
            <w:rFonts w:asciiTheme="majorHAnsi" w:hAnsiTheme="majorHAnsi" w:cs="Courier New"/>
          </w:rPr>
          <w:t>resource</w:t>
        </w:r>
      </w:hyperlink>
      <w:r w:rsidRPr="00E262E7">
        <w:rPr>
          <w:rFonts w:asciiTheme="majorHAnsi" w:hAnsiTheme="majorHAnsi" w:cs="Courier New"/>
        </w:rPr>
        <w:t xml:space="preserve"> encoding=</w:t>
      </w:r>
      <w:proofErr w:type="gramStart"/>
      <w:r w:rsidRPr="00E262E7">
        <w:rPr>
          <w:rFonts w:asciiTheme="majorHAnsi" w:hAnsiTheme="majorHAnsi" w:cs="Courier New"/>
        </w:rPr>
        <w:t>..</w:t>
      </w:r>
      <w:proofErr w:type="gramEnd"/>
      <w:r w:rsidRPr="00E262E7">
        <w:rPr>
          <w:rFonts w:asciiTheme="majorHAnsi" w:hAnsiTheme="majorHAnsi" w:cs="Courier New"/>
        </w:rPr>
        <w:t xml:space="preserve"> </w:t>
      </w:r>
      <w:proofErr w:type="gramStart"/>
      <w:r w:rsidRPr="00E262E7">
        <w:rPr>
          <w:rFonts w:asciiTheme="majorHAnsi" w:hAnsiTheme="majorHAnsi" w:cs="Courier New"/>
        </w:rPr>
        <w:t>filtered</w:t>
      </w:r>
      <w:proofErr w:type="gramEnd"/>
      <w:r w:rsidRPr="00E262E7">
        <w:rPr>
          <w:rFonts w:asciiTheme="majorHAnsi" w:hAnsiTheme="majorHAnsi" w:cs="Courier New"/>
        </w:rPr>
        <w:t>=.. /&gt;</w:t>
      </w:r>
    </w:p>
    <w:p w:rsidR="00484178" w:rsidRPr="00E262E7" w:rsidRDefault="00484178" w:rsidP="004841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hAnsiTheme="majorHAnsi" w:cs="Courier New"/>
        </w:rPr>
      </w:pPr>
      <w:r w:rsidRPr="00E262E7">
        <w:rPr>
          <w:rFonts w:asciiTheme="majorHAnsi" w:hAnsiTheme="majorHAnsi" w:cs="Courier New"/>
        </w:rPr>
        <w:t xml:space="preserve">  &lt;/resources&gt;</w:t>
      </w:r>
    </w:p>
    <w:p w:rsidR="00484178" w:rsidRPr="00E262E7" w:rsidRDefault="00484178" w:rsidP="004841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hAnsiTheme="majorHAnsi" w:cs="Courier New"/>
        </w:rPr>
      </w:pPr>
      <w:r w:rsidRPr="00E262E7">
        <w:rPr>
          <w:rFonts w:asciiTheme="majorHAnsi" w:hAnsiTheme="majorHAnsi" w:cs="Courier New"/>
        </w:rPr>
        <w:t xml:space="preserve">  &lt;</w:t>
      </w:r>
      <w:proofErr w:type="spellStart"/>
      <w:proofErr w:type="gramStart"/>
      <w:r w:rsidRPr="00E262E7">
        <w:rPr>
          <w:rFonts w:asciiTheme="majorHAnsi" w:hAnsiTheme="majorHAnsi" w:cs="Courier New"/>
        </w:rPr>
        <w:t>testSources</w:t>
      </w:r>
      <w:proofErr w:type="spellEnd"/>
      <w:proofErr w:type="gramEnd"/>
      <w:r w:rsidRPr="00E262E7">
        <w:rPr>
          <w:rFonts w:asciiTheme="majorHAnsi" w:hAnsiTheme="majorHAnsi" w:cs="Courier New"/>
        </w:rPr>
        <w:t>&gt;</w:t>
      </w:r>
    </w:p>
    <w:p w:rsidR="00484178" w:rsidRPr="00E262E7" w:rsidRDefault="00484178" w:rsidP="004841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hAnsiTheme="majorHAnsi" w:cs="Courier New"/>
        </w:rPr>
      </w:pPr>
      <w:r w:rsidRPr="00E262E7">
        <w:rPr>
          <w:rFonts w:asciiTheme="majorHAnsi" w:hAnsiTheme="majorHAnsi" w:cs="Courier New"/>
        </w:rPr>
        <w:t xml:space="preserve">    &lt;</w:t>
      </w:r>
      <w:hyperlink r:id="rId119" w:anchor="class_source" w:history="1">
        <w:r w:rsidRPr="00E262E7">
          <w:rPr>
            <w:rStyle w:val="Hyperlink"/>
            <w:rFonts w:asciiTheme="majorHAnsi" w:hAnsiTheme="majorHAnsi" w:cs="Courier New"/>
          </w:rPr>
          <w:t>source</w:t>
        </w:r>
      </w:hyperlink>
      <w:r w:rsidRPr="00E262E7">
        <w:rPr>
          <w:rFonts w:asciiTheme="majorHAnsi" w:hAnsiTheme="majorHAnsi" w:cs="Courier New"/>
        </w:rPr>
        <w:t xml:space="preserve"> encoding=</w:t>
      </w:r>
      <w:proofErr w:type="gramStart"/>
      <w:r w:rsidRPr="00E262E7">
        <w:rPr>
          <w:rFonts w:asciiTheme="majorHAnsi" w:hAnsiTheme="majorHAnsi" w:cs="Courier New"/>
        </w:rPr>
        <w:t>..</w:t>
      </w:r>
      <w:proofErr w:type="gramEnd"/>
      <w:r w:rsidRPr="00E262E7">
        <w:rPr>
          <w:rFonts w:asciiTheme="majorHAnsi" w:hAnsiTheme="majorHAnsi" w:cs="Courier New"/>
        </w:rPr>
        <w:t xml:space="preserve"> /&gt;</w:t>
      </w:r>
    </w:p>
    <w:p w:rsidR="00484178" w:rsidRPr="00E262E7" w:rsidRDefault="00484178" w:rsidP="004841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hAnsiTheme="majorHAnsi" w:cs="Courier New"/>
        </w:rPr>
      </w:pPr>
      <w:r w:rsidRPr="00E262E7">
        <w:rPr>
          <w:rFonts w:asciiTheme="majorHAnsi" w:hAnsiTheme="majorHAnsi" w:cs="Courier New"/>
        </w:rPr>
        <w:t xml:space="preserve">  &lt;/</w:t>
      </w:r>
      <w:proofErr w:type="spellStart"/>
      <w:r w:rsidRPr="00E262E7">
        <w:rPr>
          <w:rFonts w:asciiTheme="majorHAnsi" w:hAnsiTheme="majorHAnsi" w:cs="Courier New"/>
        </w:rPr>
        <w:t>testSources</w:t>
      </w:r>
      <w:proofErr w:type="spellEnd"/>
      <w:r w:rsidRPr="00E262E7">
        <w:rPr>
          <w:rFonts w:asciiTheme="majorHAnsi" w:hAnsiTheme="majorHAnsi" w:cs="Courier New"/>
        </w:rPr>
        <w:t>&gt;</w:t>
      </w:r>
    </w:p>
    <w:p w:rsidR="00484178" w:rsidRPr="00E262E7" w:rsidRDefault="00484178" w:rsidP="004841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hAnsiTheme="majorHAnsi" w:cs="Courier New"/>
        </w:rPr>
      </w:pPr>
      <w:r w:rsidRPr="00E262E7">
        <w:rPr>
          <w:rFonts w:asciiTheme="majorHAnsi" w:hAnsiTheme="majorHAnsi" w:cs="Courier New"/>
        </w:rPr>
        <w:t xml:space="preserve">  &lt;</w:t>
      </w:r>
      <w:proofErr w:type="spellStart"/>
      <w:proofErr w:type="gramStart"/>
      <w:r w:rsidRPr="00E262E7">
        <w:rPr>
          <w:rFonts w:asciiTheme="majorHAnsi" w:hAnsiTheme="majorHAnsi" w:cs="Courier New"/>
        </w:rPr>
        <w:t>testResources</w:t>
      </w:r>
      <w:proofErr w:type="spellEnd"/>
      <w:proofErr w:type="gramEnd"/>
      <w:r w:rsidRPr="00E262E7">
        <w:rPr>
          <w:rFonts w:asciiTheme="majorHAnsi" w:hAnsiTheme="majorHAnsi" w:cs="Courier New"/>
        </w:rPr>
        <w:t>&gt;</w:t>
      </w:r>
    </w:p>
    <w:p w:rsidR="00484178" w:rsidRPr="00E262E7" w:rsidRDefault="00484178" w:rsidP="004841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hAnsiTheme="majorHAnsi" w:cs="Courier New"/>
        </w:rPr>
      </w:pPr>
      <w:r w:rsidRPr="00E262E7">
        <w:rPr>
          <w:rFonts w:asciiTheme="majorHAnsi" w:hAnsiTheme="majorHAnsi" w:cs="Courier New"/>
        </w:rPr>
        <w:t xml:space="preserve">    &lt;</w:t>
      </w:r>
      <w:hyperlink r:id="rId120" w:anchor="class_resource" w:history="1">
        <w:r w:rsidRPr="00E262E7">
          <w:rPr>
            <w:rStyle w:val="Hyperlink"/>
            <w:rFonts w:asciiTheme="majorHAnsi" w:hAnsiTheme="majorHAnsi" w:cs="Courier New"/>
          </w:rPr>
          <w:t>resource</w:t>
        </w:r>
      </w:hyperlink>
      <w:r w:rsidRPr="00E262E7">
        <w:rPr>
          <w:rFonts w:asciiTheme="majorHAnsi" w:hAnsiTheme="majorHAnsi" w:cs="Courier New"/>
        </w:rPr>
        <w:t xml:space="preserve"> encoding=</w:t>
      </w:r>
      <w:proofErr w:type="gramStart"/>
      <w:r w:rsidRPr="00E262E7">
        <w:rPr>
          <w:rFonts w:asciiTheme="majorHAnsi" w:hAnsiTheme="majorHAnsi" w:cs="Courier New"/>
        </w:rPr>
        <w:t>..</w:t>
      </w:r>
      <w:proofErr w:type="gramEnd"/>
      <w:r w:rsidRPr="00E262E7">
        <w:rPr>
          <w:rFonts w:asciiTheme="majorHAnsi" w:hAnsiTheme="majorHAnsi" w:cs="Courier New"/>
        </w:rPr>
        <w:t xml:space="preserve"> </w:t>
      </w:r>
      <w:proofErr w:type="gramStart"/>
      <w:r w:rsidRPr="00E262E7">
        <w:rPr>
          <w:rFonts w:asciiTheme="majorHAnsi" w:hAnsiTheme="majorHAnsi" w:cs="Courier New"/>
        </w:rPr>
        <w:t>filtered</w:t>
      </w:r>
      <w:proofErr w:type="gramEnd"/>
      <w:r w:rsidRPr="00E262E7">
        <w:rPr>
          <w:rFonts w:asciiTheme="majorHAnsi" w:hAnsiTheme="majorHAnsi" w:cs="Courier New"/>
        </w:rPr>
        <w:t>=.. /&gt;</w:t>
      </w:r>
    </w:p>
    <w:p w:rsidR="00484178" w:rsidRPr="00E262E7" w:rsidRDefault="00484178" w:rsidP="004841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hAnsiTheme="majorHAnsi" w:cs="Courier New"/>
        </w:rPr>
      </w:pPr>
      <w:r w:rsidRPr="00E262E7">
        <w:rPr>
          <w:rFonts w:asciiTheme="majorHAnsi" w:hAnsiTheme="majorHAnsi" w:cs="Courier New"/>
        </w:rPr>
        <w:t xml:space="preserve">  &lt;/</w:t>
      </w:r>
      <w:proofErr w:type="spellStart"/>
      <w:r w:rsidRPr="00E262E7">
        <w:rPr>
          <w:rFonts w:asciiTheme="majorHAnsi" w:hAnsiTheme="majorHAnsi" w:cs="Courier New"/>
        </w:rPr>
        <w:t>testResources</w:t>
      </w:r>
      <w:proofErr w:type="spellEnd"/>
      <w:r w:rsidRPr="00E262E7">
        <w:rPr>
          <w:rFonts w:asciiTheme="majorHAnsi" w:hAnsiTheme="majorHAnsi" w:cs="Courier New"/>
        </w:rPr>
        <w:t>&gt;</w:t>
      </w:r>
    </w:p>
    <w:p w:rsidR="00484178" w:rsidRPr="00E262E7" w:rsidRDefault="00484178" w:rsidP="004841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hAnsiTheme="majorHAnsi" w:cs="Courier New"/>
        </w:rPr>
      </w:pPr>
      <w:r w:rsidRPr="00E262E7">
        <w:rPr>
          <w:rFonts w:asciiTheme="majorHAnsi" w:hAnsiTheme="majorHAnsi" w:cs="Courier New"/>
        </w:rPr>
        <w:t xml:space="preserve">  &lt;</w:t>
      </w:r>
      <w:proofErr w:type="spellStart"/>
      <w:proofErr w:type="gramStart"/>
      <w:r w:rsidRPr="00E262E7">
        <w:rPr>
          <w:rFonts w:asciiTheme="majorHAnsi" w:hAnsiTheme="majorHAnsi" w:cs="Courier New"/>
        </w:rPr>
        <w:t>siteResources</w:t>
      </w:r>
      <w:proofErr w:type="spellEnd"/>
      <w:proofErr w:type="gramEnd"/>
      <w:r w:rsidRPr="00E262E7">
        <w:rPr>
          <w:rFonts w:asciiTheme="majorHAnsi" w:hAnsiTheme="majorHAnsi" w:cs="Courier New"/>
        </w:rPr>
        <w:t>&gt;</w:t>
      </w:r>
    </w:p>
    <w:p w:rsidR="00484178" w:rsidRPr="00E262E7" w:rsidRDefault="00484178" w:rsidP="004841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hAnsiTheme="majorHAnsi" w:cs="Courier New"/>
        </w:rPr>
      </w:pPr>
      <w:r w:rsidRPr="00E262E7">
        <w:rPr>
          <w:rFonts w:asciiTheme="majorHAnsi" w:hAnsiTheme="majorHAnsi" w:cs="Courier New"/>
        </w:rPr>
        <w:t xml:space="preserve">    &lt;</w:t>
      </w:r>
      <w:hyperlink r:id="rId121" w:anchor="class_resource" w:history="1">
        <w:r w:rsidRPr="00E262E7">
          <w:rPr>
            <w:rStyle w:val="Hyperlink"/>
            <w:rFonts w:asciiTheme="majorHAnsi" w:hAnsiTheme="majorHAnsi" w:cs="Courier New"/>
          </w:rPr>
          <w:t>resource</w:t>
        </w:r>
      </w:hyperlink>
      <w:r w:rsidRPr="00E262E7">
        <w:rPr>
          <w:rFonts w:asciiTheme="majorHAnsi" w:hAnsiTheme="majorHAnsi" w:cs="Courier New"/>
        </w:rPr>
        <w:t xml:space="preserve"> encoding=</w:t>
      </w:r>
      <w:proofErr w:type="gramStart"/>
      <w:r w:rsidRPr="00E262E7">
        <w:rPr>
          <w:rFonts w:asciiTheme="majorHAnsi" w:hAnsiTheme="majorHAnsi" w:cs="Courier New"/>
        </w:rPr>
        <w:t>..</w:t>
      </w:r>
      <w:proofErr w:type="gramEnd"/>
      <w:r w:rsidRPr="00E262E7">
        <w:rPr>
          <w:rFonts w:asciiTheme="majorHAnsi" w:hAnsiTheme="majorHAnsi" w:cs="Courier New"/>
        </w:rPr>
        <w:t xml:space="preserve"> </w:t>
      </w:r>
      <w:proofErr w:type="gramStart"/>
      <w:r w:rsidRPr="00E262E7">
        <w:rPr>
          <w:rFonts w:asciiTheme="majorHAnsi" w:hAnsiTheme="majorHAnsi" w:cs="Courier New"/>
        </w:rPr>
        <w:t>filtered</w:t>
      </w:r>
      <w:proofErr w:type="gramEnd"/>
      <w:r w:rsidRPr="00E262E7">
        <w:rPr>
          <w:rFonts w:asciiTheme="majorHAnsi" w:hAnsiTheme="majorHAnsi" w:cs="Courier New"/>
        </w:rPr>
        <w:t>=.. /&gt;</w:t>
      </w:r>
    </w:p>
    <w:p w:rsidR="00484178" w:rsidRPr="00E262E7" w:rsidRDefault="00484178" w:rsidP="004841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hAnsiTheme="majorHAnsi" w:cs="Courier New"/>
        </w:rPr>
      </w:pPr>
      <w:r w:rsidRPr="00E262E7">
        <w:rPr>
          <w:rFonts w:asciiTheme="majorHAnsi" w:hAnsiTheme="majorHAnsi" w:cs="Courier New"/>
        </w:rPr>
        <w:t xml:space="preserve">  &lt;/</w:t>
      </w:r>
      <w:proofErr w:type="spellStart"/>
      <w:r w:rsidRPr="00E262E7">
        <w:rPr>
          <w:rFonts w:asciiTheme="majorHAnsi" w:hAnsiTheme="majorHAnsi" w:cs="Courier New"/>
        </w:rPr>
        <w:t>siteResources</w:t>
      </w:r>
      <w:proofErr w:type="spellEnd"/>
      <w:r w:rsidRPr="00E262E7">
        <w:rPr>
          <w:rFonts w:asciiTheme="majorHAnsi" w:hAnsiTheme="majorHAnsi" w:cs="Courier New"/>
        </w:rPr>
        <w:t>&gt;</w:t>
      </w:r>
    </w:p>
    <w:p w:rsidR="00484178" w:rsidRPr="00E262E7" w:rsidRDefault="00484178" w:rsidP="004841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hAnsiTheme="majorHAnsi" w:cs="Courier New"/>
        </w:rPr>
      </w:pPr>
      <w:r w:rsidRPr="00E262E7">
        <w:rPr>
          <w:rFonts w:asciiTheme="majorHAnsi" w:hAnsiTheme="majorHAnsi" w:cs="Courier New"/>
        </w:rPr>
        <w:t>&lt;/archetype&gt;</w:t>
      </w:r>
    </w:p>
    <w:p w:rsidR="00484178" w:rsidRDefault="00484178" w:rsidP="004841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sz w:val="20"/>
          <w:szCs w:val="20"/>
        </w:rPr>
      </w:pPr>
    </w:p>
    <w:p w:rsidR="00484178" w:rsidRPr="00E262E7" w:rsidRDefault="00484178" w:rsidP="00484178">
      <w:pPr>
        <w:rPr>
          <w:rFonts w:asciiTheme="majorHAnsi" w:hAnsiTheme="majorHAnsi"/>
        </w:rPr>
      </w:pPr>
      <w:bookmarkStart w:id="24" w:name="class_archetype"/>
      <w:bookmarkEnd w:id="24"/>
      <w:r w:rsidRPr="00E262E7">
        <w:rPr>
          <w:rFonts w:asciiTheme="majorHAnsi" w:hAnsiTheme="majorHAnsi"/>
        </w:rPr>
        <w:t>Archetype</w:t>
      </w:r>
      <w:bookmarkStart w:id="25" w:name="archetype"/>
      <w:bookmarkEnd w:id="25"/>
      <w:r w:rsidRPr="00E262E7">
        <w:rPr>
          <w:rFonts w:asciiTheme="majorHAnsi" w:hAnsiTheme="majorHAnsi"/>
        </w:rPr>
        <w:t>:</w:t>
      </w:r>
    </w:p>
    <w:p w:rsidR="00484178" w:rsidRPr="00C21C05" w:rsidRDefault="00484178" w:rsidP="00484178">
      <w:pPr>
        <w:pStyle w:val="NormalWeb"/>
        <w:spacing w:before="0" w:beforeAutospacing="0" w:after="0" w:afterAutospacing="0"/>
        <w:rPr>
          <w:rFonts w:asciiTheme="majorHAnsi" w:hAnsiTheme="majorHAnsi"/>
        </w:rPr>
      </w:pPr>
      <w:r w:rsidRPr="00C21C05">
        <w:rPr>
          <w:rFonts w:asciiTheme="majorHAnsi" w:hAnsiTheme="majorHAnsi"/>
        </w:rPr>
        <w:t>Describes the assembly layout and packaging.</w:t>
      </w:r>
    </w:p>
    <w:tbl>
      <w:tblPr>
        <w:tblW w:w="5000" w:type="pct"/>
        <w:tblCellSpacing w:w="15" w:type="dxa"/>
        <w:tblInd w:w="-30" w:type="dxa"/>
        <w:tblCellMar>
          <w:left w:w="0" w:type="dxa"/>
          <w:right w:w="0" w:type="dxa"/>
        </w:tblCellMar>
        <w:tblLook w:val="04A0" w:firstRow="1" w:lastRow="0" w:firstColumn="1" w:lastColumn="0" w:noHBand="0" w:noVBand="1"/>
      </w:tblPr>
      <w:tblGrid>
        <w:gridCol w:w="2373"/>
        <w:gridCol w:w="1486"/>
        <w:gridCol w:w="5501"/>
      </w:tblGrid>
      <w:tr w:rsidR="00484178" w:rsidTr="00883D02">
        <w:trPr>
          <w:tblCellSpacing w:w="15" w:type="dxa"/>
        </w:trPr>
        <w:tc>
          <w:tcPr>
            <w:tcW w:w="0" w:type="auto"/>
            <w:shd w:val="clear" w:color="auto" w:fill="BBBBBB"/>
            <w:tcMar>
              <w:top w:w="30" w:type="dxa"/>
              <w:left w:w="60" w:type="dxa"/>
              <w:bottom w:w="30" w:type="dxa"/>
              <w:right w:w="60" w:type="dxa"/>
            </w:tcMar>
            <w:hideMark/>
          </w:tcPr>
          <w:p w:rsidR="00484178" w:rsidRDefault="00484178" w:rsidP="00883D02">
            <w:pPr>
              <w:spacing w:after="0" w:line="240" w:lineRule="auto"/>
              <w:rPr>
                <w:rFonts w:ascii="Verdana" w:hAnsi="Verdana"/>
                <w:b/>
                <w:bCs/>
                <w:color w:val="FFFFFF"/>
                <w:sz w:val="17"/>
                <w:szCs w:val="17"/>
              </w:rPr>
            </w:pPr>
            <w:r>
              <w:rPr>
                <w:rFonts w:ascii="Verdana" w:hAnsi="Verdana"/>
                <w:b/>
                <w:bCs/>
                <w:color w:val="FFFFFF"/>
                <w:sz w:val="17"/>
                <w:szCs w:val="17"/>
              </w:rPr>
              <w:t>Element</w:t>
            </w:r>
          </w:p>
        </w:tc>
        <w:tc>
          <w:tcPr>
            <w:tcW w:w="0" w:type="auto"/>
            <w:shd w:val="clear" w:color="auto" w:fill="BBBBBB"/>
            <w:tcMar>
              <w:top w:w="30" w:type="dxa"/>
              <w:left w:w="60" w:type="dxa"/>
              <w:bottom w:w="30" w:type="dxa"/>
              <w:right w:w="60" w:type="dxa"/>
            </w:tcMar>
            <w:hideMark/>
          </w:tcPr>
          <w:p w:rsidR="00484178" w:rsidRDefault="00484178" w:rsidP="00883D02">
            <w:pPr>
              <w:spacing w:after="0" w:line="240" w:lineRule="auto"/>
              <w:rPr>
                <w:rFonts w:ascii="Verdana" w:hAnsi="Verdana"/>
                <w:b/>
                <w:bCs/>
                <w:color w:val="FFFFFF"/>
                <w:sz w:val="17"/>
                <w:szCs w:val="17"/>
              </w:rPr>
            </w:pPr>
            <w:r>
              <w:rPr>
                <w:rFonts w:ascii="Verdana" w:hAnsi="Verdana"/>
                <w:b/>
                <w:bCs/>
                <w:color w:val="FFFFFF"/>
                <w:sz w:val="17"/>
                <w:szCs w:val="17"/>
              </w:rPr>
              <w:t>Type</w:t>
            </w:r>
          </w:p>
        </w:tc>
        <w:tc>
          <w:tcPr>
            <w:tcW w:w="0" w:type="auto"/>
            <w:shd w:val="clear" w:color="auto" w:fill="BBBBBB"/>
            <w:tcMar>
              <w:top w:w="30" w:type="dxa"/>
              <w:left w:w="60" w:type="dxa"/>
              <w:bottom w:w="30" w:type="dxa"/>
              <w:right w:w="60" w:type="dxa"/>
            </w:tcMar>
            <w:hideMark/>
          </w:tcPr>
          <w:p w:rsidR="00484178" w:rsidRDefault="00484178" w:rsidP="00883D02">
            <w:pPr>
              <w:spacing w:after="0" w:line="240" w:lineRule="auto"/>
              <w:rPr>
                <w:rFonts w:ascii="Verdana" w:hAnsi="Verdana"/>
                <w:b/>
                <w:bCs/>
                <w:color w:val="FFFFFF"/>
                <w:sz w:val="17"/>
                <w:szCs w:val="17"/>
              </w:rPr>
            </w:pPr>
            <w:r>
              <w:rPr>
                <w:rFonts w:ascii="Verdana" w:hAnsi="Verdana"/>
                <w:b/>
                <w:bCs/>
                <w:color w:val="FFFFFF"/>
                <w:sz w:val="17"/>
                <w:szCs w:val="17"/>
              </w:rPr>
              <w:t>Description</w:t>
            </w:r>
          </w:p>
        </w:tc>
      </w:tr>
      <w:tr w:rsidR="00484178" w:rsidTr="00883D02">
        <w:trPr>
          <w:tblCellSpacing w:w="15" w:type="dxa"/>
        </w:trPr>
        <w:tc>
          <w:tcPr>
            <w:tcW w:w="0" w:type="auto"/>
            <w:shd w:val="clear" w:color="auto" w:fill="EEEEEE"/>
            <w:tcMar>
              <w:top w:w="30" w:type="dxa"/>
              <w:left w:w="60" w:type="dxa"/>
              <w:bottom w:w="30" w:type="dxa"/>
              <w:right w:w="60" w:type="dxa"/>
            </w:tcMar>
            <w:hideMark/>
          </w:tcPr>
          <w:p w:rsidR="00484178" w:rsidRPr="00E262E7" w:rsidRDefault="00484178" w:rsidP="00883D02">
            <w:pPr>
              <w:spacing w:after="0" w:line="240" w:lineRule="auto"/>
              <w:rPr>
                <w:rFonts w:asciiTheme="majorHAnsi" w:hAnsiTheme="majorHAnsi"/>
                <w:color w:val="333333"/>
              </w:rPr>
            </w:pPr>
            <w:r w:rsidRPr="00E262E7">
              <w:rPr>
                <w:rStyle w:val="HTMLTypewriter"/>
                <w:rFonts w:asciiTheme="majorHAnsi" w:eastAsiaTheme="majorEastAsia" w:hAnsiTheme="majorHAnsi"/>
                <w:color w:val="333333"/>
                <w:sz w:val="22"/>
                <w:szCs w:val="22"/>
              </w:rPr>
              <w:t>id</w:t>
            </w:r>
            <w:r w:rsidRPr="00E262E7">
              <w:rPr>
                <w:rFonts w:asciiTheme="majorHAnsi" w:hAnsiTheme="majorHAnsi"/>
                <w:color w:val="333333"/>
              </w:rPr>
              <w:t xml:space="preserve"> </w:t>
            </w:r>
          </w:p>
        </w:tc>
        <w:tc>
          <w:tcPr>
            <w:tcW w:w="0" w:type="auto"/>
            <w:shd w:val="clear" w:color="auto" w:fill="EEEEEE"/>
            <w:tcMar>
              <w:top w:w="30" w:type="dxa"/>
              <w:left w:w="60" w:type="dxa"/>
              <w:bottom w:w="30" w:type="dxa"/>
              <w:right w:w="60" w:type="dxa"/>
            </w:tcMar>
            <w:hideMark/>
          </w:tcPr>
          <w:p w:rsidR="00484178" w:rsidRPr="00E262E7" w:rsidRDefault="00484178" w:rsidP="00883D02">
            <w:pPr>
              <w:spacing w:after="0" w:line="240" w:lineRule="auto"/>
              <w:rPr>
                <w:rFonts w:asciiTheme="majorHAnsi" w:hAnsiTheme="majorHAnsi"/>
                <w:color w:val="333333"/>
              </w:rPr>
            </w:pPr>
            <w:r w:rsidRPr="00E262E7">
              <w:rPr>
                <w:rStyle w:val="HTMLTypewriter"/>
                <w:rFonts w:asciiTheme="majorHAnsi" w:eastAsiaTheme="majorEastAsia" w:hAnsiTheme="majorHAnsi"/>
                <w:color w:val="333333"/>
                <w:sz w:val="22"/>
                <w:szCs w:val="22"/>
              </w:rPr>
              <w:t>String</w:t>
            </w:r>
            <w:r w:rsidRPr="00E262E7">
              <w:rPr>
                <w:rFonts w:asciiTheme="majorHAnsi" w:hAnsiTheme="majorHAnsi"/>
                <w:color w:val="333333"/>
              </w:rPr>
              <w:t xml:space="preserve"> </w:t>
            </w:r>
          </w:p>
        </w:tc>
        <w:tc>
          <w:tcPr>
            <w:tcW w:w="0" w:type="auto"/>
            <w:shd w:val="clear" w:color="auto" w:fill="EEEEEE"/>
            <w:tcMar>
              <w:top w:w="30" w:type="dxa"/>
              <w:left w:w="60" w:type="dxa"/>
              <w:bottom w:w="30" w:type="dxa"/>
              <w:right w:w="60" w:type="dxa"/>
            </w:tcMar>
            <w:hideMark/>
          </w:tcPr>
          <w:p w:rsidR="00484178" w:rsidRPr="00E262E7" w:rsidRDefault="00484178" w:rsidP="00883D02">
            <w:pPr>
              <w:spacing w:after="0" w:line="240" w:lineRule="auto"/>
              <w:rPr>
                <w:rFonts w:asciiTheme="majorHAnsi" w:hAnsiTheme="majorHAnsi"/>
                <w:color w:val="333333"/>
              </w:rPr>
            </w:pPr>
            <w:r w:rsidRPr="00E262E7">
              <w:rPr>
                <w:rFonts w:asciiTheme="majorHAnsi" w:hAnsiTheme="majorHAnsi"/>
                <w:color w:val="333333"/>
              </w:rPr>
              <w:t xml:space="preserve">The value should be the same as the </w:t>
            </w:r>
            <w:proofErr w:type="spellStart"/>
            <w:r w:rsidRPr="00E262E7">
              <w:rPr>
                <w:rFonts w:asciiTheme="majorHAnsi" w:hAnsiTheme="majorHAnsi"/>
                <w:color w:val="333333"/>
              </w:rPr>
              <w:t>artifactId</w:t>
            </w:r>
            <w:proofErr w:type="spellEnd"/>
            <w:r w:rsidRPr="00E262E7">
              <w:rPr>
                <w:rFonts w:asciiTheme="majorHAnsi" w:hAnsiTheme="majorHAnsi"/>
                <w:color w:val="333333"/>
              </w:rPr>
              <w:t xml:space="preserve"> in the archetype </w:t>
            </w:r>
            <w:r w:rsidRPr="00E262E7">
              <w:rPr>
                <w:rStyle w:val="HTMLTypewriter"/>
                <w:rFonts w:asciiTheme="majorHAnsi" w:eastAsiaTheme="majorEastAsia" w:hAnsiTheme="majorHAnsi"/>
                <w:color w:val="333333"/>
                <w:sz w:val="22"/>
                <w:szCs w:val="22"/>
              </w:rPr>
              <w:t>pom.xml</w:t>
            </w:r>
            <w:r w:rsidRPr="00E262E7">
              <w:rPr>
                <w:rFonts w:asciiTheme="majorHAnsi" w:hAnsiTheme="majorHAnsi"/>
                <w:color w:val="333333"/>
              </w:rPr>
              <w:t>.</w:t>
            </w:r>
          </w:p>
        </w:tc>
      </w:tr>
      <w:tr w:rsidR="00484178" w:rsidTr="00883D02">
        <w:trPr>
          <w:tblCellSpacing w:w="15" w:type="dxa"/>
        </w:trPr>
        <w:tc>
          <w:tcPr>
            <w:tcW w:w="0" w:type="auto"/>
            <w:shd w:val="clear" w:color="auto" w:fill="DDDDDD"/>
            <w:tcMar>
              <w:top w:w="30" w:type="dxa"/>
              <w:left w:w="60" w:type="dxa"/>
              <w:bottom w:w="30" w:type="dxa"/>
              <w:right w:w="60" w:type="dxa"/>
            </w:tcMar>
            <w:hideMark/>
          </w:tcPr>
          <w:p w:rsidR="00484178" w:rsidRPr="00E262E7" w:rsidRDefault="00484178" w:rsidP="00883D02">
            <w:pPr>
              <w:spacing w:after="0" w:line="240" w:lineRule="auto"/>
              <w:rPr>
                <w:rFonts w:asciiTheme="majorHAnsi" w:hAnsiTheme="majorHAnsi"/>
                <w:color w:val="333333"/>
              </w:rPr>
            </w:pPr>
            <w:proofErr w:type="spellStart"/>
            <w:r w:rsidRPr="00E262E7">
              <w:rPr>
                <w:rStyle w:val="HTMLTypewriter"/>
                <w:rFonts w:asciiTheme="majorHAnsi" w:eastAsiaTheme="majorEastAsia" w:hAnsiTheme="majorHAnsi"/>
                <w:color w:val="333333"/>
                <w:sz w:val="22"/>
                <w:szCs w:val="22"/>
              </w:rPr>
              <w:t>allowPartial</w:t>
            </w:r>
            <w:proofErr w:type="spellEnd"/>
            <w:r w:rsidRPr="00E262E7">
              <w:rPr>
                <w:rFonts w:asciiTheme="majorHAnsi" w:hAnsiTheme="majorHAnsi"/>
                <w:color w:val="333333"/>
              </w:rPr>
              <w:t xml:space="preserve"> </w:t>
            </w:r>
          </w:p>
        </w:tc>
        <w:tc>
          <w:tcPr>
            <w:tcW w:w="0" w:type="auto"/>
            <w:shd w:val="clear" w:color="auto" w:fill="DDDDDD"/>
            <w:tcMar>
              <w:top w:w="30" w:type="dxa"/>
              <w:left w:w="60" w:type="dxa"/>
              <w:bottom w:w="30" w:type="dxa"/>
              <w:right w:w="60" w:type="dxa"/>
            </w:tcMar>
            <w:hideMark/>
          </w:tcPr>
          <w:p w:rsidR="00484178" w:rsidRPr="00E262E7" w:rsidRDefault="00484178" w:rsidP="00883D02">
            <w:pPr>
              <w:spacing w:after="0" w:line="240" w:lineRule="auto"/>
              <w:rPr>
                <w:rFonts w:asciiTheme="majorHAnsi" w:hAnsiTheme="majorHAnsi"/>
                <w:color w:val="333333"/>
              </w:rPr>
            </w:pPr>
            <w:proofErr w:type="spellStart"/>
            <w:r w:rsidRPr="00E262E7">
              <w:rPr>
                <w:rStyle w:val="HTMLTypewriter"/>
                <w:rFonts w:asciiTheme="majorHAnsi" w:eastAsiaTheme="majorEastAsia" w:hAnsiTheme="majorHAnsi"/>
                <w:color w:val="333333"/>
                <w:sz w:val="22"/>
                <w:szCs w:val="22"/>
              </w:rPr>
              <w:t>boolean</w:t>
            </w:r>
            <w:proofErr w:type="spellEnd"/>
            <w:r w:rsidRPr="00E262E7">
              <w:rPr>
                <w:rFonts w:asciiTheme="majorHAnsi" w:hAnsiTheme="majorHAnsi"/>
                <w:color w:val="333333"/>
              </w:rPr>
              <w:t xml:space="preserve"> </w:t>
            </w:r>
          </w:p>
        </w:tc>
        <w:tc>
          <w:tcPr>
            <w:tcW w:w="0" w:type="auto"/>
            <w:shd w:val="clear" w:color="auto" w:fill="DDDDDD"/>
            <w:tcMar>
              <w:top w:w="30" w:type="dxa"/>
              <w:left w:w="60" w:type="dxa"/>
              <w:bottom w:w="30" w:type="dxa"/>
              <w:right w:w="60" w:type="dxa"/>
            </w:tcMar>
            <w:hideMark/>
          </w:tcPr>
          <w:p w:rsidR="00484178" w:rsidRPr="00E262E7" w:rsidRDefault="00484178" w:rsidP="00883D02">
            <w:pPr>
              <w:spacing w:after="0" w:line="240" w:lineRule="auto"/>
              <w:rPr>
                <w:rFonts w:asciiTheme="majorHAnsi" w:hAnsiTheme="majorHAnsi"/>
                <w:color w:val="333333"/>
              </w:rPr>
            </w:pPr>
            <w:r w:rsidRPr="00E262E7">
              <w:rPr>
                <w:rFonts w:asciiTheme="majorHAnsi" w:hAnsiTheme="majorHAnsi"/>
                <w:color w:val="333333"/>
              </w:rPr>
              <w:t xml:space="preserve">Setting this option to </w:t>
            </w:r>
            <w:r w:rsidRPr="00E262E7">
              <w:rPr>
                <w:rStyle w:val="HTMLTypewriter"/>
                <w:rFonts w:asciiTheme="majorHAnsi" w:eastAsiaTheme="majorEastAsia" w:hAnsiTheme="majorHAnsi"/>
                <w:color w:val="333333"/>
                <w:sz w:val="22"/>
                <w:szCs w:val="22"/>
              </w:rPr>
              <w:t>true</w:t>
            </w:r>
            <w:r w:rsidRPr="00E262E7">
              <w:rPr>
                <w:rFonts w:asciiTheme="majorHAnsi" w:hAnsiTheme="majorHAnsi"/>
                <w:color w:val="333333"/>
              </w:rPr>
              <w:t xml:space="preserve"> makes it possible to run the </w:t>
            </w:r>
            <w:proofErr w:type="spellStart"/>
            <w:r w:rsidRPr="00E262E7">
              <w:rPr>
                <w:rStyle w:val="HTMLTypewriter"/>
                <w:rFonts w:asciiTheme="majorHAnsi" w:eastAsiaTheme="majorEastAsia" w:hAnsiTheme="majorHAnsi"/>
                <w:color w:val="333333"/>
                <w:sz w:val="22"/>
                <w:szCs w:val="22"/>
              </w:rPr>
              <w:t>archetype</w:t>
            </w:r>
            <w:proofErr w:type="gramStart"/>
            <w:r w:rsidRPr="00E262E7">
              <w:rPr>
                <w:rStyle w:val="HTMLTypewriter"/>
                <w:rFonts w:asciiTheme="majorHAnsi" w:eastAsiaTheme="majorEastAsia" w:hAnsiTheme="majorHAnsi"/>
                <w:color w:val="333333"/>
                <w:sz w:val="22"/>
                <w:szCs w:val="22"/>
              </w:rPr>
              <w:t>:create</w:t>
            </w:r>
            <w:proofErr w:type="spellEnd"/>
            <w:proofErr w:type="gramEnd"/>
            <w:r w:rsidRPr="00E262E7">
              <w:rPr>
                <w:rFonts w:asciiTheme="majorHAnsi" w:hAnsiTheme="majorHAnsi"/>
                <w:color w:val="333333"/>
              </w:rPr>
              <w:t xml:space="preserve"> even on existing projects.</w:t>
            </w:r>
            <w:r w:rsidRPr="00E262E7">
              <w:rPr>
                <w:rFonts w:asciiTheme="majorHAnsi" w:hAnsiTheme="majorHAnsi"/>
                <w:color w:val="333333"/>
              </w:rPr>
              <w:br/>
            </w:r>
            <w:r w:rsidRPr="00E262E7">
              <w:rPr>
                <w:rFonts w:asciiTheme="majorHAnsi" w:hAnsiTheme="majorHAnsi"/>
                <w:b/>
                <w:bCs/>
                <w:color w:val="333333"/>
              </w:rPr>
              <w:t>Default value is</w:t>
            </w:r>
            <w:r w:rsidRPr="00E262E7">
              <w:rPr>
                <w:rFonts w:asciiTheme="majorHAnsi" w:hAnsiTheme="majorHAnsi"/>
                <w:color w:val="333333"/>
              </w:rPr>
              <w:t xml:space="preserve">: </w:t>
            </w:r>
            <w:r w:rsidRPr="00E262E7">
              <w:rPr>
                <w:rStyle w:val="HTMLTypewriter"/>
                <w:rFonts w:asciiTheme="majorHAnsi" w:eastAsiaTheme="majorEastAsia" w:hAnsiTheme="majorHAnsi"/>
                <w:color w:val="333333"/>
                <w:sz w:val="22"/>
                <w:szCs w:val="22"/>
              </w:rPr>
              <w:t>false</w:t>
            </w:r>
            <w:r w:rsidRPr="00E262E7">
              <w:rPr>
                <w:rFonts w:asciiTheme="majorHAnsi" w:hAnsiTheme="majorHAnsi"/>
                <w:color w:val="333333"/>
              </w:rPr>
              <w:t>.</w:t>
            </w:r>
          </w:p>
        </w:tc>
      </w:tr>
      <w:tr w:rsidR="00484178" w:rsidTr="00883D02">
        <w:trPr>
          <w:tblCellSpacing w:w="15" w:type="dxa"/>
        </w:trPr>
        <w:tc>
          <w:tcPr>
            <w:tcW w:w="0" w:type="auto"/>
            <w:shd w:val="clear" w:color="auto" w:fill="EEEEEE"/>
            <w:tcMar>
              <w:top w:w="30" w:type="dxa"/>
              <w:left w:w="60" w:type="dxa"/>
              <w:bottom w:w="30" w:type="dxa"/>
              <w:right w:w="60" w:type="dxa"/>
            </w:tcMar>
            <w:hideMark/>
          </w:tcPr>
          <w:p w:rsidR="00484178" w:rsidRPr="00E262E7" w:rsidRDefault="00484178" w:rsidP="00883D02">
            <w:pPr>
              <w:spacing w:after="0" w:line="240" w:lineRule="auto"/>
              <w:rPr>
                <w:rFonts w:asciiTheme="majorHAnsi" w:hAnsiTheme="majorHAnsi"/>
                <w:color w:val="333333"/>
              </w:rPr>
            </w:pPr>
            <w:r w:rsidRPr="00E262E7">
              <w:rPr>
                <w:rStyle w:val="HTMLTypewriter"/>
                <w:rFonts w:asciiTheme="majorHAnsi" w:eastAsiaTheme="majorEastAsia" w:hAnsiTheme="majorHAnsi"/>
                <w:color w:val="333333"/>
                <w:sz w:val="22"/>
                <w:szCs w:val="22"/>
              </w:rPr>
              <w:t>sources/</w:t>
            </w:r>
            <w:hyperlink r:id="rId122" w:anchor="class_source" w:history="1">
              <w:r w:rsidRPr="00E262E7">
                <w:rPr>
                  <w:rStyle w:val="Hyperlink"/>
                  <w:rFonts w:asciiTheme="majorHAnsi" w:hAnsiTheme="majorHAnsi" w:cs="Courier New"/>
                </w:rPr>
                <w:t>source</w:t>
              </w:r>
            </w:hyperlink>
            <w:r w:rsidRPr="00E262E7">
              <w:rPr>
                <w:rStyle w:val="HTMLTypewriter"/>
                <w:rFonts w:asciiTheme="majorHAnsi" w:eastAsiaTheme="majorEastAsia" w:hAnsiTheme="majorHAnsi"/>
                <w:color w:val="333333"/>
                <w:sz w:val="22"/>
                <w:szCs w:val="22"/>
              </w:rPr>
              <w:t>*</w:t>
            </w:r>
            <w:r w:rsidRPr="00E262E7">
              <w:rPr>
                <w:rFonts w:asciiTheme="majorHAnsi" w:hAnsiTheme="majorHAnsi"/>
                <w:color w:val="333333"/>
              </w:rPr>
              <w:t xml:space="preserve"> </w:t>
            </w:r>
          </w:p>
        </w:tc>
        <w:tc>
          <w:tcPr>
            <w:tcW w:w="0" w:type="auto"/>
            <w:shd w:val="clear" w:color="auto" w:fill="EEEEEE"/>
            <w:tcMar>
              <w:top w:w="30" w:type="dxa"/>
              <w:left w:w="60" w:type="dxa"/>
              <w:bottom w:w="30" w:type="dxa"/>
              <w:right w:w="60" w:type="dxa"/>
            </w:tcMar>
            <w:hideMark/>
          </w:tcPr>
          <w:p w:rsidR="00484178" w:rsidRPr="00E262E7" w:rsidRDefault="00484178" w:rsidP="00883D02">
            <w:pPr>
              <w:spacing w:after="0" w:line="240" w:lineRule="auto"/>
              <w:rPr>
                <w:rFonts w:asciiTheme="majorHAnsi" w:hAnsiTheme="majorHAnsi"/>
                <w:color w:val="333333"/>
              </w:rPr>
            </w:pPr>
            <w:r w:rsidRPr="00E262E7">
              <w:rPr>
                <w:rStyle w:val="HTMLTypewriter"/>
                <w:rFonts w:asciiTheme="majorHAnsi" w:eastAsiaTheme="majorEastAsia" w:hAnsiTheme="majorHAnsi"/>
                <w:color w:val="333333"/>
                <w:sz w:val="22"/>
                <w:szCs w:val="22"/>
              </w:rPr>
              <w:t>List&lt;Source&gt;</w:t>
            </w:r>
            <w:r w:rsidRPr="00E262E7">
              <w:rPr>
                <w:rFonts w:asciiTheme="majorHAnsi" w:hAnsiTheme="majorHAnsi"/>
                <w:color w:val="333333"/>
              </w:rPr>
              <w:t xml:space="preserve"> </w:t>
            </w:r>
          </w:p>
        </w:tc>
        <w:tc>
          <w:tcPr>
            <w:tcW w:w="0" w:type="auto"/>
            <w:shd w:val="clear" w:color="auto" w:fill="EEEEEE"/>
            <w:tcMar>
              <w:top w:w="30" w:type="dxa"/>
              <w:left w:w="60" w:type="dxa"/>
              <w:bottom w:w="30" w:type="dxa"/>
              <w:right w:w="60" w:type="dxa"/>
            </w:tcMar>
            <w:hideMark/>
          </w:tcPr>
          <w:p w:rsidR="00484178" w:rsidRPr="00E262E7" w:rsidRDefault="00484178" w:rsidP="00883D02">
            <w:pPr>
              <w:spacing w:after="0" w:line="240" w:lineRule="auto"/>
              <w:rPr>
                <w:rFonts w:asciiTheme="majorHAnsi" w:hAnsiTheme="majorHAnsi"/>
                <w:color w:val="333333"/>
              </w:rPr>
            </w:pPr>
            <w:r w:rsidRPr="00E262E7">
              <w:rPr>
                <w:rFonts w:asciiTheme="majorHAnsi" w:hAnsiTheme="majorHAnsi"/>
                <w:b/>
                <w:bCs/>
                <w:color w:val="333333"/>
              </w:rPr>
              <w:t>(Many)</w:t>
            </w:r>
            <w:r w:rsidRPr="00E262E7">
              <w:rPr>
                <w:rFonts w:asciiTheme="majorHAnsi" w:hAnsiTheme="majorHAnsi"/>
                <w:color w:val="333333"/>
              </w:rPr>
              <w:t xml:space="preserve"> Files that will go into </w:t>
            </w:r>
            <w:proofErr w:type="spellStart"/>
            <w:r w:rsidRPr="00E262E7">
              <w:rPr>
                <w:rStyle w:val="HTMLTypewriter"/>
                <w:rFonts w:asciiTheme="majorHAnsi" w:eastAsiaTheme="majorEastAsia" w:hAnsiTheme="majorHAnsi"/>
                <w:color w:val="333333"/>
                <w:sz w:val="22"/>
                <w:szCs w:val="22"/>
              </w:rPr>
              <w:t>src</w:t>
            </w:r>
            <w:proofErr w:type="spellEnd"/>
            <w:r w:rsidRPr="00E262E7">
              <w:rPr>
                <w:rStyle w:val="HTMLTypewriter"/>
                <w:rFonts w:asciiTheme="majorHAnsi" w:eastAsiaTheme="majorEastAsia" w:hAnsiTheme="majorHAnsi"/>
                <w:color w:val="333333"/>
                <w:sz w:val="22"/>
                <w:szCs w:val="22"/>
              </w:rPr>
              <w:t>/main/java</w:t>
            </w:r>
            <w:r w:rsidRPr="00E262E7">
              <w:rPr>
                <w:rFonts w:asciiTheme="majorHAnsi" w:hAnsiTheme="majorHAnsi"/>
                <w:color w:val="333333"/>
              </w:rPr>
              <w:t>.</w:t>
            </w:r>
          </w:p>
        </w:tc>
      </w:tr>
      <w:tr w:rsidR="00484178" w:rsidTr="00883D02">
        <w:trPr>
          <w:tblCellSpacing w:w="15" w:type="dxa"/>
        </w:trPr>
        <w:tc>
          <w:tcPr>
            <w:tcW w:w="0" w:type="auto"/>
            <w:shd w:val="clear" w:color="auto" w:fill="DDDDDD"/>
            <w:tcMar>
              <w:top w:w="30" w:type="dxa"/>
              <w:left w:w="60" w:type="dxa"/>
              <w:bottom w:w="30" w:type="dxa"/>
              <w:right w:w="60" w:type="dxa"/>
            </w:tcMar>
            <w:hideMark/>
          </w:tcPr>
          <w:p w:rsidR="00484178" w:rsidRPr="00E262E7" w:rsidRDefault="00484178" w:rsidP="00883D02">
            <w:pPr>
              <w:spacing w:after="0" w:line="240" w:lineRule="auto"/>
              <w:rPr>
                <w:rFonts w:asciiTheme="majorHAnsi" w:hAnsiTheme="majorHAnsi"/>
                <w:color w:val="333333"/>
              </w:rPr>
            </w:pPr>
            <w:r w:rsidRPr="00E262E7">
              <w:rPr>
                <w:rStyle w:val="HTMLTypewriter"/>
                <w:rFonts w:asciiTheme="majorHAnsi" w:eastAsiaTheme="majorEastAsia" w:hAnsiTheme="majorHAnsi"/>
                <w:color w:val="333333"/>
                <w:sz w:val="22"/>
                <w:szCs w:val="22"/>
              </w:rPr>
              <w:t>resources/</w:t>
            </w:r>
            <w:hyperlink r:id="rId123" w:anchor="class_resource" w:history="1">
              <w:r w:rsidRPr="00E262E7">
                <w:rPr>
                  <w:rStyle w:val="Hyperlink"/>
                  <w:rFonts w:asciiTheme="majorHAnsi" w:hAnsiTheme="majorHAnsi" w:cs="Courier New"/>
                </w:rPr>
                <w:t>resource</w:t>
              </w:r>
            </w:hyperlink>
            <w:r w:rsidRPr="00E262E7">
              <w:rPr>
                <w:rStyle w:val="HTMLTypewriter"/>
                <w:rFonts w:asciiTheme="majorHAnsi" w:eastAsiaTheme="majorEastAsia" w:hAnsiTheme="majorHAnsi"/>
                <w:color w:val="333333"/>
                <w:sz w:val="22"/>
                <w:szCs w:val="22"/>
              </w:rPr>
              <w:t>*</w:t>
            </w:r>
            <w:r w:rsidRPr="00E262E7">
              <w:rPr>
                <w:rFonts w:asciiTheme="majorHAnsi" w:hAnsiTheme="majorHAnsi"/>
                <w:color w:val="333333"/>
              </w:rPr>
              <w:t xml:space="preserve"> </w:t>
            </w:r>
          </w:p>
        </w:tc>
        <w:tc>
          <w:tcPr>
            <w:tcW w:w="0" w:type="auto"/>
            <w:shd w:val="clear" w:color="auto" w:fill="DDDDDD"/>
            <w:tcMar>
              <w:top w:w="30" w:type="dxa"/>
              <w:left w:w="60" w:type="dxa"/>
              <w:bottom w:w="30" w:type="dxa"/>
              <w:right w:w="60" w:type="dxa"/>
            </w:tcMar>
            <w:hideMark/>
          </w:tcPr>
          <w:p w:rsidR="00484178" w:rsidRPr="00E262E7" w:rsidRDefault="00484178" w:rsidP="00883D02">
            <w:pPr>
              <w:spacing w:after="0" w:line="240" w:lineRule="auto"/>
              <w:rPr>
                <w:rFonts w:asciiTheme="majorHAnsi" w:hAnsiTheme="majorHAnsi"/>
                <w:color w:val="333333"/>
              </w:rPr>
            </w:pPr>
            <w:r w:rsidRPr="00E262E7">
              <w:rPr>
                <w:rStyle w:val="HTMLTypewriter"/>
                <w:rFonts w:asciiTheme="majorHAnsi" w:eastAsiaTheme="majorEastAsia" w:hAnsiTheme="majorHAnsi"/>
                <w:color w:val="333333"/>
                <w:sz w:val="22"/>
                <w:szCs w:val="22"/>
              </w:rPr>
              <w:t>List&lt;Resource&gt;</w:t>
            </w:r>
            <w:r w:rsidRPr="00E262E7">
              <w:rPr>
                <w:rFonts w:asciiTheme="majorHAnsi" w:hAnsiTheme="majorHAnsi"/>
                <w:color w:val="333333"/>
              </w:rPr>
              <w:t xml:space="preserve"> </w:t>
            </w:r>
          </w:p>
        </w:tc>
        <w:tc>
          <w:tcPr>
            <w:tcW w:w="0" w:type="auto"/>
            <w:shd w:val="clear" w:color="auto" w:fill="DDDDDD"/>
            <w:tcMar>
              <w:top w:w="30" w:type="dxa"/>
              <w:left w:w="60" w:type="dxa"/>
              <w:bottom w:w="30" w:type="dxa"/>
              <w:right w:w="60" w:type="dxa"/>
            </w:tcMar>
            <w:hideMark/>
          </w:tcPr>
          <w:p w:rsidR="00484178" w:rsidRPr="00E262E7" w:rsidRDefault="00484178" w:rsidP="00883D02">
            <w:pPr>
              <w:spacing w:after="0" w:line="240" w:lineRule="auto"/>
              <w:rPr>
                <w:rFonts w:asciiTheme="majorHAnsi" w:hAnsiTheme="majorHAnsi"/>
                <w:color w:val="333333"/>
              </w:rPr>
            </w:pPr>
            <w:r w:rsidRPr="00E262E7">
              <w:rPr>
                <w:rFonts w:asciiTheme="majorHAnsi" w:hAnsiTheme="majorHAnsi"/>
                <w:b/>
                <w:bCs/>
                <w:color w:val="333333"/>
              </w:rPr>
              <w:t>(Many)</w:t>
            </w:r>
            <w:r w:rsidRPr="00E262E7">
              <w:rPr>
                <w:rFonts w:asciiTheme="majorHAnsi" w:hAnsiTheme="majorHAnsi"/>
                <w:color w:val="333333"/>
              </w:rPr>
              <w:t xml:space="preserve"> Files that will go into </w:t>
            </w:r>
            <w:proofErr w:type="spellStart"/>
            <w:r w:rsidRPr="00E262E7">
              <w:rPr>
                <w:rStyle w:val="HTMLTypewriter"/>
                <w:rFonts w:asciiTheme="majorHAnsi" w:eastAsiaTheme="majorEastAsia" w:hAnsiTheme="majorHAnsi"/>
                <w:color w:val="333333"/>
                <w:sz w:val="22"/>
                <w:szCs w:val="22"/>
              </w:rPr>
              <w:t>src</w:t>
            </w:r>
            <w:proofErr w:type="spellEnd"/>
            <w:r w:rsidRPr="00E262E7">
              <w:rPr>
                <w:rStyle w:val="HTMLTypewriter"/>
                <w:rFonts w:asciiTheme="majorHAnsi" w:eastAsiaTheme="majorEastAsia" w:hAnsiTheme="majorHAnsi"/>
                <w:color w:val="333333"/>
                <w:sz w:val="22"/>
                <w:szCs w:val="22"/>
              </w:rPr>
              <w:t>/main/resources</w:t>
            </w:r>
            <w:r w:rsidRPr="00E262E7">
              <w:rPr>
                <w:rFonts w:asciiTheme="majorHAnsi" w:hAnsiTheme="majorHAnsi"/>
                <w:color w:val="333333"/>
              </w:rPr>
              <w:t>.</w:t>
            </w:r>
          </w:p>
        </w:tc>
      </w:tr>
      <w:tr w:rsidR="00484178" w:rsidTr="00883D02">
        <w:trPr>
          <w:tblCellSpacing w:w="15" w:type="dxa"/>
        </w:trPr>
        <w:tc>
          <w:tcPr>
            <w:tcW w:w="0" w:type="auto"/>
            <w:shd w:val="clear" w:color="auto" w:fill="EEEEEE"/>
            <w:tcMar>
              <w:top w:w="30" w:type="dxa"/>
              <w:left w:w="60" w:type="dxa"/>
              <w:bottom w:w="30" w:type="dxa"/>
              <w:right w:w="60" w:type="dxa"/>
            </w:tcMar>
            <w:hideMark/>
          </w:tcPr>
          <w:p w:rsidR="00484178" w:rsidRPr="00E262E7" w:rsidRDefault="00484178" w:rsidP="00883D02">
            <w:pPr>
              <w:spacing w:after="0" w:line="240" w:lineRule="auto"/>
              <w:rPr>
                <w:rFonts w:asciiTheme="majorHAnsi" w:hAnsiTheme="majorHAnsi"/>
                <w:color w:val="333333"/>
              </w:rPr>
            </w:pPr>
            <w:proofErr w:type="spellStart"/>
            <w:r w:rsidRPr="00E262E7">
              <w:rPr>
                <w:rStyle w:val="HTMLTypewriter"/>
                <w:rFonts w:asciiTheme="majorHAnsi" w:eastAsiaTheme="majorEastAsia" w:hAnsiTheme="majorHAnsi"/>
                <w:color w:val="333333"/>
                <w:sz w:val="22"/>
                <w:szCs w:val="22"/>
              </w:rPr>
              <w:t>testSources</w:t>
            </w:r>
            <w:proofErr w:type="spellEnd"/>
            <w:r w:rsidRPr="00E262E7">
              <w:rPr>
                <w:rStyle w:val="HTMLTypewriter"/>
                <w:rFonts w:asciiTheme="majorHAnsi" w:eastAsiaTheme="majorEastAsia" w:hAnsiTheme="majorHAnsi"/>
                <w:color w:val="333333"/>
                <w:sz w:val="22"/>
                <w:szCs w:val="22"/>
              </w:rPr>
              <w:t>/</w:t>
            </w:r>
            <w:hyperlink r:id="rId124" w:anchor="class_source" w:history="1">
              <w:r w:rsidRPr="00E262E7">
                <w:rPr>
                  <w:rStyle w:val="Hyperlink"/>
                  <w:rFonts w:asciiTheme="majorHAnsi" w:hAnsiTheme="majorHAnsi" w:cs="Courier New"/>
                </w:rPr>
                <w:t>source</w:t>
              </w:r>
            </w:hyperlink>
            <w:r w:rsidRPr="00E262E7">
              <w:rPr>
                <w:rStyle w:val="HTMLTypewriter"/>
                <w:rFonts w:asciiTheme="majorHAnsi" w:eastAsiaTheme="majorEastAsia" w:hAnsiTheme="majorHAnsi"/>
                <w:color w:val="333333"/>
                <w:sz w:val="22"/>
                <w:szCs w:val="22"/>
              </w:rPr>
              <w:t>*</w:t>
            </w:r>
            <w:r w:rsidRPr="00E262E7">
              <w:rPr>
                <w:rFonts w:asciiTheme="majorHAnsi" w:hAnsiTheme="majorHAnsi"/>
                <w:color w:val="333333"/>
              </w:rPr>
              <w:t xml:space="preserve"> </w:t>
            </w:r>
          </w:p>
        </w:tc>
        <w:tc>
          <w:tcPr>
            <w:tcW w:w="0" w:type="auto"/>
            <w:shd w:val="clear" w:color="auto" w:fill="EEEEEE"/>
            <w:tcMar>
              <w:top w:w="30" w:type="dxa"/>
              <w:left w:w="60" w:type="dxa"/>
              <w:bottom w:w="30" w:type="dxa"/>
              <w:right w:w="60" w:type="dxa"/>
            </w:tcMar>
            <w:hideMark/>
          </w:tcPr>
          <w:p w:rsidR="00484178" w:rsidRPr="00E262E7" w:rsidRDefault="00484178" w:rsidP="00883D02">
            <w:pPr>
              <w:spacing w:after="0" w:line="240" w:lineRule="auto"/>
              <w:rPr>
                <w:rFonts w:asciiTheme="majorHAnsi" w:hAnsiTheme="majorHAnsi"/>
                <w:color w:val="333333"/>
              </w:rPr>
            </w:pPr>
            <w:r w:rsidRPr="00E262E7">
              <w:rPr>
                <w:rStyle w:val="HTMLTypewriter"/>
                <w:rFonts w:asciiTheme="majorHAnsi" w:eastAsiaTheme="majorEastAsia" w:hAnsiTheme="majorHAnsi"/>
                <w:color w:val="333333"/>
                <w:sz w:val="22"/>
                <w:szCs w:val="22"/>
              </w:rPr>
              <w:t>List&lt;Source&gt;</w:t>
            </w:r>
            <w:r w:rsidRPr="00E262E7">
              <w:rPr>
                <w:rFonts w:asciiTheme="majorHAnsi" w:hAnsiTheme="majorHAnsi"/>
                <w:color w:val="333333"/>
              </w:rPr>
              <w:t xml:space="preserve"> </w:t>
            </w:r>
          </w:p>
        </w:tc>
        <w:tc>
          <w:tcPr>
            <w:tcW w:w="0" w:type="auto"/>
            <w:shd w:val="clear" w:color="auto" w:fill="EEEEEE"/>
            <w:tcMar>
              <w:top w:w="30" w:type="dxa"/>
              <w:left w:w="60" w:type="dxa"/>
              <w:bottom w:w="30" w:type="dxa"/>
              <w:right w:w="60" w:type="dxa"/>
            </w:tcMar>
            <w:hideMark/>
          </w:tcPr>
          <w:p w:rsidR="00484178" w:rsidRPr="00E262E7" w:rsidRDefault="00484178" w:rsidP="00883D02">
            <w:pPr>
              <w:spacing w:after="0" w:line="240" w:lineRule="auto"/>
              <w:rPr>
                <w:rFonts w:asciiTheme="majorHAnsi" w:hAnsiTheme="majorHAnsi"/>
                <w:color w:val="333333"/>
              </w:rPr>
            </w:pPr>
            <w:r w:rsidRPr="00E262E7">
              <w:rPr>
                <w:rFonts w:asciiTheme="majorHAnsi" w:hAnsiTheme="majorHAnsi"/>
                <w:b/>
                <w:bCs/>
                <w:color w:val="333333"/>
              </w:rPr>
              <w:t>(Many)</w:t>
            </w:r>
            <w:r w:rsidRPr="00E262E7">
              <w:rPr>
                <w:rFonts w:asciiTheme="majorHAnsi" w:hAnsiTheme="majorHAnsi"/>
                <w:color w:val="333333"/>
              </w:rPr>
              <w:t xml:space="preserve"> Files that will go into </w:t>
            </w:r>
            <w:proofErr w:type="spellStart"/>
            <w:r w:rsidRPr="00E262E7">
              <w:rPr>
                <w:rStyle w:val="HTMLTypewriter"/>
                <w:rFonts w:asciiTheme="majorHAnsi" w:eastAsiaTheme="majorEastAsia" w:hAnsiTheme="majorHAnsi"/>
                <w:color w:val="333333"/>
                <w:sz w:val="22"/>
                <w:szCs w:val="22"/>
              </w:rPr>
              <w:t>src</w:t>
            </w:r>
            <w:proofErr w:type="spellEnd"/>
            <w:r w:rsidRPr="00E262E7">
              <w:rPr>
                <w:rStyle w:val="HTMLTypewriter"/>
                <w:rFonts w:asciiTheme="majorHAnsi" w:eastAsiaTheme="majorEastAsia" w:hAnsiTheme="majorHAnsi"/>
                <w:color w:val="333333"/>
                <w:sz w:val="22"/>
                <w:szCs w:val="22"/>
              </w:rPr>
              <w:t>/test/java</w:t>
            </w:r>
            <w:r w:rsidRPr="00E262E7">
              <w:rPr>
                <w:rFonts w:asciiTheme="majorHAnsi" w:hAnsiTheme="majorHAnsi"/>
                <w:color w:val="333333"/>
              </w:rPr>
              <w:t>.</w:t>
            </w:r>
          </w:p>
        </w:tc>
      </w:tr>
      <w:tr w:rsidR="00484178" w:rsidTr="00883D02">
        <w:trPr>
          <w:tblCellSpacing w:w="15" w:type="dxa"/>
        </w:trPr>
        <w:tc>
          <w:tcPr>
            <w:tcW w:w="0" w:type="auto"/>
            <w:shd w:val="clear" w:color="auto" w:fill="DDDDDD"/>
            <w:tcMar>
              <w:top w:w="30" w:type="dxa"/>
              <w:left w:w="60" w:type="dxa"/>
              <w:bottom w:w="30" w:type="dxa"/>
              <w:right w:w="60" w:type="dxa"/>
            </w:tcMar>
            <w:hideMark/>
          </w:tcPr>
          <w:p w:rsidR="00484178" w:rsidRPr="00E262E7" w:rsidRDefault="00484178" w:rsidP="00883D02">
            <w:pPr>
              <w:spacing w:after="0" w:line="240" w:lineRule="auto"/>
              <w:rPr>
                <w:rFonts w:asciiTheme="majorHAnsi" w:hAnsiTheme="majorHAnsi"/>
                <w:color w:val="333333"/>
              </w:rPr>
            </w:pPr>
            <w:proofErr w:type="spellStart"/>
            <w:r w:rsidRPr="00E262E7">
              <w:rPr>
                <w:rStyle w:val="HTMLTypewriter"/>
                <w:rFonts w:asciiTheme="majorHAnsi" w:eastAsiaTheme="majorEastAsia" w:hAnsiTheme="majorHAnsi"/>
                <w:color w:val="333333"/>
                <w:sz w:val="22"/>
                <w:szCs w:val="22"/>
              </w:rPr>
              <w:t>testResources</w:t>
            </w:r>
            <w:proofErr w:type="spellEnd"/>
            <w:r w:rsidRPr="00E262E7">
              <w:rPr>
                <w:rStyle w:val="HTMLTypewriter"/>
                <w:rFonts w:asciiTheme="majorHAnsi" w:eastAsiaTheme="majorEastAsia" w:hAnsiTheme="majorHAnsi"/>
                <w:color w:val="333333"/>
                <w:sz w:val="22"/>
                <w:szCs w:val="22"/>
              </w:rPr>
              <w:t>/</w:t>
            </w:r>
            <w:hyperlink r:id="rId125" w:anchor="class_resource" w:history="1">
              <w:r w:rsidRPr="00E262E7">
                <w:rPr>
                  <w:rStyle w:val="Hyperlink"/>
                  <w:rFonts w:asciiTheme="majorHAnsi" w:hAnsiTheme="majorHAnsi" w:cs="Courier New"/>
                </w:rPr>
                <w:t>resource</w:t>
              </w:r>
            </w:hyperlink>
            <w:r w:rsidRPr="00E262E7">
              <w:rPr>
                <w:rStyle w:val="HTMLTypewriter"/>
                <w:rFonts w:asciiTheme="majorHAnsi" w:eastAsiaTheme="majorEastAsia" w:hAnsiTheme="majorHAnsi"/>
                <w:color w:val="333333"/>
                <w:sz w:val="22"/>
                <w:szCs w:val="22"/>
              </w:rPr>
              <w:t>*</w:t>
            </w:r>
            <w:r w:rsidRPr="00E262E7">
              <w:rPr>
                <w:rFonts w:asciiTheme="majorHAnsi" w:hAnsiTheme="majorHAnsi"/>
                <w:color w:val="333333"/>
              </w:rPr>
              <w:t xml:space="preserve"> </w:t>
            </w:r>
          </w:p>
        </w:tc>
        <w:tc>
          <w:tcPr>
            <w:tcW w:w="0" w:type="auto"/>
            <w:shd w:val="clear" w:color="auto" w:fill="DDDDDD"/>
            <w:tcMar>
              <w:top w:w="30" w:type="dxa"/>
              <w:left w:w="60" w:type="dxa"/>
              <w:bottom w:w="30" w:type="dxa"/>
              <w:right w:w="60" w:type="dxa"/>
            </w:tcMar>
            <w:hideMark/>
          </w:tcPr>
          <w:p w:rsidR="00484178" w:rsidRPr="00E262E7" w:rsidRDefault="00484178" w:rsidP="00883D02">
            <w:pPr>
              <w:spacing w:after="0" w:line="240" w:lineRule="auto"/>
              <w:rPr>
                <w:rFonts w:asciiTheme="majorHAnsi" w:hAnsiTheme="majorHAnsi"/>
                <w:color w:val="333333"/>
              </w:rPr>
            </w:pPr>
            <w:r w:rsidRPr="00E262E7">
              <w:rPr>
                <w:rStyle w:val="HTMLTypewriter"/>
                <w:rFonts w:asciiTheme="majorHAnsi" w:eastAsiaTheme="majorEastAsia" w:hAnsiTheme="majorHAnsi"/>
                <w:color w:val="333333"/>
                <w:sz w:val="22"/>
                <w:szCs w:val="22"/>
              </w:rPr>
              <w:t>List&lt;Resource&gt;</w:t>
            </w:r>
            <w:r w:rsidRPr="00E262E7">
              <w:rPr>
                <w:rFonts w:asciiTheme="majorHAnsi" w:hAnsiTheme="majorHAnsi"/>
                <w:color w:val="333333"/>
              </w:rPr>
              <w:t xml:space="preserve"> </w:t>
            </w:r>
          </w:p>
        </w:tc>
        <w:tc>
          <w:tcPr>
            <w:tcW w:w="0" w:type="auto"/>
            <w:shd w:val="clear" w:color="auto" w:fill="DDDDDD"/>
            <w:tcMar>
              <w:top w:w="30" w:type="dxa"/>
              <w:left w:w="60" w:type="dxa"/>
              <w:bottom w:w="30" w:type="dxa"/>
              <w:right w:w="60" w:type="dxa"/>
            </w:tcMar>
            <w:hideMark/>
          </w:tcPr>
          <w:p w:rsidR="00484178" w:rsidRPr="00E262E7" w:rsidRDefault="00484178" w:rsidP="00883D02">
            <w:pPr>
              <w:spacing w:after="0" w:line="240" w:lineRule="auto"/>
              <w:rPr>
                <w:rFonts w:asciiTheme="majorHAnsi" w:hAnsiTheme="majorHAnsi"/>
                <w:color w:val="333333"/>
              </w:rPr>
            </w:pPr>
            <w:r w:rsidRPr="00E262E7">
              <w:rPr>
                <w:rFonts w:asciiTheme="majorHAnsi" w:hAnsiTheme="majorHAnsi"/>
                <w:b/>
                <w:bCs/>
                <w:color w:val="333333"/>
              </w:rPr>
              <w:t>(Many)</w:t>
            </w:r>
            <w:r w:rsidRPr="00E262E7">
              <w:rPr>
                <w:rFonts w:asciiTheme="majorHAnsi" w:hAnsiTheme="majorHAnsi"/>
                <w:color w:val="333333"/>
              </w:rPr>
              <w:t xml:space="preserve"> Files that will go into </w:t>
            </w:r>
            <w:proofErr w:type="spellStart"/>
            <w:r w:rsidRPr="00E262E7">
              <w:rPr>
                <w:rStyle w:val="HTMLTypewriter"/>
                <w:rFonts w:asciiTheme="majorHAnsi" w:eastAsiaTheme="majorEastAsia" w:hAnsiTheme="majorHAnsi"/>
                <w:color w:val="333333"/>
                <w:sz w:val="22"/>
                <w:szCs w:val="22"/>
              </w:rPr>
              <w:t>src</w:t>
            </w:r>
            <w:proofErr w:type="spellEnd"/>
            <w:r w:rsidRPr="00E262E7">
              <w:rPr>
                <w:rStyle w:val="HTMLTypewriter"/>
                <w:rFonts w:asciiTheme="majorHAnsi" w:eastAsiaTheme="majorEastAsia" w:hAnsiTheme="majorHAnsi"/>
                <w:color w:val="333333"/>
                <w:sz w:val="22"/>
                <w:szCs w:val="22"/>
              </w:rPr>
              <w:t>/test/resources</w:t>
            </w:r>
            <w:r w:rsidRPr="00E262E7">
              <w:rPr>
                <w:rFonts w:asciiTheme="majorHAnsi" w:hAnsiTheme="majorHAnsi"/>
                <w:color w:val="333333"/>
              </w:rPr>
              <w:t>.</w:t>
            </w:r>
          </w:p>
        </w:tc>
      </w:tr>
      <w:tr w:rsidR="00484178" w:rsidTr="00883D02">
        <w:trPr>
          <w:tblCellSpacing w:w="15" w:type="dxa"/>
        </w:trPr>
        <w:tc>
          <w:tcPr>
            <w:tcW w:w="0" w:type="auto"/>
            <w:shd w:val="clear" w:color="auto" w:fill="EEEEEE"/>
            <w:tcMar>
              <w:top w:w="30" w:type="dxa"/>
              <w:left w:w="60" w:type="dxa"/>
              <w:bottom w:w="30" w:type="dxa"/>
              <w:right w:w="60" w:type="dxa"/>
            </w:tcMar>
            <w:hideMark/>
          </w:tcPr>
          <w:p w:rsidR="00484178" w:rsidRPr="00E262E7" w:rsidRDefault="00484178" w:rsidP="00883D02">
            <w:pPr>
              <w:spacing w:after="0" w:line="240" w:lineRule="auto"/>
              <w:rPr>
                <w:rFonts w:asciiTheme="majorHAnsi" w:hAnsiTheme="majorHAnsi"/>
                <w:color w:val="333333"/>
              </w:rPr>
            </w:pPr>
            <w:proofErr w:type="spellStart"/>
            <w:r w:rsidRPr="00E262E7">
              <w:rPr>
                <w:rStyle w:val="HTMLTypewriter"/>
                <w:rFonts w:asciiTheme="majorHAnsi" w:eastAsiaTheme="majorEastAsia" w:hAnsiTheme="majorHAnsi"/>
                <w:color w:val="333333"/>
                <w:sz w:val="22"/>
                <w:szCs w:val="22"/>
              </w:rPr>
              <w:t>siteResources</w:t>
            </w:r>
            <w:proofErr w:type="spellEnd"/>
            <w:r w:rsidRPr="00E262E7">
              <w:rPr>
                <w:rStyle w:val="HTMLTypewriter"/>
                <w:rFonts w:asciiTheme="majorHAnsi" w:eastAsiaTheme="majorEastAsia" w:hAnsiTheme="majorHAnsi"/>
                <w:color w:val="333333"/>
                <w:sz w:val="22"/>
                <w:szCs w:val="22"/>
              </w:rPr>
              <w:t>/</w:t>
            </w:r>
            <w:hyperlink r:id="rId126" w:anchor="class_resource" w:history="1">
              <w:r w:rsidRPr="00E262E7">
                <w:rPr>
                  <w:rStyle w:val="Hyperlink"/>
                  <w:rFonts w:asciiTheme="majorHAnsi" w:hAnsiTheme="majorHAnsi" w:cs="Courier New"/>
                </w:rPr>
                <w:t>resource</w:t>
              </w:r>
            </w:hyperlink>
            <w:r w:rsidRPr="00E262E7">
              <w:rPr>
                <w:rStyle w:val="HTMLTypewriter"/>
                <w:rFonts w:asciiTheme="majorHAnsi" w:eastAsiaTheme="majorEastAsia" w:hAnsiTheme="majorHAnsi"/>
                <w:color w:val="333333"/>
                <w:sz w:val="22"/>
                <w:szCs w:val="22"/>
              </w:rPr>
              <w:t>*</w:t>
            </w:r>
            <w:r w:rsidRPr="00E262E7">
              <w:rPr>
                <w:rFonts w:asciiTheme="majorHAnsi" w:hAnsiTheme="majorHAnsi"/>
                <w:color w:val="333333"/>
              </w:rPr>
              <w:t xml:space="preserve"> </w:t>
            </w:r>
          </w:p>
        </w:tc>
        <w:tc>
          <w:tcPr>
            <w:tcW w:w="0" w:type="auto"/>
            <w:shd w:val="clear" w:color="auto" w:fill="EEEEEE"/>
            <w:tcMar>
              <w:top w:w="30" w:type="dxa"/>
              <w:left w:w="60" w:type="dxa"/>
              <w:bottom w:w="30" w:type="dxa"/>
              <w:right w:w="60" w:type="dxa"/>
            </w:tcMar>
            <w:hideMark/>
          </w:tcPr>
          <w:p w:rsidR="00484178" w:rsidRPr="00E262E7" w:rsidRDefault="00484178" w:rsidP="00883D02">
            <w:pPr>
              <w:spacing w:after="0" w:line="240" w:lineRule="auto"/>
              <w:rPr>
                <w:rFonts w:asciiTheme="majorHAnsi" w:hAnsiTheme="majorHAnsi"/>
                <w:color w:val="333333"/>
              </w:rPr>
            </w:pPr>
            <w:r w:rsidRPr="00E262E7">
              <w:rPr>
                <w:rStyle w:val="HTMLTypewriter"/>
                <w:rFonts w:asciiTheme="majorHAnsi" w:eastAsiaTheme="majorEastAsia" w:hAnsiTheme="majorHAnsi"/>
                <w:color w:val="333333"/>
                <w:sz w:val="22"/>
                <w:szCs w:val="22"/>
              </w:rPr>
              <w:t>List&lt;Resource&gt;</w:t>
            </w:r>
            <w:r w:rsidRPr="00E262E7">
              <w:rPr>
                <w:rFonts w:asciiTheme="majorHAnsi" w:hAnsiTheme="majorHAnsi"/>
                <w:color w:val="333333"/>
              </w:rPr>
              <w:t xml:space="preserve"> </w:t>
            </w:r>
          </w:p>
        </w:tc>
        <w:tc>
          <w:tcPr>
            <w:tcW w:w="0" w:type="auto"/>
            <w:shd w:val="clear" w:color="auto" w:fill="EEEEEE"/>
            <w:tcMar>
              <w:top w:w="30" w:type="dxa"/>
              <w:left w:w="60" w:type="dxa"/>
              <w:bottom w:w="30" w:type="dxa"/>
              <w:right w:w="60" w:type="dxa"/>
            </w:tcMar>
            <w:hideMark/>
          </w:tcPr>
          <w:p w:rsidR="00484178" w:rsidRPr="00E262E7" w:rsidRDefault="00484178" w:rsidP="00883D02">
            <w:pPr>
              <w:spacing w:after="0" w:line="240" w:lineRule="auto"/>
              <w:rPr>
                <w:rFonts w:asciiTheme="majorHAnsi" w:hAnsiTheme="majorHAnsi"/>
                <w:color w:val="333333"/>
              </w:rPr>
            </w:pPr>
            <w:r w:rsidRPr="00E262E7">
              <w:rPr>
                <w:rFonts w:asciiTheme="majorHAnsi" w:hAnsiTheme="majorHAnsi"/>
                <w:b/>
                <w:bCs/>
                <w:color w:val="333333"/>
              </w:rPr>
              <w:t>(Many)</w:t>
            </w:r>
            <w:r w:rsidRPr="00E262E7">
              <w:rPr>
                <w:rFonts w:asciiTheme="majorHAnsi" w:hAnsiTheme="majorHAnsi"/>
                <w:color w:val="333333"/>
              </w:rPr>
              <w:t xml:space="preserve"> Files that will go into </w:t>
            </w:r>
            <w:proofErr w:type="spellStart"/>
            <w:r w:rsidRPr="00E262E7">
              <w:rPr>
                <w:rStyle w:val="HTMLTypewriter"/>
                <w:rFonts w:asciiTheme="majorHAnsi" w:eastAsiaTheme="majorEastAsia" w:hAnsiTheme="majorHAnsi"/>
                <w:color w:val="333333"/>
                <w:sz w:val="22"/>
                <w:szCs w:val="22"/>
              </w:rPr>
              <w:t>src</w:t>
            </w:r>
            <w:proofErr w:type="spellEnd"/>
            <w:r w:rsidRPr="00E262E7">
              <w:rPr>
                <w:rStyle w:val="HTMLTypewriter"/>
                <w:rFonts w:asciiTheme="majorHAnsi" w:eastAsiaTheme="majorEastAsia" w:hAnsiTheme="majorHAnsi"/>
                <w:color w:val="333333"/>
                <w:sz w:val="22"/>
                <w:szCs w:val="22"/>
              </w:rPr>
              <w:t>/site</w:t>
            </w:r>
            <w:r w:rsidRPr="00E262E7">
              <w:rPr>
                <w:rFonts w:asciiTheme="majorHAnsi" w:hAnsiTheme="majorHAnsi"/>
                <w:color w:val="333333"/>
              </w:rPr>
              <w:t>.</w:t>
            </w:r>
          </w:p>
        </w:tc>
      </w:tr>
    </w:tbl>
    <w:p w:rsidR="00F752EC" w:rsidRDefault="00F752EC" w:rsidP="00484178">
      <w:bookmarkStart w:id="26" w:name="class_source"/>
      <w:bookmarkEnd w:id="26"/>
    </w:p>
    <w:p w:rsidR="00484178" w:rsidRPr="00C21C05" w:rsidRDefault="00F752EC" w:rsidP="00F752EC">
      <w:pPr>
        <w:rPr>
          <w:rFonts w:asciiTheme="majorHAnsi" w:hAnsiTheme="majorHAnsi"/>
        </w:rPr>
      </w:pPr>
      <w:r>
        <w:t>S</w:t>
      </w:r>
      <w:r w:rsidR="00484178">
        <w:t>ource</w:t>
      </w:r>
      <w:bookmarkStart w:id="27" w:name="source"/>
      <w:bookmarkEnd w:id="27"/>
      <w:r>
        <w:t xml:space="preserve"> d</w:t>
      </w:r>
      <w:r w:rsidR="00484178" w:rsidRPr="00C21C05">
        <w:rPr>
          <w:rFonts w:asciiTheme="majorHAnsi" w:hAnsiTheme="majorHAnsi"/>
        </w:rPr>
        <w:t>escribes a source file. Note that source files are always filtered, unlike resources that can be non-filtered.</w:t>
      </w:r>
    </w:p>
    <w:p w:rsidR="00484178" w:rsidRPr="00C21C05" w:rsidRDefault="00484178" w:rsidP="00484178">
      <w:pPr>
        <w:pStyle w:val="NormalWeb"/>
        <w:spacing w:before="0" w:beforeAutospacing="0" w:after="0" w:afterAutospacing="0"/>
        <w:rPr>
          <w:rFonts w:asciiTheme="majorHAnsi" w:hAnsiTheme="majorHAnsi"/>
          <w:sz w:val="22"/>
          <w:szCs w:val="22"/>
        </w:rPr>
      </w:pPr>
      <w:r w:rsidRPr="00C21C05">
        <w:rPr>
          <w:rFonts w:asciiTheme="majorHAnsi" w:hAnsiTheme="majorHAnsi"/>
          <w:b/>
          <w:bCs/>
          <w:sz w:val="22"/>
          <w:szCs w:val="22"/>
        </w:rPr>
        <w:lastRenderedPageBreak/>
        <w:t xml:space="preserve">Element Content: </w:t>
      </w:r>
      <w:r w:rsidRPr="00C21C05">
        <w:rPr>
          <w:rFonts w:asciiTheme="majorHAnsi" w:hAnsiTheme="majorHAnsi"/>
          <w:sz w:val="22"/>
          <w:szCs w:val="22"/>
        </w:rPr>
        <w:t>The source file.</w:t>
      </w:r>
    </w:p>
    <w:tbl>
      <w:tblPr>
        <w:tblW w:w="5000" w:type="pct"/>
        <w:tblCellSpacing w:w="15" w:type="dxa"/>
        <w:tblInd w:w="-30" w:type="dxa"/>
        <w:tblCellMar>
          <w:left w:w="0" w:type="dxa"/>
          <w:right w:w="0" w:type="dxa"/>
        </w:tblCellMar>
        <w:tblLook w:val="04A0" w:firstRow="1" w:lastRow="0" w:firstColumn="1" w:lastColumn="0" w:noHBand="0" w:noVBand="1"/>
      </w:tblPr>
      <w:tblGrid>
        <w:gridCol w:w="1025"/>
        <w:gridCol w:w="664"/>
        <w:gridCol w:w="7671"/>
      </w:tblGrid>
      <w:tr w:rsidR="00484178" w:rsidTr="00883D02">
        <w:trPr>
          <w:tblCellSpacing w:w="15" w:type="dxa"/>
        </w:trPr>
        <w:tc>
          <w:tcPr>
            <w:tcW w:w="0" w:type="auto"/>
            <w:shd w:val="clear" w:color="auto" w:fill="BBBBBB"/>
            <w:tcMar>
              <w:top w:w="30" w:type="dxa"/>
              <w:left w:w="60" w:type="dxa"/>
              <w:bottom w:w="30" w:type="dxa"/>
              <w:right w:w="60" w:type="dxa"/>
            </w:tcMar>
            <w:hideMark/>
          </w:tcPr>
          <w:p w:rsidR="00484178" w:rsidRDefault="00484178" w:rsidP="00883D02">
            <w:pPr>
              <w:spacing w:after="0" w:line="240" w:lineRule="auto"/>
              <w:rPr>
                <w:rFonts w:ascii="Verdana" w:hAnsi="Verdana"/>
                <w:b/>
                <w:bCs/>
                <w:color w:val="FFFFFF"/>
                <w:sz w:val="17"/>
                <w:szCs w:val="17"/>
              </w:rPr>
            </w:pPr>
            <w:r>
              <w:rPr>
                <w:rFonts w:ascii="Verdana" w:hAnsi="Verdana"/>
                <w:b/>
                <w:bCs/>
                <w:color w:val="FFFFFF"/>
                <w:sz w:val="17"/>
                <w:szCs w:val="17"/>
              </w:rPr>
              <w:t>Attribute</w:t>
            </w:r>
          </w:p>
        </w:tc>
        <w:tc>
          <w:tcPr>
            <w:tcW w:w="0" w:type="auto"/>
            <w:shd w:val="clear" w:color="auto" w:fill="BBBBBB"/>
            <w:tcMar>
              <w:top w:w="30" w:type="dxa"/>
              <w:left w:w="60" w:type="dxa"/>
              <w:bottom w:w="30" w:type="dxa"/>
              <w:right w:w="60" w:type="dxa"/>
            </w:tcMar>
            <w:hideMark/>
          </w:tcPr>
          <w:p w:rsidR="00484178" w:rsidRDefault="00484178" w:rsidP="00883D02">
            <w:pPr>
              <w:spacing w:after="0" w:line="240" w:lineRule="auto"/>
              <w:rPr>
                <w:rFonts w:ascii="Verdana" w:hAnsi="Verdana"/>
                <w:b/>
                <w:bCs/>
                <w:color w:val="FFFFFF"/>
                <w:sz w:val="17"/>
                <w:szCs w:val="17"/>
              </w:rPr>
            </w:pPr>
            <w:r>
              <w:rPr>
                <w:rFonts w:ascii="Verdana" w:hAnsi="Verdana"/>
                <w:b/>
                <w:bCs/>
                <w:color w:val="FFFFFF"/>
                <w:sz w:val="17"/>
                <w:szCs w:val="17"/>
              </w:rPr>
              <w:t>Type</w:t>
            </w:r>
          </w:p>
        </w:tc>
        <w:tc>
          <w:tcPr>
            <w:tcW w:w="0" w:type="auto"/>
            <w:shd w:val="clear" w:color="auto" w:fill="BBBBBB"/>
            <w:tcMar>
              <w:top w:w="30" w:type="dxa"/>
              <w:left w:w="60" w:type="dxa"/>
              <w:bottom w:w="30" w:type="dxa"/>
              <w:right w:w="60" w:type="dxa"/>
            </w:tcMar>
            <w:hideMark/>
          </w:tcPr>
          <w:p w:rsidR="00484178" w:rsidRDefault="00484178" w:rsidP="00883D02">
            <w:pPr>
              <w:spacing w:after="0" w:line="240" w:lineRule="auto"/>
              <w:rPr>
                <w:rFonts w:ascii="Verdana" w:hAnsi="Verdana"/>
                <w:b/>
                <w:bCs/>
                <w:color w:val="FFFFFF"/>
                <w:sz w:val="17"/>
                <w:szCs w:val="17"/>
              </w:rPr>
            </w:pPr>
            <w:r>
              <w:rPr>
                <w:rFonts w:ascii="Verdana" w:hAnsi="Verdana"/>
                <w:b/>
                <w:bCs/>
                <w:color w:val="FFFFFF"/>
                <w:sz w:val="17"/>
                <w:szCs w:val="17"/>
              </w:rPr>
              <w:t>Description</w:t>
            </w:r>
          </w:p>
        </w:tc>
      </w:tr>
      <w:tr w:rsidR="00484178" w:rsidTr="00883D02">
        <w:trPr>
          <w:tblCellSpacing w:w="15" w:type="dxa"/>
        </w:trPr>
        <w:tc>
          <w:tcPr>
            <w:tcW w:w="0" w:type="auto"/>
            <w:shd w:val="clear" w:color="auto" w:fill="EEEEEE"/>
            <w:tcMar>
              <w:top w:w="30" w:type="dxa"/>
              <w:left w:w="60" w:type="dxa"/>
              <w:bottom w:w="30" w:type="dxa"/>
              <w:right w:w="60" w:type="dxa"/>
            </w:tcMar>
            <w:hideMark/>
          </w:tcPr>
          <w:p w:rsidR="00484178" w:rsidRPr="00E262E7" w:rsidRDefault="00484178" w:rsidP="00883D02">
            <w:pPr>
              <w:spacing w:after="0" w:line="240" w:lineRule="auto"/>
              <w:rPr>
                <w:rFonts w:asciiTheme="majorHAnsi" w:hAnsiTheme="majorHAnsi"/>
                <w:color w:val="333333"/>
              </w:rPr>
            </w:pPr>
            <w:r w:rsidRPr="00E262E7">
              <w:rPr>
                <w:rStyle w:val="HTMLTypewriter"/>
                <w:rFonts w:asciiTheme="majorHAnsi" w:eastAsiaTheme="majorEastAsia" w:hAnsiTheme="majorHAnsi"/>
                <w:color w:val="333333"/>
                <w:sz w:val="22"/>
                <w:szCs w:val="22"/>
              </w:rPr>
              <w:t>encoding</w:t>
            </w:r>
            <w:r w:rsidRPr="00E262E7">
              <w:rPr>
                <w:rFonts w:asciiTheme="majorHAnsi" w:hAnsiTheme="majorHAnsi"/>
                <w:color w:val="333333"/>
              </w:rPr>
              <w:t xml:space="preserve"> </w:t>
            </w:r>
          </w:p>
        </w:tc>
        <w:tc>
          <w:tcPr>
            <w:tcW w:w="0" w:type="auto"/>
            <w:shd w:val="clear" w:color="auto" w:fill="EEEEEE"/>
            <w:tcMar>
              <w:top w:w="30" w:type="dxa"/>
              <w:left w:w="60" w:type="dxa"/>
              <w:bottom w:w="30" w:type="dxa"/>
              <w:right w:w="60" w:type="dxa"/>
            </w:tcMar>
            <w:hideMark/>
          </w:tcPr>
          <w:p w:rsidR="00484178" w:rsidRPr="00E262E7" w:rsidRDefault="00484178" w:rsidP="00883D02">
            <w:pPr>
              <w:spacing w:after="0" w:line="240" w:lineRule="auto"/>
              <w:rPr>
                <w:rFonts w:asciiTheme="majorHAnsi" w:hAnsiTheme="majorHAnsi"/>
                <w:color w:val="333333"/>
              </w:rPr>
            </w:pPr>
            <w:r w:rsidRPr="00E262E7">
              <w:rPr>
                <w:rStyle w:val="HTMLTypewriter"/>
                <w:rFonts w:asciiTheme="majorHAnsi" w:eastAsiaTheme="majorEastAsia" w:hAnsiTheme="majorHAnsi"/>
                <w:color w:val="333333"/>
                <w:sz w:val="22"/>
                <w:szCs w:val="22"/>
              </w:rPr>
              <w:t>String</w:t>
            </w:r>
            <w:r w:rsidRPr="00E262E7">
              <w:rPr>
                <w:rFonts w:asciiTheme="majorHAnsi" w:hAnsiTheme="majorHAnsi"/>
                <w:color w:val="333333"/>
              </w:rPr>
              <w:t xml:space="preserve"> </w:t>
            </w:r>
          </w:p>
        </w:tc>
        <w:tc>
          <w:tcPr>
            <w:tcW w:w="0" w:type="auto"/>
            <w:shd w:val="clear" w:color="auto" w:fill="EEEEEE"/>
            <w:tcMar>
              <w:top w:w="30" w:type="dxa"/>
              <w:left w:w="60" w:type="dxa"/>
              <w:bottom w:w="30" w:type="dxa"/>
              <w:right w:w="60" w:type="dxa"/>
            </w:tcMar>
            <w:hideMark/>
          </w:tcPr>
          <w:p w:rsidR="00484178" w:rsidRPr="00E262E7" w:rsidRDefault="00484178" w:rsidP="00883D02">
            <w:pPr>
              <w:spacing w:after="0" w:line="240" w:lineRule="auto"/>
              <w:rPr>
                <w:rFonts w:asciiTheme="majorHAnsi" w:hAnsiTheme="majorHAnsi"/>
                <w:color w:val="333333"/>
              </w:rPr>
            </w:pPr>
            <w:r w:rsidRPr="00E262E7">
              <w:rPr>
                <w:rFonts w:asciiTheme="majorHAnsi" w:hAnsiTheme="majorHAnsi"/>
                <w:color w:val="333333"/>
              </w:rPr>
              <w:t xml:space="preserve">The encoding to be used when reading/writing this file. Platform encoding is used by default, or ISO-8859-1 when filename ends in </w:t>
            </w:r>
            <w:r w:rsidRPr="00E262E7">
              <w:rPr>
                <w:rStyle w:val="HTMLTypewriter"/>
                <w:rFonts w:asciiTheme="majorHAnsi" w:eastAsiaTheme="majorEastAsia" w:hAnsiTheme="majorHAnsi"/>
                <w:color w:val="333333"/>
                <w:sz w:val="22"/>
                <w:szCs w:val="22"/>
              </w:rPr>
              <w:t>.properties</w:t>
            </w:r>
          </w:p>
        </w:tc>
      </w:tr>
    </w:tbl>
    <w:p w:rsidR="00484178" w:rsidRDefault="00A51548" w:rsidP="00484178">
      <w:pPr>
        <w:rPr>
          <w:color w:val="666666"/>
          <w:sz w:val="21"/>
          <w:szCs w:val="21"/>
        </w:rPr>
      </w:pPr>
      <w:bookmarkStart w:id="28" w:name="class_resource"/>
      <w:bookmarkStart w:id="29" w:name="resource"/>
      <w:bookmarkEnd w:id="28"/>
      <w:bookmarkEnd w:id="29"/>
      <w:r>
        <w:t>Resource</w:t>
      </w:r>
    </w:p>
    <w:p w:rsidR="00484178" w:rsidRPr="00C21C05" w:rsidRDefault="00484178" w:rsidP="00484178">
      <w:pPr>
        <w:pStyle w:val="NormalWeb"/>
        <w:spacing w:before="0" w:beforeAutospacing="0" w:after="0" w:afterAutospacing="0"/>
        <w:rPr>
          <w:rFonts w:asciiTheme="majorHAnsi" w:hAnsiTheme="majorHAnsi"/>
        </w:rPr>
      </w:pPr>
      <w:r w:rsidRPr="00C21C05">
        <w:rPr>
          <w:rFonts w:asciiTheme="majorHAnsi" w:hAnsiTheme="majorHAnsi"/>
        </w:rPr>
        <w:t>Describes a resource file.</w:t>
      </w:r>
    </w:p>
    <w:p w:rsidR="00484178" w:rsidRPr="00C21C05" w:rsidRDefault="00484178" w:rsidP="00484178">
      <w:pPr>
        <w:pStyle w:val="NormalWeb"/>
        <w:spacing w:before="0" w:beforeAutospacing="0" w:after="0" w:afterAutospacing="0"/>
        <w:rPr>
          <w:rFonts w:asciiTheme="majorHAnsi" w:hAnsiTheme="majorHAnsi"/>
        </w:rPr>
      </w:pPr>
      <w:r w:rsidRPr="00C21C05">
        <w:rPr>
          <w:rFonts w:asciiTheme="majorHAnsi" w:hAnsiTheme="majorHAnsi"/>
          <w:b/>
          <w:bCs/>
        </w:rPr>
        <w:t xml:space="preserve">Element Content: </w:t>
      </w:r>
      <w:r w:rsidRPr="00C21C05">
        <w:rPr>
          <w:rFonts w:asciiTheme="majorHAnsi" w:hAnsiTheme="majorHAnsi"/>
        </w:rPr>
        <w:t>The resource file.</w:t>
      </w:r>
    </w:p>
    <w:tbl>
      <w:tblPr>
        <w:tblW w:w="5000" w:type="pct"/>
        <w:tblCellSpacing w:w="15" w:type="dxa"/>
        <w:tblInd w:w="-30" w:type="dxa"/>
        <w:tblCellMar>
          <w:left w:w="0" w:type="dxa"/>
          <w:right w:w="0" w:type="dxa"/>
        </w:tblCellMar>
        <w:tblLook w:val="04A0" w:firstRow="1" w:lastRow="0" w:firstColumn="1" w:lastColumn="0" w:noHBand="0" w:noVBand="1"/>
      </w:tblPr>
      <w:tblGrid>
        <w:gridCol w:w="1025"/>
        <w:gridCol w:w="869"/>
        <w:gridCol w:w="7466"/>
      </w:tblGrid>
      <w:tr w:rsidR="00484178" w:rsidTr="00883D02">
        <w:trPr>
          <w:tblCellSpacing w:w="15" w:type="dxa"/>
        </w:trPr>
        <w:tc>
          <w:tcPr>
            <w:tcW w:w="0" w:type="auto"/>
            <w:shd w:val="clear" w:color="auto" w:fill="BBBBBB"/>
            <w:tcMar>
              <w:top w:w="30" w:type="dxa"/>
              <w:left w:w="60" w:type="dxa"/>
              <w:bottom w:w="30" w:type="dxa"/>
              <w:right w:w="60" w:type="dxa"/>
            </w:tcMar>
            <w:hideMark/>
          </w:tcPr>
          <w:p w:rsidR="00484178" w:rsidRDefault="00484178" w:rsidP="00883D02">
            <w:pPr>
              <w:spacing w:after="0" w:line="240" w:lineRule="auto"/>
              <w:rPr>
                <w:rFonts w:ascii="Verdana" w:hAnsi="Verdana"/>
                <w:b/>
                <w:bCs/>
                <w:color w:val="FFFFFF"/>
                <w:sz w:val="17"/>
                <w:szCs w:val="17"/>
              </w:rPr>
            </w:pPr>
            <w:r>
              <w:rPr>
                <w:rFonts w:ascii="Verdana" w:hAnsi="Verdana"/>
                <w:b/>
                <w:bCs/>
                <w:color w:val="FFFFFF"/>
                <w:sz w:val="17"/>
                <w:szCs w:val="17"/>
              </w:rPr>
              <w:t>Attribute</w:t>
            </w:r>
          </w:p>
        </w:tc>
        <w:tc>
          <w:tcPr>
            <w:tcW w:w="0" w:type="auto"/>
            <w:shd w:val="clear" w:color="auto" w:fill="BBBBBB"/>
            <w:tcMar>
              <w:top w:w="30" w:type="dxa"/>
              <w:left w:w="60" w:type="dxa"/>
              <w:bottom w:w="30" w:type="dxa"/>
              <w:right w:w="60" w:type="dxa"/>
            </w:tcMar>
            <w:hideMark/>
          </w:tcPr>
          <w:p w:rsidR="00484178" w:rsidRDefault="00484178" w:rsidP="00883D02">
            <w:pPr>
              <w:spacing w:after="0" w:line="240" w:lineRule="auto"/>
              <w:rPr>
                <w:rFonts w:ascii="Verdana" w:hAnsi="Verdana"/>
                <w:b/>
                <w:bCs/>
                <w:color w:val="FFFFFF"/>
                <w:sz w:val="17"/>
                <w:szCs w:val="17"/>
              </w:rPr>
            </w:pPr>
            <w:r>
              <w:rPr>
                <w:rFonts w:ascii="Verdana" w:hAnsi="Verdana"/>
                <w:b/>
                <w:bCs/>
                <w:color w:val="FFFFFF"/>
                <w:sz w:val="17"/>
                <w:szCs w:val="17"/>
              </w:rPr>
              <w:t>Type</w:t>
            </w:r>
          </w:p>
        </w:tc>
        <w:tc>
          <w:tcPr>
            <w:tcW w:w="0" w:type="auto"/>
            <w:shd w:val="clear" w:color="auto" w:fill="BBBBBB"/>
            <w:tcMar>
              <w:top w:w="30" w:type="dxa"/>
              <w:left w:w="60" w:type="dxa"/>
              <w:bottom w:w="30" w:type="dxa"/>
              <w:right w:w="60" w:type="dxa"/>
            </w:tcMar>
            <w:hideMark/>
          </w:tcPr>
          <w:p w:rsidR="00484178" w:rsidRDefault="00484178" w:rsidP="00883D02">
            <w:pPr>
              <w:spacing w:after="0" w:line="240" w:lineRule="auto"/>
              <w:rPr>
                <w:rFonts w:ascii="Verdana" w:hAnsi="Verdana"/>
                <w:b/>
                <w:bCs/>
                <w:color w:val="FFFFFF"/>
                <w:sz w:val="17"/>
                <w:szCs w:val="17"/>
              </w:rPr>
            </w:pPr>
            <w:r>
              <w:rPr>
                <w:rFonts w:ascii="Verdana" w:hAnsi="Verdana"/>
                <w:b/>
                <w:bCs/>
                <w:color w:val="FFFFFF"/>
                <w:sz w:val="17"/>
                <w:szCs w:val="17"/>
              </w:rPr>
              <w:t>Description</w:t>
            </w:r>
          </w:p>
        </w:tc>
      </w:tr>
      <w:tr w:rsidR="00484178" w:rsidTr="00883D02">
        <w:trPr>
          <w:tblCellSpacing w:w="15" w:type="dxa"/>
        </w:trPr>
        <w:tc>
          <w:tcPr>
            <w:tcW w:w="0" w:type="auto"/>
            <w:shd w:val="clear" w:color="auto" w:fill="EEEEEE"/>
            <w:tcMar>
              <w:top w:w="30" w:type="dxa"/>
              <w:left w:w="60" w:type="dxa"/>
              <w:bottom w:w="30" w:type="dxa"/>
              <w:right w:w="60" w:type="dxa"/>
            </w:tcMar>
            <w:hideMark/>
          </w:tcPr>
          <w:p w:rsidR="00484178" w:rsidRPr="00E262E7" w:rsidRDefault="00484178" w:rsidP="00883D02">
            <w:pPr>
              <w:spacing w:after="0" w:line="240" w:lineRule="auto"/>
              <w:rPr>
                <w:rFonts w:asciiTheme="majorHAnsi" w:hAnsiTheme="majorHAnsi"/>
                <w:color w:val="333333"/>
              </w:rPr>
            </w:pPr>
            <w:r w:rsidRPr="00E262E7">
              <w:rPr>
                <w:rStyle w:val="HTMLTypewriter"/>
                <w:rFonts w:asciiTheme="majorHAnsi" w:eastAsiaTheme="majorEastAsia" w:hAnsiTheme="majorHAnsi"/>
                <w:color w:val="333333"/>
                <w:sz w:val="22"/>
                <w:szCs w:val="22"/>
              </w:rPr>
              <w:t>encoding</w:t>
            </w:r>
            <w:r w:rsidRPr="00E262E7">
              <w:rPr>
                <w:rFonts w:asciiTheme="majorHAnsi" w:hAnsiTheme="majorHAnsi"/>
                <w:color w:val="333333"/>
              </w:rPr>
              <w:t xml:space="preserve"> </w:t>
            </w:r>
          </w:p>
        </w:tc>
        <w:tc>
          <w:tcPr>
            <w:tcW w:w="0" w:type="auto"/>
            <w:shd w:val="clear" w:color="auto" w:fill="EEEEEE"/>
            <w:tcMar>
              <w:top w:w="30" w:type="dxa"/>
              <w:left w:w="60" w:type="dxa"/>
              <w:bottom w:w="30" w:type="dxa"/>
              <w:right w:w="60" w:type="dxa"/>
            </w:tcMar>
            <w:hideMark/>
          </w:tcPr>
          <w:p w:rsidR="00484178" w:rsidRPr="00E262E7" w:rsidRDefault="00484178" w:rsidP="00883D02">
            <w:pPr>
              <w:spacing w:after="0" w:line="240" w:lineRule="auto"/>
              <w:rPr>
                <w:rFonts w:asciiTheme="majorHAnsi" w:hAnsiTheme="majorHAnsi"/>
                <w:color w:val="333333"/>
              </w:rPr>
            </w:pPr>
            <w:r w:rsidRPr="00E262E7">
              <w:rPr>
                <w:rStyle w:val="HTMLTypewriter"/>
                <w:rFonts w:asciiTheme="majorHAnsi" w:eastAsiaTheme="majorEastAsia" w:hAnsiTheme="majorHAnsi"/>
                <w:color w:val="333333"/>
                <w:sz w:val="22"/>
                <w:szCs w:val="22"/>
              </w:rPr>
              <w:t>String</w:t>
            </w:r>
            <w:r w:rsidRPr="00E262E7">
              <w:rPr>
                <w:rFonts w:asciiTheme="majorHAnsi" w:hAnsiTheme="majorHAnsi"/>
                <w:color w:val="333333"/>
              </w:rPr>
              <w:t xml:space="preserve"> </w:t>
            </w:r>
          </w:p>
        </w:tc>
        <w:tc>
          <w:tcPr>
            <w:tcW w:w="0" w:type="auto"/>
            <w:shd w:val="clear" w:color="auto" w:fill="EEEEEE"/>
            <w:tcMar>
              <w:top w:w="30" w:type="dxa"/>
              <w:left w:w="60" w:type="dxa"/>
              <w:bottom w:w="30" w:type="dxa"/>
              <w:right w:w="60" w:type="dxa"/>
            </w:tcMar>
            <w:hideMark/>
          </w:tcPr>
          <w:p w:rsidR="00484178" w:rsidRPr="00E262E7" w:rsidRDefault="00484178" w:rsidP="00883D02">
            <w:pPr>
              <w:spacing w:after="0" w:line="240" w:lineRule="auto"/>
              <w:rPr>
                <w:rFonts w:asciiTheme="majorHAnsi" w:hAnsiTheme="majorHAnsi"/>
                <w:color w:val="333333"/>
              </w:rPr>
            </w:pPr>
            <w:r w:rsidRPr="00E262E7">
              <w:rPr>
                <w:rFonts w:asciiTheme="majorHAnsi" w:hAnsiTheme="majorHAnsi"/>
                <w:color w:val="333333"/>
              </w:rPr>
              <w:t xml:space="preserve">The encoding to be used when reading/writing this file. Platform encoding is used by default, or ISO-8859-1 when filename ends in </w:t>
            </w:r>
            <w:r w:rsidRPr="00E262E7">
              <w:rPr>
                <w:rStyle w:val="HTMLTypewriter"/>
                <w:rFonts w:asciiTheme="majorHAnsi" w:eastAsiaTheme="majorEastAsia" w:hAnsiTheme="majorHAnsi"/>
                <w:color w:val="333333"/>
                <w:sz w:val="22"/>
                <w:szCs w:val="22"/>
              </w:rPr>
              <w:t>.properties</w:t>
            </w:r>
          </w:p>
        </w:tc>
      </w:tr>
      <w:tr w:rsidR="00484178" w:rsidTr="00883D02">
        <w:trPr>
          <w:tblCellSpacing w:w="15" w:type="dxa"/>
        </w:trPr>
        <w:tc>
          <w:tcPr>
            <w:tcW w:w="0" w:type="auto"/>
            <w:shd w:val="clear" w:color="auto" w:fill="DDDDDD"/>
            <w:tcMar>
              <w:top w:w="30" w:type="dxa"/>
              <w:left w:w="60" w:type="dxa"/>
              <w:bottom w:w="30" w:type="dxa"/>
              <w:right w:w="60" w:type="dxa"/>
            </w:tcMar>
            <w:hideMark/>
          </w:tcPr>
          <w:p w:rsidR="00484178" w:rsidRPr="00E262E7" w:rsidRDefault="00484178" w:rsidP="00883D02">
            <w:pPr>
              <w:spacing w:after="0" w:line="240" w:lineRule="auto"/>
              <w:rPr>
                <w:rFonts w:asciiTheme="majorHAnsi" w:hAnsiTheme="majorHAnsi"/>
                <w:color w:val="333333"/>
              </w:rPr>
            </w:pPr>
            <w:r w:rsidRPr="00E262E7">
              <w:rPr>
                <w:rStyle w:val="HTMLTypewriter"/>
                <w:rFonts w:asciiTheme="majorHAnsi" w:eastAsiaTheme="majorEastAsia" w:hAnsiTheme="majorHAnsi"/>
                <w:color w:val="333333"/>
                <w:sz w:val="22"/>
                <w:szCs w:val="22"/>
              </w:rPr>
              <w:t>filtered</w:t>
            </w:r>
            <w:r w:rsidRPr="00E262E7">
              <w:rPr>
                <w:rFonts w:asciiTheme="majorHAnsi" w:hAnsiTheme="majorHAnsi"/>
                <w:color w:val="333333"/>
              </w:rPr>
              <w:t xml:space="preserve"> </w:t>
            </w:r>
          </w:p>
        </w:tc>
        <w:tc>
          <w:tcPr>
            <w:tcW w:w="0" w:type="auto"/>
            <w:shd w:val="clear" w:color="auto" w:fill="DDDDDD"/>
            <w:tcMar>
              <w:top w:w="30" w:type="dxa"/>
              <w:left w:w="60" w:type="dxa"/>
              <w:bottom w:w="30" w:type="dxa"/>
              <w:right w:w="60" w:type="dxa"/>
            </w:tcMar>
            <w:hideMark/>
          </w:tcPr>
          <w:p w:rsidR="00484178" w:rsidRPr="00E262E7" w:rsidRDefault="00484178" w:rsidP="00883D02">
            <w:pPr>
              <w:spacing w:after="0" w:line="240" w:lineRule="auto"/>
              <w:rPr>
                <w:rFonts w:asciiTheme="majorHAnsi" w:hAnsiTheme="majorHAnsi"/>
                <w:color w:val="333333"/>
              </w:rPr>
            </w:pPr>
            <w:proofErr w:type="spellStart"/>
            <w:r w:rsidRPr="00E262E7">
              <w:rPr>
                <w:rStyle w:val="HTMLTypewriter"/>
                <w:rFonts w:asciiTheme="majorHAnsi" w:eastAsiaTheme="majorEastAsia" w:hAnsiTheme="majorHAnsi"/>
                <w:color w:val="333333"/>
                <w:sz w:val="22"/>
                <w:szCs w:val="22"/>
              </w:rPr>
              <w:t>boolean</w:t>
            </w:r>
            <w:proofErr w:type="spellEnd"/>
            <w:r w:rsidRPr="00E262E7">
              <w:rPr>
                <w:rFonts w:asciiTheme="majorHAnsi" w:hAnsiTheme="majorHAnsi"/>
                <w:color w:val="333333"/>
              </w:rPr>
              <w:t xml:space="preserve"> </w:t>
            </w:r>
          </w:p>
        </w:tc>
        <w:tc>
          <w:tcPr>
            <w:tcW w:w="0" w:type="auto"/>
            <w:shd w:val="clear" w:color="auto" w:fill="DDDDDD"/>
            <w:tcMar>
              <w:top w:w="30" w:type="dxa"/>
              <w:left w:w="60" w:type="dxa"/>
              <w:bottom w:w="30" w:type="dxa"/>
              <w:right w:w="60" w:type="dxa"/>
            </w:tcMar>
            <w:hideMark/>
          </w:tcPr>
          <w:p w:rsidR="00484178" w:rsidRPr="00E262E7" w:rsidRDefault="00484178" w:rsidP="00883D02">
            <w:pPr>
              <w:spacing w:after="0" w:line="240" w:lineRule="auto"/>
              <w:rPr>
                <w:rFonts w:asciiTheme="majorHAnsi" w:hAnsiTheme="majorHAnsi"/>
                <w:color w:val="333333"/>
              </w:rPr>
            </w:pPr>
            <w:r w:rsidRPr="00E262E7">
              <w:rPr>
                <w:rFonts w:asciiTheme="majorHAnsi" w:hAnsiTheme="majorHAnsi"/>
                <w:color w:val="333333"/>
              </w:rPr>
              <w:t>A resource can be filtered, which means the file will be used as Velocity template. It can be non-filtered, which means the file will be copied without modification.</w:t>
            </w:r>
            <w:r w:rsidRPr="00E262E7">
              <w:rPr>
                <w:rFonts w:asciiTheme="majorHAnsi" w:hAnsiTheme="majorHAnsi"/>
                <w:color w:val="333333"/>
              </w:rPr>
              <w:br/>
            </w:r>
            <w:r w:rsidRPr="00E262E7">
              <w:rPr>
                <w:rFonts w:asciiTheme="majorHAnsi" w:hAnsiTheme="majorHAnsi"/>
                <w:b/>
                <w:bCs/>
                <w:color w:val="333333"/>
              </w:rPr>
              <w:t>Default value is</w:t>
            </w:r>
            <w:r w:rsidRPr="00E262E7">
              <w:rPr>
                <w:rFonts w:asciiTheme="majorHAnsi" w:hAnsiTheme="majorHAnsi"/>
                <w:color w:val="333333"/>
              </w:rPr>
              <w:t xml:space="preserve">: </w:t>
            </w:r>
            <w:r w:rsidRPr="00E262E7">
              <w:rPr>
                <w:rStyle w:val="HTMLTypewriter"/>
                <w:rFonts w:asciiTheme="majorHAnsi" w:eastAsiaTheme="majorEastAsia" w:hAnsiTheme="majorHAnsi"/>
                <w:color w:val="333333"/>
                <w:sz w:val="22"/>
                <w:szCs w:val="22"/>
              </w:rPr>
              <w:t>true</w:t>
            </w:r>
            <w:r w:rsidRPr="00E262E7">
              <w:rPr>
                <w:rFonts w:asciiTheme="majorHAnsi" w:hAnsiTheme="majorHAnsi"/>
                <w:color w:val="333333"/>
              </w:rPr>
              <w:t>.</w:t>
            </w:r>
          </w:p>
        </w:tc>
      </w:tr>
    </w:tbl>
    <w:p w:rsidR="00484178" w:rsidRDefault="00484178" w:rsidP="00484178">
      <w:pPr>
        <w:ind w:left="720"/>
        <w:rPr>
          <w:rFonts w:ascii="Times New Roman" w:hAnsi="Times New Roman"/>
        </w:rPr>
      </w:pPr>
    </w:p>
    <w:p w:rsidR="00484178" w:rsidRDefault="00484178" w:rsidP="00484178">
      <w:pPr>
        <w:ind w:left="720"/>
        <w:rPr>
          <w:rFonts w:ascii="Times New Roman" w:hAnsi="Times New Roman"/>
        </w:rPr>
      </w:pPr>
    </w:p>
    <w:p w:rsidR="00484178" w:rsidRDefault="00484178" w:rsidP="00484178">
      <w:pPr>
        <w:spacing w:after="0"/>
        <w:rPr>
          <w:rFonts w:asciiTheme="majorHAnsi" w:hAnsiTheme="majorHAnsi"/>
        </w:rPr>
      </w:pPr>
      <w:r>
        <w:rPr>
          <w:rFonts w:asciiTheme="majorHAnsi" w:hAnsiTheme="majorHAnsi"/>
        </w:rPr>
        <w:t>Example Template Attributes for AJSC6:</w:t>
      </w:r>
      <w:r w:rsidRPr="00553BE3">
        <w:rPr>
          <w:rFonts w:asciiTheme="majorHAnsi" w:hAnsiTheme="majorHAnsi"/>
        </w:rPr>
        <w:t>– Template Attributes are dynamic and will differ according to which seed template is selected.</w:t>
      </w:r>
    </w:p>
    <w:p w:rsidR="00484178" w:rsidRPr="00553BE3" w:rsidRDefault="00484178" w:rsidP="00484178">
      <w:pPr>
        <w:spacing w:after="0"/>
        <w:rPr>
          <w:rFonts w:asciiTheme="majorHAnsi" w:hAnsiTheme="majorHAnsi"/>
        </w:rPr>
      </w:pPr>
    </w:p>
    <w:p w:rsidR="00484178" w:rsidRPr="00E262E7" w:rsidRDefault="00484178" w:rsidP="00484178">
      <w:pPr>
        <w:spacing w:after="0"/>
        <w:rPr>
          <w:rFonts w:asciiTheme="majorHAnsi" w:hAnsiTheme="majorHAnsi"/>
        </w:rPr>
      </w:pPr>
      <w:r w:rsidRPr="00553BE3">
        <w:rPr>
          <w:rStyle w:val="Strong"/>
          <w:rFonts w:asciiTheme="majorHAnsi" w:hAnsiTheme="majorHAnsi" w:cs="Arial"/>
          <w:color w:val="333333"/>
        </w:rPr>
        <w:t>Service Name</w:t>
      </w:r>
      <w:r w:rsidRPr="00553BE3">
        <w:rPr>
          <w:rFonts w:asciiTheme="majorHAnsi" w:hAnsiTheme="majorHAnsi"/>
        </w:rPr>
        <w:t xml:space="preserve">: </w:t>
      </w:r>
      <w:r w:rsidRPr="00E262E7">
        <w:rPr>
          <w:rFonts w:asciiTheme="majorHAnsi" w:hAnsiTheme="majorHAnsi"/>
        </w:rPr>
        <w:t xml:space="preserve">The Service Name will be the </w:t>
      </w:r>
      <w:proofErr w:type="spellStart"/>
      <w:r w:rsidRPr="00E262E7">
        <w:rPr>
          <w:rFonts w:asciiTheme="majorHAnsi" w:hAnsiTheme="majorHAnsi"/>
        </w:rPr>
        <w:t>ArtifactID</w:t>
      </w:r>
      <w:proofErr w:type="spellEnd"/>
      <w:r w:rsidRPr="00E262E7">
        <w:rPr>
          <w:rFonts w:asciiTheme="majorHAnsi" w:hAnsiTheme="majorHAnsi"/>
        </w:rPr>
        <w:t xml:space="preserve"> of the Maven project. User-defined, </w:t>
      </w:r>
      <w:r w:rsidRPr="00E262E7">
        <w:rPr>
          <w:rStyle w:val="Strong"/>
          <w:rFonts w:asciiTheme="majorHAnsi" w:hAnsiTheme="majorHAnsi" w:cs="Arial"/>
          <w:color w:val="333333"/>
        </w:rPr>
        <w:t>use lowercase letters and no strange symbols</w:t>
      </w:r>
      <w:r w:rsidRPr="00E262E7">
        <w:rPr>
          <w:rFonts w:asciiTheme="majorHAnsi" w:hAnsiTheme="majorHAnsi"/>
        </w:rPr>
        <w:t xml:space="preserve">. The </w:t>
      </w:r>
      <w:proofErr w:type="spellStart"/>
      <w:r w:rsidRPr="00E262E7">
        <w:rPr>
          <w:rFonts w:asciiTheme="majorHAnsi" w:hAnsiTheme="majorHAnsi"/>
        </w:rPr>
        <w:t>ArtifactID</w:t>
      </w:r>
      <w:proofErr w:type="spellEnd"/>
      <w:r w:rsidRPr="00E262E7">
        <w:rPr>
          <w:rFonts w:asciiTheme="majorHAnsi" w:hAnsiTheme="majorHAnsi"/>
        </w:rPr>
        <w:t xml:space="preserve"> will be used to create the repository and the Jenkins job.</w:t>
      </w:r>
      <w:r w:rsidRPr="00E262E7">
        <w:rPr>
          <w:rFonts w:asciiTheme="majorHAnsi" w:hAnsiTheme="majorHAnsi"/>
        </w:rPr>
        <w:br/>
        <w:t xml:space="preserve">For more information, please visit: </w:t>
      </w:r>
      <w:hyperlink r:id="rId127" w:history="1">
        <w:r w:rsidRPr="00E262E7">
          <w:rPr>
            <w:rStyle w:val="Hyperlink"/>
            <w:rFonts w:asciiTheme="majorHAnsi" w:hAnsiTheme="majorHAnsi" w:cs="Arial"/>
          </w:rPr>
          <w:t>https://maven.apache.org/guides/mini/guide-naming-conventions.html</w:t>
        </w:r>
      </w:hyperlink>
      <w:r w:rsidRPr="00E262E7">
        <w:rPr>
          <w:rFonts w:asciiTheme="majorHAnsi" w:hAnsiTheme="majorHAnsi"/>
        </w:rPr>
        <w:t>.</w:t>
      </w:r>
    </w:p>
    <w:p w:rsidR="00484178" w:rsidRPr="00553BE3" w:rsidRDefault="00484178" w:rsidP="00484178">
      <w:pPr>
        <w:spacing w:after="0"/>
        <w:rPr>
          <w:rFonts w:asciiTheme="majorHAnsi" w:hAnsiTheme="majorHAnsi"/>
        </w:rPr>
      </w:pPr>
    </w:p>
    <w:p w:rsidR="00484178" w:rsidRPr="00E262E7" w:rsidRDefault="00484178" w:rsidP="00484178">
      <w:pPr>
        <w:spacing w:after="0"/>
        <w:rPr>
          <w:rFonts w:asciiTheme="majorHAnsi" w:hAnsiTheme="majorHAnsi"/>
        </w:rPr>
      </w:pPr>
      <w:r w:rsidRPr="00553BE3">
        <w:rPr>
          <w:rStyle w:val="Strong"/>
          <w:rFonts w:asciiTheme="majorHAnsi" w:hAnsiTheme="majorHAnsi" w:cs="Arial"/>
          <w:color w:val="333333"/>
        </w:rPr>
        <w:t>Service Group</w:t>
      </w:r>
      <w:r w:rsidRPr="00E262E7">
        <w:rPr>
          <w:rFonts w:asciiTheme="majorHAnsi" w:hAnsiTheme="majorHAnsi"/>
        </w:rPr>
        <w:t xml:space="preserve">: The </w:t>
      </w:r>
      <w:proofErr w:type="spellStart"/>
      <w:r w:rsidRPr="00E262E7">
        <w:rPr>
          <w:rFonts w:asciiTheme="majorHAnsi" w:hAnsiTheme="majorHAnsi"/>
        </w:rPr>
        <w:t>GroupID</w:t>
      </w:r>
      <w:proofErr w:type="spellEnd"/>
      <w:r w:rsidRPr="00E262E7">
        <w:rPr>
          <w:rFonts w:asciiTheme="majorHAnsi" w:hAnsiTheme="majorHAnsi"/>
        </w:rPr>
        <w:t xml:space="preserve"> of the Maven project, </w:t>
      </w:r>
      <w:proofErr w:type="spellStart"/>
      <w:r w:rsidRPr="00E262E7">
        <w:rPr>
          <w:rFonts w:asciiTheme="majorHAnsi" w:hAnsiTheme="majorHAnsi"/>
        </w:rPr>
        <w:t>GroupID</w:t>
      </w:r>
      <w:proofErr w:type="spellEnd"/>
      <w:r w:rsidRPr="00E262E7">
        <w:rPr>
          <w:rFonts w:asciiTheme="majorHAnsi" w:hAnsiTheme="majorHAnsi"/>
        </w:rPr>
        <w:t xml:space="preserve"> will uniquely identify your project across all projects (that is, </w:t>
      </w:r>
      <w:proofErr w:type="spellStart"/>
      <w:r w:rsidRPr="00E262E7">
        <w:rPr>
          <w:rFonts w:asciiTheme="majorHAnsi" w:hAnsiTheme="majorHAnsi"/>
        </w:rPr>
        <w:t>com.att.ajsc</w:t>
      </w:r>
      <w:proofErr w:type="spellEnd"/>
      <w:r w:rsidRPr="00E262E7">
        <w:rPr>
          <w:rFonts w:asciiTheme="majorHAnsi" w:hAnsiTheme="majorHAnsi"/>
        </w:rPr>
        <w:t>).  This should be your AAF namespace.</w:t>
      </w:r>
      <w:r w:rsidRPr="00E262E7">
        <w:rPr>
          <w:rFonts w:asciiTheme="majorHAnsi" w:hAnsiTheme="majorHAnsi"/>
        </w:rPr>
        <w:br/>
        <w:t xml:space="preserve">For more information, please visit: </w:t>
      </w:r>
      <w:hyperlink r:id="rId128" w:history="1">
        <w:r w:rsidRPr="00E262E7">
          <w:rPr>
            <w:rStyle w:val="Hyperlink"/>
            <w:rFonts w:asciiTheme="majorHAnsi" w:hAnsiTheme="majorHAnsi" w:cs="Arial"/>
          </w:rPr>
          <w:t>https://maven.apache.org/guides/mini/guide-naming-conventions.html</w:t>
        </w:r>
      </w:hyperlink>
      <w:r w:rsidRPr="00E262E7">
        <w:rPr>
          <w:rFonts w:asciiTheme="majorHAnsi" w:hAnsiTheme="majorHAnsi"/>
        </w:rPr>
        <w:t>.</w:t>
      </w:r>
    </w:p>
    <w:p w:rsidR="00484178" w:rsidRPr="00E262E7" w:rsidRDefault="00484178" w:rsidP="00484178">
      <w:pPr>
        <w:spacing w:after="0"/>
        <w:rPr>
          <w:rFonts w:asciiTheme="majorHAnsi" w:hAnsiTheme="majorHAnsi"/>
        </w:rPr>
      </w:pPr>
    </w:p>
    <w:p w:rsidR="00484178" w:rsidRPr="00E262E7" w:rsidRDefault="00484178" w:rsidP="00484178">
      <w:pPr>
        <w:spacing w:after="0"/>
        <w:rPr>
          <w:rFonts w:asciiTheme="majorHAnsi" w:hAnsiTheme="majorHAnsi"/>
        </w:rPr>
      </w:pPr>
      <w:r w:rsidRPr="00E262E7">
        <w:rPr>
          <w:rFonts w:asciiTheme="majorHAnsi" w:hAnsiTheme="majorHAnsi"/>
        </w:rPr>
        <w:t xml:space="preserve">The format of the Service Group name corresponds with the AAF namespace that the generate process will use in the background (i.e. service group </w:t>
      </w:r>
      <w:proofErr w:type="spellStart"/>
      <w:r w:rsidRPr="00E262E7">
        <w:rPr>
          <w:rFonts w:asciiTheme="majorHAnsi" w:hAnsiTheme="majorHAnsi"/>
        </w:rPr>
        <w:t>com.att.oms</w:t>
      </w:r>
      <w:proofErr w:type="spellEnd"/>
      <w:r w:rsidRPr="00E262E7">
        <w:rPr>
          <w:rFonts w:asciiTheme="majorHAnsi" w:hAnsiTheme="majorHAnsi"/>
        </w:rPr>
        <w:t xml:space="preserve"> would use a namespace of </w:t>
      </w:r>
      <w:proofErr w:type="spellStart"/>
      <w:r w:rsidRPr="00E262E7">
        <w:rPr>
          <w:rFonts w:asciiTheme="majorHAnsi" w:hAnsiTheme="majorHAnsi"/>
        </w:rPr>
        <w:t>com</w:t>
      </w:r>
      <w:proofErr w:type="spellEnd"/>
      <w:r w:rsidRPr="00E262E7">
        <w:rPr>
          <w:rFonts w:asciiTheme="majorHAnsi" w:hAnsiTheme="majorHAnsi"/>
        </w:rPr>
        <w:t>-</w:t>
      </w:r>
      <w:proofErr w:type="spellStart"/>
      <w:r w:rsidRPr="00E262E7">
        <w:rPr>
          <w:rFonts w:asciiTheme="majorHAnsi" w:hAnsiTheme="majorHAnsi"/>
        </w:rPr>
        <w:t>att</w:t>
      </w:r>
      <w:proofErr w:type="spellEnd"/>
      <w:r w:rsidRPr="00E262E7">
        <w:rPr>
          <w:rFonts w:asciiTheme="majorHAnsi" w:hAnsiTheme="majorHAnsi"/>
        </w:rPr>
        <w:t xml:space="preserve">-oms).  </w:t>
      </w:r>
      <w:r w:rsidRPr="00E262E7">
        <w:rPr>
          <w:rStyle w:val="Strong"/>
          <w:rFonts w:asciiTheme="majorHAnsi" w:hAnsiTheme="majorHAnsi" w:cs="Arial"/>
          <w:color w:val="333333"/>
        </w:rPr>
        <w:t xml:space="preserve">The Service Group namespace value should match what was previously </w:t>
      </w:r>
      <w:proofErr w:type="spellStart"/>
      <w:r w:rsidRPr="00E262E7">
        <w:rPr>
          <w:rStyle w:val="Strong"/>
          <w:rFonts w:asciiTheme="majorHAnsi" w:hAnsiTheme="majorHAnsi" w:cs="Arial"/>
          <w:color w:val="333333"/>
        </w:rPr>
        <w:t>onboarded</w:t>
      </w:r>
      <w:proofErr w:type="spellEnd"/>
      <w:r w:rsidRPr="00E262E7">
        <w:rPr>
          <w:rStyle w:val="Strong"/>
          <w:rFonts w:asciiTheme="majorHAnsi" w:hAnsiTheme="majorHAnsi" w:cs="Arial"/>
          <w:color w:val="333333"/>
        </w:rPr>
        <w:t>/requested as part of the Prerequisite steps.</w:t>
      </w:r>
    </w:p>
    <w:p w:rsidR="00484178" w:rsidRPr="00553BE3" w:rsidRDefault="00144BE3" w:rsidP="00484178">
      <w:pPr>
        <w:spacing w:after="0"/>
        <w:rPr>
          <w:rFonts w:asciiTheme="majorHAnsi" w:hAnsiTheme="majorHAnsi"/>
        </w:rPr>
      </w:pPr>
      <w:hyperlink r:id="rId129" w:history="1">
        <w:r w:rsidR="00484178" w:rsidRPr="00553BE3">
          <w:rPr>
            <w:rStyle w:val="Hyperlink"/>
            <w:rFonts w:asciiTheme="majorHAnsi" w:hAnsiTheme="majorHAnsi" w:cs="Arial"/>
          </w:rPr>
          <w:t> </w:t>
        </w:r>
      </w:hyperlink>
    </w:p>
    <w:p w:rsidR="00484178" w:rsidRDefault="00484178" w:rsidP="00484178">
      <w:pPr>
        <w:spacing w:after="0"/>
        <w:rPr>
          <w:rFonts w:asciiTheme="majorHAnsi" w:hAnsiTheme="majorHAnsi"/>
        </w:rPr>
      </w:pPr>
      <w:r w:rsidRPr="00553BE3">
        <w:rPr>
          <w:rStyle w:val="Strong"/>
          <w:rFonts w:asciiTheme="majorHAnsi" w:hAnsiTheme="majorHAnsi" w:cs="Arial"/>
          <w:color w:val="333333"/>
        </w:rPr>
        <w:t>Service Package</w:t>
      </w:r>
      <w:r w:rsidRPr="00553BE3">
        <w:rPr>
          <w:rFonts w:asciiTheme="majorHAnsi" w:hAnsiTheme="majorHAnsi"/>
        </w:rPr>
        <w:t>: Defines the source package folder.  Generally this value would be the Service Group plus an optional additional component (that is, </w:t>
      </w:r>
      <w:proofErr w:type="spellStart"/>
      <w:r w:rsidRPr="00553BE3">
        <w:rPr>
          <w:rFonts w:asciiTheme="majorHAnsi" w:hAnsiTheme="majorHAnsi"/>
        </w:rPr>
        <w:t>com.att.ajsc.demo</w:t>
      </w:r>
      <w:proofErr w:type="spellEnd"/>
      <w:r w:rsidRPr="00553BE3">
        <w:rPr>
          <w:rFonts w:asciiTheme="majorHAnsi" w:hAnsiTheme="majorHAnsi"/>
        </w:rPr>
        <w:t>).</w:t>
      </w:r>
    </w:p>
    <w:p w:rsidR="00484178" w:rsidRPr="00553BE3" w:rsidRDefault="00484178" w:rsidP="00484178">
      <w:pPr>
        <w:spacing w:after="0"/>
        <w:rPr>
          <w:rFonts w:asciiTheme="majorHAnsi" w:hAnsiTheme="majorHAnsi"/>
        </w:rPr>
      </w:pPr>
    </w:p>
    <w:p w:rsidR="00484178" w:rsidRPr="00553BE3" w:rsidRDefault="00484178" w:rsidP="00484178">
      <w:pPr>
        <w:spacing w:after="0"/>
        <w:rPr>
          <w:rFonts w:asciiTheme="majorHAnsi" w:hAnsiTheme="majorHAnsi"/>
        </w:rPr>
      </w:pPr>
      <w:r w:rsidRPr="00553BE3">
        <w:rPr>
          <w:rStyle w:val="Strong"/>
          <w:rFonts w:asciiTheme="majorHAnsi" w:hAnsiTheme="majorHAnsi" w:cs="Arial"/>
          <w:color w:val="333333"/>
        </w:rPr>
        <w:t>Context Root</w:t>
      </w:r>
      <w:r w:rsidRPr="00553BE3">
        <w:rPr>
          <w:rFonts w:asciiTheme="majorHAnsi" w:hAnsiTheme="majorHAnsi"/>
        </w:rPr>
        <w:t>: Context root of the generated service.</w:t>
      </w:r>
    </w:p>
    <w:p w:rsidR="00484178" w:rsidRDefault="00484178" w:rsidP="00484178">
      <w:pPr>
        <w:ind w:left="720"/>
        <w:rPr>
          <w:rFonts w:ascii="Times New Roman" w:hAnsi="Times New Roman"/>
        </w:rPr>
      </w:pPr>
    </w:p>
    <w:p w:rsidR="00C21C05" w:rsidRPr="00AC4C67" w:rsidRDefault="00C21C05" w:rsidP="00C21C05">
      <w:pPr>
        <w:rPr>
          <w:rFonts w:asciiTheme="majorHAnsi" w:hAnsiTheme="majorHAnsi" w:cstheme="minorHAnsi"/>
          <w:b/>
        </w:rPr>
      </w:pPr>
      <w:r w:rsidRPr="00AC4C67">
        <w:rPr>
          <w:rFonts w:asciiTheme="majorHAnsi" w:hAnsiTheme="majorHAnsi" w:cstheme="minorHAnsi"/>
          <w:b/>
        </w:rPr>
        <w:lastRenderedPageBreak/>
        <w:t xml:space="preserve">Creation of </w:t>
      </w:r>
      <w:proofErr w:type="spellStart"/>
      <w:r w:rsidR="00700F06">
        <w:rPr>
          <w:rFonts w:asciiTheme="majorHAnsi" w:eastAsia="SimSun" w:hAnsiTheme="majorHAnsi" w:cstheme="minorHAnsi"/>
          <w:b/>
          <w:color w:val="000000" w:themeColor="text1"/>
          <w:lang w:eastAsia="zh-CN"/>
        </w:rPr>
        <w:t>mS</w:t>
      </w:r>
      <w:proofErr w:type="spellEnd"/>
      <w:r w:rsidRPr="00AC4C67">
        <w:rPr>
          <w:rFonts w:asciiTheme="majorHAnsi" w:eastAsia="SimSun" w:hAnsiTheme="majorHAnsi" w:cstheme="minorHAnsi"/>
          <w:b/>
          <w:color w:val="000000" w:themeColor="text1"/>
          <w:lang w:eastAsia="zh-CN"/>
        </w:rPr>
        <w:t xml:space="preserve"> </w:t>
      </w:r>
      <w:r w:rsidRPr="00AC4C67">
        <w:rPr>
          <w:rFonts w:asciiTheme="majorHAnsi" w:hAnsiTheme="majorHAnsi" w:cstheme="minorHAnsi"/>
          <w:b/>
        </w:rPr>
        <w:t>from Seed Template:</w:t>
      </w:r>
    </w:p>
    <w:p w:rsidR="00C21C05" w:rsidRDefault="00C21C05" w:rsidP="00C21C05">
      <w:pPr>
        <w:ind w:left="720"/>
        <w:rPr>
          <w:rFonts w:ascii="Times New Roman" w:hAnsi="Times New Roman"/>
        </w:rPr>
      </w:pPr>
      <w:r>
        <w:rPr>
          <w:rFonts w:ascii="Times New Roman" w:hAnsi="Times New Roman"/>
          <w:noProof/>
        </w:rPr>
        <w:drawing>
          <wp:inline distT="0" distB="0" distL="0" distR="0" wp14:anchorId="58B74FC9" wp14:editId="0B7CAABD">
            <wp:extent cx="5937250" cy="1797685"/>
            <wp:effectExtent l="0" t="0" r="635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7250" cy="1797685"/>
                    </a:xfrm>
                    <a:prstGeom prst="rect">
                      <a:avLst/>
                    </a:prstGeom>
                    <a:noFill/>
                    <a:ln>
                      <a:noFill/>
                    </a:ln>
                  </pic:spPr>
                </pic:pic>
              </a:graphicData>
            </a:graphic>
          </wp:inline>
        </w:drawing>
      </w:r>
    </w:p>
    <w:p w:rsidR="00C21C05" w:rsidRDefault="00C21C05" w:rsidP="00C21C05">
      <w:pPr>
        <w:spacing w:after="0"/>
        <w:rPr>
          <w:rFonts w:asciiTheme="majorHAnsi" w:hAnsiTheme="majorHAnsi" w:cstheme="minorHAnsi"/>
          <w:sz w:val="24"/>
          <w:szCs w:val="24"/>
        </w:rPr>
      </w:pPr>
    </w:p>
    <w:p w:rsidR="00C21C05" w:rsidRDefault="00C21C05" w:rsidP="00C21C05">
      <w:pPr>
        <w:spacing w:after="0"/>
        <w:rPr>
          <w:rFonts w:asciiTheme="majorHAnsi" w:hAnsiTheme="majorHAnsi" w:cstheme="minorHAnsi"/>
          <w:sz w:val="24"/>
          <w:szCs w:val="24"/>
        </w:rPr>
      </w:pPr>
      <w:r>
        <w:rPr>
          <w:rFonts w:asciiTheme="majorHAnsi" w:hAnsiTheme="majorHAnsi" w:cstheme="minorHAnsi"/>
          <w:sz w:val="24"/>
          <w:szCs w:val="24"/>
        </w:rPr>
        <w:t>Seed templates provided for AJSC6 Platform are given below:</w:t>
      </w:r>
    </w:p>
    <w:p w:rsidR="00AB4A7D" w:rsidRPr="00C21C05" w:rsidRDefault="00AB4A7D" w:rsidP="00484178">
      <w:pPr>
        <w:spacing w:after="0"/>
        <w:rPr>
          <w:rFonts w:asciiTheme="majorHAnsi" w:hAnsiTheme="majorHAnsi" w:cstheme="minorHAnsi"/>
        </w:rPr>
      </w:pPr>
    </w:p>
    <w:p w:rsidR="00AB4A7D" w:rsidRPr="00C21C05" w:rsidRDefault="00E262E7" w:rsidP="00CA1101">
      <w:pPr>
        <w:pStyle w:val="Heading3"/>
        <w:numPr>
          <w:ilvl w:val="0"/>
          <w:numId w:val="40"/>
        </w:numPr>
        <w:rPr>
          <w:rFonts w:eastAsia="SimSun"/>
          <w:color w:val="auto"/>
          <w:sz w:val="22"/>
          <w:szCs w:val="22"/>
          <w:lang w:eastAsia="zh-CN"/>
        </w:rPr>
      </w:pPr>
      <w:bookmarkStart w:id="30" w:name="_Toc485897836"/>
      <w:r w:rsidRPr="00C21C05">
        <w:rPr>
          <w:rFonts w:eastAsia="SimSun"/>
          <w:color w:val="auto"/>
          <w:sz w:val="22"/>
          <w:szCs w:val="22"/>
          <w:lang w:eastAsia="zh-CN"/>
        </w:rPr>
        <w:t>AJSC-M2E Templates</w:t>
      </w:r>
      <w:bookmarkEnd w:id="30"/>
    </w:p>
    <w:p w:rsidR="00AB4A7D" w:rsidRPr="00C21C05" w:rsidRDefault="00AB4A7D" w:rsidP="00AB4A7D">
      <w:pPr>
        <w:rPr>
          <w:rFonts w:asciiTheme="majorHAnsi" w:eastAsia="SimSun" w:hAnsiTheme="majorHAnsi"/>
          <w:lang w:eastAsia="zh-CN"/>
        </w:rPr>
      </w:pPr>
    </w:p>
    <w:p w:rsidR="00AB4A7D" w:rsidRPr="00C21C05" w:rsidRDefault="00E262E7" w:rsidP="00E262E7">
      <w:pPr>
        <w:ind w:left="720"/>
        <w:rPr>
          <w:rFonts w:asciiTheme="majorHAnsi" w:eastAsia="SimSun" w:hAnsiTheme="majorHAnsi"/>
          <w:lang w:eastAsia="zh-CN"/>
        </w:rPr>
      </w:pPr>
      <w:r w:rsidRPr="00C21C05">
        <w:rPr>
          <w:rFonts w:asciiTheme="majorHAnsi" w:eastAsia="SimSun" w:hAnsiTheme="majorHAnsi"/>
          <w:lang w:eastAsia="zh-CN"/>
        </w:rPr>
        <w:t>1) M</w:t>
      </w:r>
      <w:r w:rsidR="00BE53BC" w:rsidRPr="00C21C05">
        <w:rPr>
          <w:rFonts w:asciiTheme="majorHAnsi" w:eastAsia="SimSun" w:hAnsiTheme="majorHAnsi"/>
          <w:lang w:eastAsia="zh-CN"/>
        </w:rPr>
        <w:t>ulti service (</w:t>
      </w:r>
      <w:proofErr w:type="spellStart"/>
      <w:r w:rsidR="00BE53BC" w:rsidRPr="00C21C05">
        <w:rPr>
          <w:rFonts w:asciiTheme="majorHAnsi" w:eastAsia="SimSun" w:hAnsiTheme="majorHAnsi"/>
          <w:lang w:eastAsia="zh-CN"/>
        </w:rPr>
        <w:t>xpdl</w:t>
      </w:r>
      <w:proofErr w:type="spellEnd"/>
      <w:r w:rsidR="00BE53BC" w:rsidRPr="00C21C05">
        <w:rPr>
          <w:rFonts w:asciiTheme="majorHAnsi" w:eastAsia="SimSun" w:hAnsiTheme="majorHAnsi"/>
          <w:lang w:eastAsia="zh-CN"/>
        </w:rPr>
        <w:t xml:space="preserve">) </w:t>
      </w:r>
      <w:proofErr w:type="spellStart"/>
      <w:r w:rsidR="00700F06">
        <w:rPr>
          <w:rFonts w:asciiTheme="majorHAnsi" w:eastAsia="SimSun" w:hAnsiTheme="majorHAnsi" w:cstheme="minorHAnsi"/>
          <w:lang w:eastAsia="zh-CN"/>
        </w:rPr>
        <w:t>mS</w:t>
      </w:r>
      <w:proofErr w:type="spellEnd"/>
      <w:r w:rsidR="00AB4A7D" w:rsidRPr="00C21C05">
        <w:rPr>
          <w:rFonts w:asciiTheme="majorHAnsi" w:eastAsia="SimSun" w:hAnsiTheme="majorHAnsi"/>
          <w:lang w:eastAsia="zh-CN"/>
        </w:rPr>
        <w:t xml:space="preserve"> (bundle)</w:t>
      </w:r>
    </w:p>
    <w:p w:rsidR="00AB4A7D" w:rsidRPr="00C21C05" w:rsidRDefault="00E262E7" w:rsidP="00E262E7">
      <w:pPr>
        <w:ind w:left="720"/>
        <w:rPr>
          <w:rFonts w:asciiTheme="majorHAnsi" w:eastAsia="SimSun" w:hAnsiTheme="majorHAnsi"/>
          <w:lang w:eastAsia="zh-CN"/>
        </w:rPr>
      </w:pPr>
      <w:r w:rsidRPr="00C21C05">
        <w:rPr>
          <w:rFonts w:asciiTheme="majorHAnsi" w:eastAsia="SimSun" w:hAnsiTheme="majorHAnsi"/>
          <w:lang w:eastAsia="zh-CN"/>
        </w:rPr>
        <w:t>C</w:t>
      </w:r>
      <w:r w:rsidR="00AB4A7D" w:rsidRPr="00C21C05">
        <w:rPr>
          <w:rFonts w:asciiTheme="majorHAnsi" w:eastAsia="SimSun" w:hAnsiTheme="majorHAnsi"/>
          <w:lang w:eastAsia="zh-CN"/>
        </w:rPr>
        <w:t xml:space="preserve">reate bundle, </w:t>
      </w:r>
      <w:proofErr w:type="spellStart"/>
      <w:r w:rsidR="00AB4A7D" w:rsidRPr="00C21C05">
        <w:rPr>
          <w:rFonts w:asciiTheme="majorHAnsi" w:eastAsia="SimSun" w:hAnsiTheme="majorHAnsi"/>
          <w:lang w:eastAsia="zh-CN"/>
        </w:rPr>
        <w:t>bundlebase</w:t>
      </w:r>
      <w:proofErr w:type="spellEnd"/>
      <w:r w:rsidR="00AB4A7D" w:rsidRPr="00C21C05">
        <w:rPr>
          <w:rFonts w:asciiTheme="majorHAnsi" w:eastAsia="SimSun" w:hAnsiTheme="majorHAnsi"/>
          <w:lang w:eastAsia="zh-CN"/>
        </w:rPr>
        <w:t xml:space="preserve">, </w:t>
      </w:r>
      <w:proofErr w:type="spellStart"/>
      <w:r w:rsidR="00AB4A7D" w:rsidRPr="00C21C05">
        <w:rPr>
          <w:rFonts w:asciiTheme="majorHAnsi" w:eastAsia="SimSun" w:hAnsiTheme="majorHAnsi"/>
          <w:lang w:eastAsia="zh-CN"/>
        </w:rPr>
        <w:t>ser</w:t>
      </w:r>
      <w:r w:rsidR="00C51FD1" w:rsidRPr="00C21C05">
        <w:rPr>
          <w:rFonts w:asciiTheme="majorHAnsi" w:eastAsia="SimSun" w:hAnsiTheme="majorHAnsi"/>
          <w:lang w:eastAsia="zh-CN"/>
        </w:rPr>
        <w:t>vicebase</w:t>
      </w:r>
      <w:proofErr w:type="spellEnd"/>
      <w:r w:rsidR="00C51FD1" w:rsidRPr="00C21C05">
        <w:rPr>
          <w:rFonts w:asciiTheme="majorHAnsi" w:eastAsia="SimSun" w:hAnsiTheme="majorHAnsi"/>
          <w:lang w:eastAsia="zh-CN"/>
        </w:rPr>
        <w:t xml:space="preserve"> using bundle template:</w:t>
      </w:r>
      <w:r w:rsidRPr="00C21C05">
        <w:rPr>
          <w:rFonts w:asciiTheme="majorHAnsi" w:eastAsia="SimSun" w:hAnsiTheme="majorHAnsi"/>
          <w:lang w:eastAsia="zh-CN"/>
        </w:rPr>
        <w:t xml:space="preserve"> </w:t>
      </w:r>
      <w:r w:rsidR="00AB4A7D" w:rsidRPr="00C21C05">
        <w:rPr>
          <w:rFonts w:asciiTheme="majorHAnsi" w:eastAsia="SimSun" w:hAnsiTheme="majorHAnsi"/>
          <w:lang w:eastAsia="zh-CN"/>
        </w:rPr>
        <w:t>AJSC6_MODELED</w:t>
      </w:r>
    </w:p>
    <w:p w:rsidR="00AB4A7D" w:rsidRPr="00C21C05" w:rsidRDefault="00E262E7" w:rsidP="00E262E7">
      <w:pPr>
        <w:ind w:left="720"/>
        <w:rPr>
          <w:rFonts w:asciiTheme="majorHAnsi" w:eastAsia="SimSun" w:hAnsiTheme="majorHAnsi"/>
          <w:lang w:eastAsia="zh-CN"/>
        </w:rPr>
      </w:pPr>
      <w:r w:rsidRPr="00C21C05">
        <w:rPr>
          <w:rFonts w:asciiTheme="majorHAnsi" w:eastAsia="SimSun" w:hAnsiTheme="majorHAnsi"/>
          <w:lang w:eastAsia="zh-CN"/>
        </w:rPr>
        <w:t>C</w:t>
      </w:r>
      <w:r w:rsidR="00AB4A7D" w:rsidRPr="00C21C05">
        <w:rPr>
          <w:rFonts w:asciiTheme="majorHAnsi" w:eastAsia="SimSun" w:hAnsiTheme="majorHAnsi"/>
          <w:lang w:eastAsia="zh-CN"/>
        </w:rPr>
        <w:t>reate each service using one of the s</w:t>
      </w:r>
      <w:r w:rsidR="00717267" w:rsidRPr="00C21C05">
        <w:rPr>
          <w:rFonts w:asciiTheme="majorHAnsi" w:eastAsia="SimSun" w:hAnsiTheme="majorHAnsi"/>
          <w:lang w:eastAsia="zh-CN"/>
        </w:rPr>
        <w:t>ervice templates (these are non-</w:t>
      </w:r>
      <w:r w:rsidR="00AB4A7D" w:rsidRPr="00C21C05">
        <w:rPr>
          <w:rFonts w:asciiTheme="majorHAnsi" w:eastAsia="SimSun" w:hAnsiTheme="majorHAnsi"/>
          <w:lang w:eastAsia="zh-CN"/>
        </w:rPr>
        <w:t>deployable u</w:t>
      </w:r>
      <w:r w:rsidR="00C51FD1" w:rsidRPr="00C21C05">
        <w:rPr>
          <w:rFonts w:asciiTheme="majorHAnsi" w:eastAsia="SimSun" w:hAnsiTheme="majorHAnsi"/>
          <w:lang w:eastAsia="zh-CN"/>
        </w:rPr>
        <w:t xml:space="preserve">nit to be included in the </w:t>
      </w:r>
      <w:proofErr w:type="spellStart"/>
      <w:r w:rsidR="00700F06">
        <w:rPr>
          <w:rFonts w:asciiTheme="majorHAnsi" w:eastAsia="SimSun" w:hAnsiTheme="majorHAnsi" w:cstheme="minorHAnsi"/>
          <w:lang w:eastAsia="zh-CN"/>
        </w:rPr>
        <w:t>mS</w:t>
      </w:r>
      <w:proofErr w:type="spellEnd"/>
      <w:r w:rsidR="00C51FD1" w:rsidRPr="00C21C05">
        <w:rPr>
          <w:rFonts w:asciiTheme="majorHAnsi" w:eastAsia="SimSun" w:hAnsiTheme="majorHAnsi"/>
          <w:lang w:eastAsia="zh-CN"/>
        </w:rPr>
        <w:t xml:space="preserve">): </w:t>
      </w:r>
      <w:r w:rsidR="00AB4A7D" w:rsidRPr="00C21C05">
        <w:rPr>
          <w:rFonts w:asciiTheme="majorHAnsi" w:eastAsia="SimSun" w:hAnsiTheme="majorHAnsi"/>
          <w:lang w:eastAsia="zh-CN"/>
        </w:rPr>
        <w:t>AJSC6_MODELEDREST</w:t>
      </w:r>
      <w:r w:rsidRPr="00C21C05">
        <w:rPr>
          <w:rFonts w:asciiTheme="majorHAnsi" w:eastAsia="SimSun" w:hAnsiTheme="majorHAnsi"/>
          <w:lang w:eastAsia="zh-CN"/>
        </w:rPr>
        <w:t xml:space="preserve"> | </w:t>
      </w:r>
      <w:r w:rsidR="00AB4A7D" w:rsidRPr="00C21C05">
        <w:rPr>
          <w:rFonts w:asciiTheme="majorHAnsi" w:eastAsia="SimSun" w:hAnsiTheme="majorHAnsi"/>
          <w:lang w:eastAsia="zh-CN"/>
        </w:rPr>
        <w:t>AJSC6_MODELEDSOAP</w:t>
      </w:r>
      <w:r w:rsidRPr="00C21C05">
        <w:rPr>
          <w:rFonts w:asciiTheme="majorHAnsi" w:eastAsia="SimSun" w:hAnsiTheme="majorHAnsi"/>
          <w:lang w:eastAsia="zh-CN"/>
        </w:rPr>
        <w:t xml:space="preserve"> | </w:t>
      </w:r>
      <w:r w:rsidR="00AB4A7D" w:rsidRPr="00C21C05">
        <w:rPr>
          <w:rFonts w:asciiTheme="majorHAnsi" w:eastAsia="SimSun" w:hAnsiTheme="majorHAnsi"/>
          <w:lang w:eastAsia="zh-CN"/>
        </w:rPr>
        <w:t>AJSC6_MODELEDASYNC</w:t>
      </w:r>
      <w:r w:rsidRPr="00C21C05">
        <w:rPr>
          <w:rFonts w:asciiTheme="majorHAnsi" w:eastAsia="SimSun" w:hAnsiTheme="majorHAnsi"/>
          <w:lang w:eastAsia="zh-CN"/>
        </w:rPr>
        <w:t xml:space="preserve"> | </w:t>
      </w:r>
      <w:r w:rsidR="00AB4A7D" w:rsidRPr="00C21C05">
        <w:rPr>
          <w:rFonts w:asciiTheme="majorHAnsi" w:eastAsia="SimSun" w:hAnsiTheme="majorHAnsi"/>
          <w:lang w:eastAsia="zh-CN"/>
        </w:rPr>
        <w:t xml:space="preserve">AJSC6_MODELEDRESTASYNC (for </w:t>
      </w:r>
      <w:proofErr w:type="spellStart"/>
      <w:r w:rsidR="00AB4A7D" w:rsidRPr="00C21C05">
        <w:rPr>
          <w:rFonts w:asciiTheme="majorHAnsi" w:eastAsia="SimSun" w:hAnsiTheme="majorHAnsi"/>
          <w:lang w:eastAsia="zh-CN"/>
        </w:rPr>
        <w:t>stateful</w:t>
      </w:r>
      <w:proofErr w:type="spellEnd"/>
      <w:r w:rsidR="00AB4A7D" w:rsidRPr="00C21C05">
        <w:rPr>
          <w:rFonts w:asciiTheme="majorHAnsi" w:eastAsia="SimSun" w:hAnsiTheme="majorHAnsi"/>
          <w:lang w:eastAsia="zh-CN"/>
        </w:rPr>
        <w:t xml:space="preserve"> only)</w:t>
      </w:r>
      <w:r w:rsidRPr="00C21C05">
        <w:rPr>
          <w:rFonts w:asciiTheme="majorHAnsi" w:eastAsia="SimSun" w:hAnsiTheme="majorHAnsi"/>
          <w:lang w:eastAsia="zh-CN"/>
        </w:rPr>
        <w:t xml:space="preserve"> | </w:t>
      </w:r>
      <w:r w:rsidR="00AB4A7D" w:rsidRPr="00C21C05">
        <w:rPr>
          <w:rFonts w:asciiTheme="majorHAnsi" w:eastAsia="SimSun" w:hAnsiTheme="majorHAnsi"/>
          <w:lang w:eastAsia="zh-CN"/>
        </w:rPr>
        <w:t xml:space="preserve">AJSC6_MODELEDSOAPASYNC (for </w:t>
      </w:r>
      <w:proofErr w:type="spellStart"/>
      <w:r w:rsidR="00AB4A7D" w:rsidRPr="00C21C05">
        <w:rPr>
          <w:rFonts w:asciiTheme="majorHAnsi" w:eastAsia="SimSun" w:hAnsiTheme="majorHAnsi"/>
          <w:lang w:eastAsia="zh-CN"/>
        </w:rPr>
        <w:t>stateful</w:t>
      </w:r>
      <w:proofErr w:type="spellEnd"/>
      <w:r w:rsidR="00AB4A7D" w:rsidRPr="00C21C05">
        <w:rPr>
          <w:rFonts w:asciiTheme="majorHAnsi" w:eastAsia="SimSun" w:hAnsiTheme="majorHAnsi"/>
          <w:lang w:eastAsia="zh-CN"/>
        </w:rPr>
        <w:t xml:space="preserve"> only)</w:t>
      </w:r>
    </w:p>
    <w:p w:rsidR="00AB4A7D" w:rsidRPr="00C21C05" w:rsidRDefault="00AB4A7D" w:rsidP="00E262E7">
      <w:pPr>
        <w:ind w:left="720"/>
        <w:rPr>
          <w:rFonts w:asciiTheme="majorHAnsi" w:eastAsia="SimSun" w:hAnsiTheme="majorHAnsi"/>
          <w:lang w:eastAsia="zh-CN"/>
        </w:rPr>
      </w:pPr>
    </w:p>
    <w:p w:rsidR="00AB4A7D" w:rsidRPr="00C21C05" w:rsidRDefault="00E262E7" w:rsidP="00E262E7">
      <w:pPr>
        <w:ind w:left="720"/>
        <w:rPr>
          <w:rFonts w:asciiTheme="majorHAnsi" w:eastAsia="SimSun" w:hAnsiTheme="majorHAnsi"/>
          <w:lang w:eastAsia="zh-CN"/>
        </w:rPr>
      </w:pPr>
      <w:r w:rsidRPr="00C21C05">
        <w:rPr>
          <w:rFonts w:asciiTheme="majorHAnsi" w:eastAsia="SimSun" w:hAnsiTheme="majorHAnsi"/>
          <w:lang w:eastAsia="zh-CN"/>
        </w:rPr>
        <w:t>2) S</w:t>
      </w:r>
      <w:r w:rsidR="00AB4A7D" w:rsidRPr="00C21C05">
        <w:rPr>
          <w:rFonts w:asciiTheme="majorHAnsi" w:eastAsia="SimSun" w:hAnsiTheme="majorHAnsi"/>
          <w:lang w:eastAsia="zh-CN"/>
        </w:rPr>
        <w:t>tandalone service</w:t>
      </w:r>
    </w:p>
    <w:p w:rsidR="00AB4A7D" w:rsidRPr="00C21C05" w:rsidRDefault="00E262E7" w:rsidP="00E262E7">
      <w:pPr>
        <w:ind w:left="720"/>
        <w:rPr>
          <w:rFonts w:asciiTheme="majorHAnsi" w:eastAsia="SimSun" w:hAnsiTheme="majorHAnsi"/>
          <w:lang w:eastAsia="zh-CN"/>
        </w:rPr>
      </w:pPr>
      <w:r w:rsidRPr="00C21C05">
        <w:rPr>
          <w:rFonts w:asciiTheme="majorHAnsi" w:eastAsia="SimSun" w:hAnsiTheme="majorHAnsi"/>
          <w:lang w:eastAsia="zh-CN"/>
        </w:rPr>
        <w:t>C</w:t>
      </w:r>
      <w:r w:rsidR="00AB4A7D" w:rsidRPr="00C21C05">
        <w:rPr>
          <w:rFonts w:asciiTheme="majorHAnsi" w:eastAsia="SimSun" w:hAnsiTheme="majorHAnsi"/>
          <w:lang w:eastAsia="zh-CN"/>
        </w:rPr>
        <w:t>reate service, service base using one o</w:t>
      </w:r>
      <w:r w:rsidR="00C51FD1" w:rsidRPr="00C21C05">
        <w:rPr>
          <w:rFonts w:asciiTheme="majorHAnsi" w:eastAsia="SimSun" w:hAnsiTheme="majorHAnsi"/>
          <w:lang w:eastAsia="zh-CN"/>
        </w:rPr>
        <w:t xml:space="preserve">f the single service templates: </w:t>
      </w:r>
      <w:r w:rsidRPr="00C21C05">
        <w:rPr>
          <w:rFonts w:asciiTheme="majorHAnsi" w:eastAsia="SimSun" w:hAnsiTheme="majorHAnsi"/>
          <w:lang w:eastAsia="zh-CN"/>
        </w:rPr>
        <w:t xml:space="preserve"> </w:t>
      </w:r>
      <w:r w:rsidR="00AB4A7D" w:rsidRPr="00C21C05">
        <w:rPr>
          <w:rFonts w:asciiTheme="majorHAnsi" w:eastAsia="SimSun" w:hAnsiTheme="majorHAnsi"/>
          <w:lang w:eastAsia="zh-CN"/>
        </w:rPr>
        <w:t>AJSC6_MODELEDREST_STANDALONE</w:t>
      </w:r>
      <w:r w:rsidRPr="00C21C05">
        <w:rPr>
          <w:rFonts w:asciiTheme="majorHAnsi" w:eastAsia="SimSun" w:hAnsiTheme="majorHAnsi"/>
          <w:lang w:eastAsia="zh-CN"/>
        </w:rPr>
        <w:t xml:space="preserve"> | </w:t>
      </w:r>
      <w:r w:rsidR="00AB4A7D" w:rsidRPr="00C21C05">
        <w:rPr>
          <w:rFonts w:asciiTheme="majorHAnsi" w:eastAsia="SimSun" w:hAnsiTheme="majorHAnsi"/>
          <w:lang w:eastAsia="zh-CN"/>
        </w:rPr>
        <w:t>AJSC6_MODELEDSOAP_STANDALONE</w:t>
      </w:r>
      <w:r w:rsidRPr="00C21C05">
        <w:rPr>
          <w:rFonts w:asciiTheme="majorHAnsi" w:eastAsia="SimSun" w:hAnsiTheme="majorHAnsi"/>
          <w:lang w:eastAsia="zh-CN"/>
        </w:rPr>
        <w:t xml:space="preserve"> | </w:t>
      </w:r>
      <w:r w:rsidR="00AB4A7D" w:rsidRPr="00C21C05">
        <w:rPr>
          <w:rFonts w:asciiTheme="majorHAnsi" w:eastAsia="SimSun" w:hAnsiTheme="majorHAnsi"/>
          <w:lang w:eastAsia="zh-CN"/>
        </w:rPr>
        <w:t>AJSC6_MODELEDASYNC_STANDALONE</w:t>
      </w:r>
    </w:p>
    <w:p w:rsidR="00AB4A7D" w:rsidRDefault="00AB4A7D" w:rsidP="00AB4A7D">
      <w:pPr>
        <w:rPr>
          <w:rFonts w:asciiTheme="majorHAnsi" w:eastAsia="SimSun" w:hAnsiTheme="majorHAnsi"/>
          <w:lang w:eastAsia="zh-CN"/>
        </w:rPr>
      </w:pPr>
      <w:r w:rsidRPr="00C21C05">
        <w:rPr>
          <w:rFonts w:asciiTheme="majorHAnsi" w:eastAsia="SimSun" w:hAnsiTheme="majorHAnsi"/>
          <w:lang w:eastAsia="zh-CN"/>
        </w:rPr>
        <w:tab/>
      </w:r>
    </w:p>
    <w:p w:rsidR="00CC1642" w:rsidRDefault="00CC1642" w:rsidP="00AB4A7D">
      <w:pPr>
        <w:rPr>
          <w:rFonts w:asciiTheme="majorHAnsi" w:eastAsia="SimSun" w:hAnsiTheme="majorHAnsi"/>
          <w:lang w:eastAsia="zh-CN"/>
        </w:rPr>
      </w:pPr>
    </w:p>
    <w:p w:rsidR="00CC1642" w:rsidRPr="00C21C05" w:rsidRDefault="00CC1642" w:rsidP="00AB4A7D">
      <w:pPr>
        <w:rPr>
          <w:rFonts w:asciiTheme="majorHAnsi" w:eastAsia="SimSun" w:hAnsiTheme="majorHAnsi"/>
          <w:lang w:eastAsia="zh-CN"/>
        </w:rPr>
      </w:pPr>
    </w:p>
    <w:p w:rsidR="00AB4A7D" w:rsidRPr="00C21C05" w:rsidRDefault="00E262E7" w:rsidP="00CA1101">
      <w:pPr>
        <w:pStyle w:val="Heading3"/>
        <w:numPr>
          <w:ilvl w:val="0"/>
          <w:numId w:val="40"/>
        </w:numPr>
        <w:rPr>
          <w:rFonts w:eastAsia="SimSun"/>
          <w:color w:val="auto"/>
          <w:sz w:val="22"/>
          <w:szCs w:val="22"/>
          <w:lang w:eastAsia="zh-CN"/>
        </w:rPr>
      </w:pPr>
      <w:bookmarkStart w:id="31" w:name="_Toc485897837"/>
      <w:r w:rsidRPr="00C21C05">
        <w:rPr>
          <w:rFonts w:eastAsia="SimSun"/>
          <w:color w:val="auto"/>
          <w:sz w:val="22"/>
          <w:szCs w:val="22"/>
          <w:lang w:eastAsia="zh-CN"/>
        </w:rPr>
        <w:t>AJSC-NONMODELED Templates</w:t>
      </w:r>
      <w:bookmarkEnd w:id="31"/>
    </w:p>
    <w:p w:rsidR="00AB4A7D" w:rsidRPr="00C21C05" w:rsidRDefault="00AB4A7D" w:rsidP="00AB4A7D">
      <w:pPr>
        <w:rPr>
          <w:rFonts w:asciiTheme="majorHAnsi" w:eastAsia="SimSun" w:hAnsiTheme="majorHAnsi"/>
          <w:lang w:eastAsia="zh-CN"/>
        </w:rPr>
      </w:pPr>
    </w:p>
    <w:p w:rsidR="00AB4A7D" w:rsidRPr="00C21C05" w:rsidRDefault="00AB4A7D" w:rsidP="00E1080F">
      <w:pPr>
        <w:ind w:left="360" w:firstLine="360"/>
        <w:rPr>
          <w:rFonts w:asciiTheme="majorHAnsi" w:eastAsia="SimSun" w:hAnsiTheme="majorHAnsi"/>
          <w:lang w:eastAsia="zh-CN"/>
        </w:rPr>
      </w:pPr>
      <w:r w:rsidRPr="00C21C05">
        <w:rPr>
          <w:rFonts w:asciiTheme="majorHAnsi" w:eastAsia="SimSun" w:hAnsiTheme="majorHAnsi"/>
          <w:lang w:eastAsia="zh-CN"/>
        </w:rPr>
        <w:lastRenderedPageBreak/>
        <w:t>Choose one of the flavor</w:t>
      </w:r>
      <w:r w:rsidR="00C51FD1" w:rsidRPr="00C21C05">
        <w:rPr>
          <w:rFonts w:asciiTheme="majorHAnsi" w:eastAsia="SimSun" w:hAnsiTheme="majorHAnsi"/>
          <w:lang w:eastAsia="zh-CN"/>
        </w:rPr>
        <w:t xml:space="preserve">s from the following templates: </w:t>
      </w:r>
      <w:r w:rsidRPr="00C21C05">
        <w:rPr>
          <w:rFonts w:asciiTheme="majorHAnsi" w:eastAsia="SimSun" w:hAnsiTheme="majorHAnsi"/>
          <w:lang w:eastAsia="zh-CN"/>
        </w:rPr>
        <w:t>AJSC6_NONMODELEDSERVLET (using Camel Servlet, xml based route)</w:t>
      </w:r>
      <w:r w:rsidR="00E262E7" w:rsidRPr="00C21C05">
        <w:rPr>
          <w:rFonts w:asciiTheme="majorHAnsi" w:eastAsia="SimSun" w:hAnsiTheme="majorHAnsi"/>
          <w:lang w:eastAsia="zh-CN"/>
        </w:rPr>
        <w:t xml:space="preserve"> | </w:t>
      </w:r>
      <w:r w:rsidRPr="00C21C05">
        <w:rPr>
          <w:rFonts w:asciiTheme="majorHAnsi" w:eastAsia="SimSun" w:hAnsiTheme="majorHAnsi"/>
          <w:lang w:eastAsia="zh-CN"/>
        </w:rPr>
        <w:t>AJSC6_NONMODELEDCXF (using JAX-RS, java based route)</w:t>
      </w:r>
      <w:r w:rsidR="00E262E7" w:rsidRPr="00C21C05">
        <w:rPr>
          <w:rFonts w:asciiTheme="majorHAnsi" w:eastAsia="SimSun" w:hAnsiTheme="majorHAnsi"/>
          <w:lang w:eastAsia="zh-CN"/>
        </w:rPr>
        <w:t xml:space="preserve"> | </w:t>
      </w:r>
      <w:r w:rsidRPr="00C21C05">
        <w:rPr>
          <w:rFonts w:asciiTheme="majorHAnsi" w:eastAsia="SimSun" w:hAnsiTheme="majorHAnsi"/>
          <w:lang w:eastAsia="zh-CN"/>
        </w:rPr>
        <w:t xml:space="preserve">AJSC6_NONMODELEDRESTLET (using </w:t>
      </w:r>
      <w:proofErr w:type="spellStart"/>
      <w:r w:rsidRPr="00C21C05">
        <w:rPr>
          <w:rFonts w:asciiTheme="majorHAnsi" w:eastAsia="SimSun" w:hAnsiTheme="majorHAnsi"/>
          <w:lang w:eastAsia="zh-CN"/>
        </w:rPr>
        <w:t>Restlet</w:t>
      </w:r>
      <w:proofErr w:type="spellEnd"/>
      <w:r w:rsidRPr="00C21C05">
        <w:rPr>
          <w:rFonts w:asciiTheme="majorHAnsi" w:eastAsia="SimSun" w:hAnsiTheme="majorHAnsi"/>
          <w:lang w:eastAsia="zh-CN"/>
        </w:rPr>
        <w:t>)</w:t>
      </w:r>
    </w:p>
    <w:p w:rsidR="00AB4A7D" w:rsidRPr="00C21C05" w:rsidRDefault="00AB4A7D" w:rsidP="00AB4A7D">
      <w:pPr>
        <w:rPr>
          <w:rFonts w:asciiTheme="majorHAnsi" w:eastAsia="SimSun" w:hAnsiTheme="majorHAnsi"/>
          <w:lang w:eastAsia="zh-CN"/>
        </w:rPr>
      </w:pPr>
    </w:p>
    <w:p w:rsidR="00AB4A7D" w:rsidRPr="00C21C05" w:rsidRDefault="00AB4A7D" w:rsidP="00CA1101">
      <w:pPr>
        <w:pStyle w:val="Heading3"/>
        <w:numPr>
          <w:ilvl w:val="0"/>
          <w:numId w:val="40"/>
        </w:numPr>
        <w:rPr>
          <w:rFonts w:eastAsia="SimSun"/>
          <w:color w:val="auto"/>
          <w:sz w:val="22"/>
          <w:szCs w:val="22"/>
          <w:lang w:eastAsia="zh-CN"/>
        </w:rPr>
      </w:pPr>
      <w:bookmarkStart w:id="32" w:name="_Toc485897838"/>
      <w:r w:rsidRPr="00C21C05">
        <w:rPr>
          <w:rFonts w:eastAsia="SimSun"/>
          <w:color w:val="auto"/>
          <w:sz w:val="22"/>
          <w:szCs w:val="22"/>
          <w:lang w:eastAsia="zh-CN"/>
        </w:rPr>
        <w:t xml:space="preserve">AJSC-MAF </w:t>
      </w:r>
      <w:r w:rsidR="00C51FD1" w:rsidRPr="00C21C05">
        <w:rPr>
          <w:rFonts w:eastAsia="SimSun"/>
          <w:color w:val="auto"/>
          <w:sz w:val="22"/>
          <w:szCs w:val="22"/>
          <w:lang w:eastAsia="zh-CN"/>
        </w:rPr>
        <w:t>Template</w:t>
      </w:r>
      <w:bookmarkEnd w:id="32"/>
    </w:p>
    <w:p w:rsidR="00E6500E" w:rsidRDefault="00E6500E" w:rsidP="00C51FD1">
      <w:pPr>
        <w:ind w:firstLine="360"/>
        <w:rPr>
          <w:rFonts w:asciiTheme="majorHAnsi" w:eastAsia="SimSun" w:hAnsiTheme="majorHAnsi"/>
          <w:lang w:eastAsia="zh-CN"/>
        </w:rPr>
      </w:pPr>
    </w:p>
    <w:p w:rsidR="00AB4A7D" w:rsidRPr="00C21C05" w:rsidRDefault="00AB4A7D" w:rsidP="00C51FD1">
      <w:pPr>
        <w:ind w:firstLine="360"/>
        <w:rPr>
          <w:rFonts w:asciiTheme="majorHAnsi" w:eastAsia="SimSun" w:hAnsiTheme="majorHAnsi"/>
          <w:lang w:eastAsia="zh-CN"/>
        </w:rPr>
      </w:pPr>
      <w:r w:rsidRPr="00C21C05">
        <w:rPr>
          <w:rFonts w:asciiTheme="majorHAnsi" w:eastAsia="SimSun" w:hAnsiTheme="majorHAnsi"/>
          <w:lang w:eastAsia="zh-CN"/>
        </w:rPr>
        <w:t>Use the following t</w:t>
      </w:r>
      <w:r w:rsidR="00C51FD1" w:rsidRPr="00C21C05">
        <w:rPr>
          <w:rFonts w:asciiTheme="majorHAnsi" w:eastAsia="SimSun" w:hAnsiTheme="majorHAnsi"/>
          <w:lang w:eastAsia="zh-CN"/>
        </w:rPr>
        <w:t xml:space="preserve">emplate to create adapter </w:t>
      </w:r>
      <w:proofErr w:type="spellStart"/>
      <w:r w:rsidR="00700F06">
        <w:rPr>
          <w:rFonts w:asciiTheme="majorHAnsi" w:eastAsia="SimSun" w:hAnsiTheme="majorHAnsi" w:cstheme="minorHAnsi"/>
          <w:lang w:eastAsia="zh-CN"/>
        </w:rPr>
        <w:t>mS</w:t>
      </w:r>
      <w:proofErr w:type="spellEnd"/>
      <w:r w:rsidRPr="00C21C05">
        <w:rPr>
          <w:rFonts w:asciiTheme="majorHAnsi" w:eastAsia="SimSun" w:hAnsiTheme="majorHAnsi"/>
          <w:lang w:eastAsia="zh-CN"/>
        </w:rPr>
        <w:t xml:space="preserve"> (bundle)</w:t>
      </w:r>
      <w:r w:rsidR="00C51FD1" w:rsidRPr="00C21C05">
        <w:rPr>
          <w:rFonts w:asciiTheme="majorHAnsi" w:eastAsia="SimSun" w:hAnsiTheme="majorHAnsi"/>
          <w:lang w:eastAsia="zh-CN"/>
        </w:rPr>
        <w:t xml:space="preserve">: </w:t>
      </w:r>
      <w:r w:rsidRPr="00C21C05">
        <w:rPr>
          <w:rFonts w:asciiTheme="majorHAnsi" w:eastAsia="SimSun" w:hAnsiTheme="majorHAnsi"/>
          <w:lang w:eastAsia="zh-CN"/>
        </w:rPr>
        <w:t xml:space="preserve">AJSC_MAF </w:t>
      </w:r>
    </w:p>
    <w:p w:rsidR="00AB4A7D" w:rsidRPr="00C21C05" w:rsidRDefault="00AB4A7D" w:rsidP="00C51FD1">
      <w:pPr>
        <w:ind w:firstLine="360"/>
        <w:rPr>
          <w:rFonts w:asciiTheme="majorHAnsi" w:eastAsia="SimSun" w:hAnsiTheme="majorHAnsi"/>
          <w:lang w:eastAsia="zh-CN"/>
        </w:rPr>
      </w:pPr>
      <w:r w:rsidRPr="00C21C05">
        <w:rPr>
          <w:rFonts w:asciiTheme="majorHAnsi" w:eastAsia="SimSun" w:hAnsiTheme="majorHAnsi"/>
          <w:lang w:eastAsia="zh-CN"/>
        </w:rPr>
        <w:t>(Creating individual</w:t>
      </w:r>
      <w:r w:rsidR="00717267" w:rsidRPr="00C21C05">
        <w:rPr>
          <w:rFonts w:asciiTheme="majorHAnsi" w:eastAsia="SimSun" w:hAnsiTheme="majorHAnsi"/>
          <w:lang w:eastAsia="zh-CN"/>
        </w:rPr>
        <w:t xml:space="preserve"> adapter project (these are non-</w:t>
      </w:r>
      <w:r w:rsidRPr="00C21C05">
        <w:rPr>
          <w:rFonts w:asciiTheme="majorHAnsi" w:eastAsia="SimSun" w:hAnsiTheme="majorHAnsi"/>
          <w:lang w:eastAsia="zh-CN"/>
        </w:rPr>
        <w:t>deployable u</w:t>
      </w:r>
      <w:r w:rsidR="00C51FD1" w:rsidRPr="00C21C05">
        <w:rPr>
          <w:rFonts w:asciiTheme="majorHAnsi" w:eastAsia="SimSun" w:hAnsiTheme="majorHAnsi"/>
          <w:lang w:eastAsia="zh-CN"/>
        </w:rPr>
        <w:t xml:space="preserve">nit to be included in the </w:t>
      </w:r>
      <w:proofErr w:type="spellStart"/>
      <w:r w:rsidR="00700F06">
        <w:rPr>
          <w:rFonts w:asciiTheme="majorHAnsi" w:eastAsia="SimSun" w:hAnsiTheme="majorHAnsi" w:cstheme="minorHAnsi"/>
          <w:lang w:eastAsia="zh-CN"/>
        </w:rPr>
        <w:t>mS</w:t>
      </w:r>
      <w:proofErr w:type="spellEnd"/>
      <w:r w:rsidRPr="00C21C05">
        <w:rPr>
          <w:rFonts w:asciiTheme="majorHAnsi" w:eastAsia="SimSun" w:hAnsiTheme="majorHAnsi"/>
          <w:lang w:eastAsia="zh-CN"/>
        </w:rPr>
        <w:t>) will be BAU using existing MAF wizards)</w:t>
      </w:r>
    </w:p>
    <w:p w:rsidR="00D83768" w:rsidRPr="00D82F50" w:rsidRDefault="00D83768" w:rsidP="00484178">
      <w:pPr>
        <w:spacing w:after="0"/>
        <w:rPr>
          <w:rFonts w:asciiTheme="majorHAnsi" w:hAnsiTheme="majorHAnsi" w:cstheme="minorHAnsi"/>
          <w:sz w:val="24"/>
          <w:szCs w:val="24"/>
        </w:rPr>
      </w:pPr>
    </w:p>
    <w:p w:rsidR="008832A9" w:rsidRDefault="008832A9" w:rsidP="008832A9">
      <w:pPr>
        <w:pStyle w:val="Heading2"/>
        <w:rPr>
          <w:rStyle w:val="Heading1Char"/>
          <w:color w:val="FF0000"/>
        </w:rPr>
      </w:pPr>
      <w:bookmarkStart w:id="33" w:name="_Toc485897839"/>
      <w:r>
        <w:rPr>
          <w:rStyle w:val="Heading1Char"/>
        </w:rPr>
        <w:t>6.4</w:t>
      </w:r>
      <w:r>
        <w:rPr>
          <w:rStyle w:val="Heading1Char"/>
        </w:rPr>
        <w:tab/>
      </w:r>
      <w:r w:rsidRPr="00AE205D">
        <w:rPr>
          <w:rStyle w:val="Heading1Char"/>
        </w:rPr>
        <w:t>CSI DB</w:t>
      </w:r>
      <w:r w:rsidR="0069112E">
        <w:rPr>
          <w:rStyle w:val="Heading1Char"/>
        </w:rPr>
        <w:t>, CSI Dashboard, CS BOBPM DB</w:t>
      </w:r>
      <w:bookmarkEnd w:id="33"/>
    </w:p>
    <w:p w:rsidR="0069112E" w:rsidRDefault="0069112E" w:rsidP="0069112E"/>
    <w:p w:rsidR="0069112E" w:rsidRPr="0071618A" w:rsidRDefault="0069112E" w:rsidP="0069112E">
      <w:pPr>
        <w:ind w:firstLine="720"/>
        <w:rPr>
          <w:rFonts w:asciiTheme="majorHAnsi" w:hAnsiTheme="majorHAnsi"/>
        </w:rPr>
      </w:pPr>
      <w:r>
        <w:tab/>
      </w:r>
      <w:r w:rsidRPr="0071618A">
        <w:rPr>
          <w:rFonts w:asciiTheme="majorHAnsi" w:hAnsiTheme="majorHAnsi"/>
        </w:rPr>
        <w:t>There are some databases used for CSI Sub-Applications including BPM for reference data, state preservation for service communication, business data, audit, process information</w:t>
      </w:r>
      <w:r w:rsidR="00CC1642">
        <w:rPr>
          <w:rFonts w:asciiTheme="majorHAnsi" w:hAnsiTheme="majorHAnsi"/>
        </w:rPr>
        <w:t xml:space="preserve">. This is </w:t>
      </w:r>
      <w:r>
        <w:rPr>
          <w:rFonts w:asciiTheme="majorHAnsi" w:hAnsiTheme="majorHAnsi"/>
        </w:rPr>
        <w:t xml:space="preserve"> </w:t>
      </w:r>
      <w:r w:rsidRPr="0071618A">
        <w:rPr>
          <w:rFonts w:asciiTheme="majorHAnsi" w:hAnsiTheme="majorHAnsi"/>
        </w:rPr>
        <w:t xml:space="preserve"> </w:t>
      </w:r>
      <w:r w:rsidR="00EC3822">
        <w:rPr>
          <w:rFonts w:asciiTheme="majorHAnsi" w:hAnsiTheme="majorHAnsi"/>
        </w:rPr>
        <w:t>needed</w:t>
      </w:r>
      <w:r w:rsidRPr="0071618A">
        <w:rPr>
          <w:rFonts w:asciiTheme="majorHAnsi" w:hAnsiTheme="majorHAnsi"/>
        </w:rPr>
        <w:t xml:space="preserve"> to provide support for the business rules implementation etc. other than CDF, LDAP </w:t>
      </w:r>
      <w:r>
        <w:rPr>
          <w:rFonts w:asciiTheme="majorHAnsi" w:hAnsiTheme="majorHAnsi"/>
        </w:rPr>
        <w:t>storage systems.</w:t>
      </w:r>
      <w:r w:rsidRPr="0071618A">
        <w:rPr>
          <w:rFonts w:asciiTheme="majorHAnsi" w:hAnsiTheme="majorHAnsi"/>
        </w:rPr>
        <w:t xml:space="preserve"> </w:t>
      </w:r>
    </w:p>
    <w:p w:rsidR="0069112E" w:rsidRPr="0071618A" w:rsidRDefault="0069112E" w:rsidP="0069112E">
      <w:pPr>
        <w:rPr>
          <w:rFonts w:asciiTheme="majorHAnsi" w:hAnsiTheme="majorHAnsi"/>
        </w:rPr>
      </w:pPr>
      <w:r w:rsidRPr="0071618A">
        <w:rPr>
          <w:rFonts w:asciiTheme="majorHAnsi" w:hAnsiTheme="majorHAnsi"/>
        </w:rPr>
        <w:t>The</w:t>
      </w:r>
      <w:r w:rsidR="00D83768">
        <w:rPr>
          <w:rFonts w:asciiTheme="majorHAnsi" w:hAnsiTheme="majorHAnsi"/>
        </w:rPr>
        <w:t>y</w:t>
      </w:r>
      <w:r w:rsidRPr="0071618A">
        <w:rPr>
          <w:rFonts w:asciiTheme="majorHAnsi" w:hAnsiTheme="majorHAnsi"/>
        </w:rPr>
        <w:t xml:space="preserve"> will not be impacted during </w:t>
      </w:r>
      <w:r w:rsidR="00D83768">
        <w:rPr>
          <w:rFonts w:asciiTheme="majorHAnsi" w:hAnsiTheme="majorHAnsi"/>
        </w:rPr>
        <w:t xml:space="preserve">the </w:t>
      </w:r>
      <w:r w:rsidR="00D83768" w:rsidRPr="0071618A">
        <w:rPr>
          <w:rFonts w:asciiTheme="majorHAnsi" w:hAnsiTheme="majorHAnsi"/>
        </w:rPr>
        <w:t>AJSC6</w:t>
      </w:r>
      <w:r w:rsidRPr="0071618A">
        <w:rPr>
          <w:rFonts w:asciiTheme="majorHAnsi" w:hAnsiTheme="majorHAnsi"/>
        </w:rPr>
        <w:t xml:space="preserve"> bundle migration process. </w:t>
      </w:r>
    </w:p>
    <w:p w:rsidR="008832A9" w:rsidRDefault="008832A9" w:rsidP="008832A9">
      <w:pPr>
        <w:pStyle w:val="Heading2"/>
        <w:rPr>
          <w:rStyle w:val="Heading1Char"/>
          <w:color w:val="FF0000"/>
        </w:rPr>
      </w:pPr>
      <w:bookmarkStart w:id="34" w:name="_Toc485897840"/>
      <w:r>
        <w:rPr>
          <w:rStyle w:val="Heading1Char"/>
        </w:rPr>
        <w:t>6.5</w:t>
      </w:r>
      <w:r>
        <w:rPr>
          <w:rStyle w:val="Heading1Char"/>
        </w:rPr>
        <w:tab/>
        <w:t xml:space="preserve">Common Data Model </w:t>
      </w:r>
      <w:r w:rsidR="00A51548">
        <w:rPr>
          <w:rStyle w:val="Heading1Char"/>
        </w:rPr>
        <w:t>Restructuring (</w:t>
      </w:r>
      <w:r>
        <w:rPr>
          <w:rStyle w:val="Heading1Char"/>
        </w:rPr>
        <w:t>CDMR)</w:t>
      </w:r>
      <w:bookmarkEnd w:id="34"/>
      <w:r>
        <w:rPr>
          <w:rStyle w:val="Heading1Char"/>
        </w:rPr>
        <w:t xml:space="preserve"> </w:t>
      </w:r>
    </w:p>
    <w:p w:rsidR="00D83768" w:rsidRDefault="00D83768" w:rsidP="0069112E"/>
    <w:p w:rsidR="0069112E" w:rsidRPr="0020005D" w:rsidRDefault="00163691" w:rsidP="0069112E">
      <w:pPr>
        <w:rPr>
          <w:rFonts w:asciiTheme="majorHAnsi" w:hAnsiTheme="majorHAnsi"/>
        </w:rPr>
      </w:pPr>
      <w:r>
        <w:tab/>
      </w:r>
      <w:r w:rsidR="00D83768" w:rsidRPr="00D83768">
        <w:rPr>
          <w:rFonts w:asciiTheme="majorHAnsi" w:hAnsiTheme="majorHAnsi"/>
        </w:rPr>
        <w:t>The APIs should be</w:t>
      </w:r>
      <w:r w:rsidR="0069112E" w:rsidRPr="0020005D">
        <w:rPr>
          <w:rFonts w:asciiTheme="majorHAnsi" w:hAnsiTheme="majorHAnsi"/>
        </w:rPr>
        <w:t xml:space="preserve"> reorganize </w:t>
      </w:r>
      <w:r w:rsidR="00D83768">
        <w:rPr>
          <w:rFonts w:asciiTheme="majorHAnsi" w:hAnsiTheme="majorHAnsi"/>
        </w:rPr>
        <w:t xml:space="preserve">to allow for </w:t>
      </w:r>
      <w:r w:rsidR="0069112E" w:rsidRPr="0020005D">
        <w:rPr>
          <w:rFonts w:asciiTheme="majorHAnsi" w:hAnsiTheme="majorHAnsi"/>
        </w:rPr>
        <w:t xml:space="preserve">more </w:t>
      </w:r>
      <w:proofErr w:type="spellStart"/>
      <w:r w:rsidR="00700F06">
        <w:rPr>
          <w:rFonts w:asciiTheme="majorHAnsi" w:hAnsiTheme="majorHAnsi" w:cstheme="minorHAnsi"/>
        </w:rPr>
        <w:t>mS</w:t>
      </w:r>
      <w:proofErr w:type="spellEnd"/>
      <w:r w:rsidR="00D83768">
        <w:rPr>
          <w:rFonts w:asciiTheme="majorHAnsi" w:hAnsiTheme="majorHAnsi" w:cstheme="minorHAnsi"/>
        </w:rPr>
        <w:t xml:space="preserve"> </w:t>
      </w:r>
      <w:r w:rsidR="0069112E" w:rsidRPr="0020005D">
        <w:rPr>
          <w:rFonts w:asciiTheme="majorHAnsi" w:hAnsiTheme="majorHAnsi"/>
        </w:rPr>
        <w:t xml:space="preserve">using the </w:t>
      </w:r>
      <w:proofErr w:type="spellStart"/>
      <w:r w:rsidR="00700F06">
        <w:rPr>
          <w:rFonts w:asciiTheme="majorHAnsi" w:hAnsiTheme="majorHAnsi" w:cstheme="minorHAnsi"/>
        </w:rPr>
        <w:t>mS</w:t>
      </w:r>
      <w:proofErr w:type="spellEnd"/>
      <w:r w:rsidR="0069112E" w:rsidRPr="0020005D">
        <w:rPr>
          <w:rFonts w:asciiTheme="majorHAnsi" w:hAnsiTheme="majorHAnsi"/>
        </w:rPr>
        <w:t xml:space="preserve"> tooling/conc</w:t>
      </w:r>
      <w:r w:rsidR="0069112E">
        <w:rPr>
          <w:rFonts w:asciiTheme="majorHAnsi" w:hAnsiTheme="majorHAnsi"/>
        </w:rPr>
        <w:t>epts without impacting clients.</w:t>
      </w:r>
    </w:p>
    <w:p w:rsidR="0069112E" w:rsidRPr="0020005D" w:rsidRDefault="0069112E" w:rsidP="0069112E">
      <w:pPr>
        <w:rPr>
          <w:rFonts w:asciiTheme="majorHAnsi" w:hAnsiTheme="majorHAnsi"/>
        </w:rPr>
      </w:pPr>
      <w:r w:rsidRPr="0020005D">
        <w:rPr>
          <w:rFonts w:asciiTheme="majorHAnsi" w:hAnsiTheme="majorHAnsi"/>
        </w:rPr>
        <w:t xml:space="preserve">The </w:t>
      </w:r>
      <w:proofErr w:type="spellStart"/>
      <w:r w:rsidR="00700F06">
        <w:rPr>
          <w:rFonts w:asciiTheme="majorHAnsi" w:hAnsiTheme="majorHAnsi" w:cstheme="minorHAnsi"/>
        </w:rPr>
        <w:t>mS</w:t>
      </w:r>
      <w:proofErr w:type="spellEnd"/>
      <w:r w:rsidRPr="0020005D">
        <w:rPr>
          <w:rFonts w:asciiTheme="majorHAnsi" w:hAnsiTheme="majorHAnsi"/>
        </w:rPr>
        <w:t xml:space="preserve"> </w:t>
      </w:r>
      <w:r w:rsidR="00EA5D0B">
        <w:rPr>
          <w:rFonts w:asciiTheme="majorHAnsi" w:hAnsiTheme="majorHAnsi"/>
        </w:rPr>
        <w:t>b</w:t>
      </w:r>
      <w:r w:rsidRPr="0020005D">
        <w:rPr>
          <w:rFonts w:asciiTheme="majorHAnsi" w:hAnsiTheme="majorHAnsi"/>
        </w:rPr>
        <w:t xml:space="preserve">undle will have API(s) within it. Each </w:t>
      </w:r>
      <w:proofErr w:type="spellStart"/>
      <w:r w:rsidR="00D83768">
        <w:rPr>
          <w:rFonts w:asciiTheme="majorHAnsi" w:hAnsiTheme="majorHAnsi"/>
        </w:rPr>
        <w:t>mS</w:t>
      </w:r>
      <w:proofErr w:type="spellEnd"/>
      <w:r w:rsidR="00D83768">
        <w:rPr>
          <w:rFonts w:asciiTheme="majorHAnsi" w:hAnsiTheme="majorHAnsi"/>
        </w:rPr>
        <w:t xml:space="preserve"> </w:t>
      </w:r>
      <w:r w:rsidRPr="0020005D">
        <w:rPr>
          <w:rFonts w:asciiTheme="majorHAnsi" w:hAnsiTheme="majorHAnsi"/>
        </w:rPr>
        <w:t xml:space="preserve">bundle with its own APIs </w:t>
      </w:r>
      <w:r w:rsidR="00D83768" w:rsidRPr="0020005D">
        <w:rPr>
          <w:rFonts w:asciiTheme="majorHAnsi" w:hAnsiTheme="majorHAnsi"/>
        </w:rPr>
        <w:t>and CDMR</w:t>
      </w:r>
      <w:r w:rsidRPr="0020005D">
        <w:rPr>
          <w:rFonts w:asciiTheme="majorHAnsi" w:hAnsiTheme="majorHAnsi"/>
        </w:rPr>
        <w:t xml:space="preserve"> service application will allow </w:t>
      </w:r>
      <w:r w:rsidR="00EA5D0B">
        <w:rPr>
          <w:rFonts w:asciiTheme="majorHAnsi" w:hAnsiTheme="majorHAnsi"/>
        </w:rPr>
        <w:t xml:space="preserve">the </w:t>
      </w:r>
      <w:r w:rsidRPr="0020005D">
        <w:rPr>
          <w:rFonts w:asciiTheme="majorHAnsi" w:hAnsiTheme="majorHAnsi"/>
        </w:rPr>
        <w:t>unit to be schema, versioned, developed, deployed</w:t>
      </w:r>
      <w:r w:rsidR="00EA5D0B">
        <w:rPr>
          <w:rFonts w:asciiTheme="majorHAnsi" w:hAnsiTheme="majorHAnsi"/>
        </w:rPr>
        <w:t xml:space="preserve">, </w:t>
      </w:r>
      <w:r w:rsidRPr="0020005D">
        <w:rPr>
          <w:rFonts w:asciiTheme="majorHAnsi" w:hAnsiTheme="majorHAnsi"/>
        </w:rPr>
        <w:t>and delivered independently and continuously. These</w:t>
      </w:r>
      <w:r w:rsidR="00EA5D0B">
        <w:rPr>
          <w:rFonts w:asciiTheme="majorHAnsi" w:hAnsiTheme="majorHAnsi"/>
        </w:rPr>
        <w:t xml:space="preserve"> are</w:t>
      </w:r>
      <w:r w:rsidRPr="0020005D">
        <w:rPr>
          <w:rFonts w:asciiTheme="majorHAnsi" w:hAnsiTheme="majorHAnsi"/>
        </w:rPr>
        <w:t xml:space="preserve"> AJSC 6.0 bundles. Since it is its own CDMR service application, it would also have its own toolkit.</w:t>
      </w:r>
    </w:p>
    <w:p w:rsidR="0069112E" w:rsidRDefault="0069112E" w:rsidP="0069112E">
      <w:pPr>
        <w:rPr>
          <w:rFonts w:asciiTheme="majorHAnsi" w:hAnsiTheme="majorHAnsi"/>
        </w:rPr>
      </w:pPr>
    </w:p>
    <w:p w:rsidR="00EA5D0B" w:rsidRDefault="00EA5D0B" w:rsidP="0069112E">
      <w:pPr>
        <w:rPr>
          <w:rFonts w:asciiTheme="majorHAnsi" w:hAnsiTheme="majorHAnsi"/>
        </w:rPr>
      </w:pPr>
    </w:p>
    <w:p w:rsidR="00E6500E" w:rsidRDefault="00E6500E" w:rsidP="0069112E">
      <w:pPr>
        <w:rPr>
          <w:rFonts w:asciiTheme="majorHAnsi" w:hAnsiTheme="majorHAnsi"/>
        </w:rPr>
      </w:pPr>
    </w:p>
    <w:p w:rsidR="00EC3822" w:rsidRPr="0020005D" w:rsidRDefault="00EC3822" w:rsidP="0069112E">
      <w:pPr>
        <w:rPr>
          <w:rFonts w:asciiTheme="majorHAnsi" w:hAnsiTheme="majorHAnsi"/>
        </w:rPr>
      </w:pPr>
    </w:p>
    <w:p w:rsidR="0069112E" w:rsidRPr="0020005D" w:rsidRDefault="0069112E" w:rsidP="0069112E">
      <w:pPr>
        <w:rPr>
          <w:rFonts w:asciiTheme="majorHAnsi" w:hAnsiTheme="majorHAnsi"/>
        </w:rPr>
      </w:pPr>
      <w:r w:rsidRPr="0020005D">
        <w:rPr>
          <w:rFonts w:asciiTheme="majorHAnsi" w:hAnsiTheme="majorHAnsi"/>
        </w:rPr>
        <w:t xml:space="preserve">In short, for </w:t>
      </w:r>
      <w:proofErr w:type="spellStart"/>
      <w:r w:rsidR="00700F06">
        <w:rPr>
          <w:rFonts w:asciiTheme="majorHAnsi" w:hAnsiTheme="majorHAnsi" w:cstheme="minorHAnsi"/>
        </w:rPr>
        <w:t>mS</w:t>
      </w:r>
      <w:proofErr w:type="spellEnd"/>
      <w:r w:rsidRPr="0020005D">
        <w:rPr>
          <w:rFonts w:asciiTheme="majorHAnsi" w:hAnsiTheme="majorHAnsi"/>
        </w:rPr>
        <w:t xml:space="preserve"> migration</w:t>
      </w:r>
    </w:p>
    <w:p w:rsidR="0069112E" w:rsidRPr="0020005D" w:rsidRDefault="0069112E" w:rsidP="0069112E">
      <w:pPr>
        <w:pStyle w:val="ListParagraph"/>
        <w:numPr>
          <w:ilvl w:val="0"/>
          <w:numId w:val="41"/>
        </w:numPr>
        <w:spacing w:after="0" w:line="240" w:lineRule="auto"/>
        <w:contextualSpacing w:val="0"/>
        <w:rPr>
          <w:rFonts w:asciiTheme="majorHAnsi" w:hAnsiTheme="majorHAnsi"/>
          <w:color w:val="auto"/>
        </w:rPr>
      </w:pPr>
      <w:r w:rsidRPr="0020005D">
        <w:rPr>
          <w:rFonts w:asciiTheme="majorHAnsi" w:hAnsiTheme="majorHAnsi"/>
          <w:color w:val="auto"/>
        </w:rPr>
        <w:lastRenderedPageBreak/>
        <w:t xml:space="preserve">Each Bounded Context is a </w:t>
      </w:r>
      <w:proofErr w:type="spellStart"/>
      <w:r w:rsidR="00700F06">
        <w:rPr>
          <w:rFonts w:asciiTheme="majorHAnsi" w:hAnsiTheme="majorHAnsi" w:cstheme="minorHAnsi"/>
          <w:color w:val="auto"/>
        </w:rPr>
        <w:t>mS</w:t>
      </w:r>
      <w:proofErr w:type="spellEnd"/>
      <w:r w:rsidRPr="0020005D">
        <w:rPr>
          <w:rFonts w:asciiTheme="majorHAnsi" w:hAnsiTheme="majorHAnsi"/>
          <w:color w:val="auto"/>
        </w:rPr>
        <w:t xml:space="preserve"> and is set of related services on same entity (like Account)</w:t>
      </w:r>
    </w:p>
    <w:p w:rsidR="0069112E" w:rsidRPr="0020005D" w:rsidRDefault="00D914C9" w:rsidP="0069112E">
      <w:pPr>
        <w:pStyle w:val="ListParagraph"/>
        <w:numPr>
          <w:ilvl w:val="0"/>
          <w:numId w:val="41"/>
        </w:numPr>
        <w:spacing w:after="0" w:line="240" w:lineRule="auto"/>
        <w:contextualSpacing w:val="0"/>
        <w:rPr>
          <w:rFonts w:asciiTheme="majorHAnsi" w:hAnsiTheme="majorHAnsi"/>
          <w:color w:val="auto"/>
        </w:rPr>
      </w:pPr>
      <w:r>
        <w:rPr>
          <w:rFonts w:asciiTheme="majorHAnsi" w:hAnsiTheme="majorHAnsi"/>
          <w:color w:val="auto"/>
        </w:rPr>
        <w:t>D</w:t>
      </w:r>
      <w:r w:rsidR="0069112E" w:rsidRPr="0020005D">
        <w:rPr>
          <w:rFonts w:asciiTheme="majorHAnsi" w:hAnsiTheme="majorHAnsi"/>
          <w:color w:val="auto"/>
        </w:rPr>
        <w:t>efine a new CDMR service application name each Bounded Context</w:t>
      </w:r>
    </w:p>
    <w:p w:rsidR="0069112E" w:rsidRPr="0020005D" w:rsidRDefault="0069112E" w:rsidP="0069112E">
      <w:pPr>
        <w:pStyle w:val="ListParagraph"/>
        <w:numPr>
          <w:ilvl w:val="0"/>
          <w:numId w:val="41"/>
        </w:numPr>
        <w:spacing w:after="0" w:line="240" w:lineRule="auto"/>
        <w:contextualSpacing w:val="0"/>
        <w:rPr>
          <w:rFonts w:asciiTheme="majorHAnsi" w:hAnsiTheme="majorHAnsi"/>
          <w:color w:val="auto"/>
        </w:rPr>
      </w:pPr>
      <w:r w:rsidRPr="0020005D">
        <w:rPr>
          <w:rFonts w:asciiTheme="majorHAnsi" w:hAnsiTheme="majorHAnsi"/>
          <w:color w:val="auto"/>
        </w:rPr>
        <w:t xml:space="preserve">Each Bounded Context will have </w:t>
      </w:r>
      <w:r w:rsidR="00D914C9" w:rsidRPr="0020005D">
        <w:rPr>
          <w:rFonts w:asciiTheme="majorHAnsi" w:hAnsiTheme="majorHAnsi"/>
          <w:color w:val="auto"/>
        </w:rPr>
        <w:t>its</w:t>
      </w:r>
      <w:r w:rsidRPr="0020005D">
        <w:rPr>
          <w:rFonts w:asciiTheme="majorHAnsi" w:hAnsiTheme="majorHAnsi"/>
          <w:color w:val="auto"/>
        </w:rPr>
        <w:t xml:space="preserve"> own new bundle and the name of the bundle should be the </w:t>
      </w:r>
      <w:proofErr w:type="spellStart"/>
      <w:r w:rsidR="00700F06">
        <w:rPr>
          <w:rFonts w:asciiTheme="majorHAnsi" w:hAnsiTheme="majorHAnsi" w:cstheme="minorHAnsi"/>
          <w:color w:val="auto"/>
        </w:rPr>
        <w:t>mS</w:t>
      </w:r>
      <w:proofErr w:type="spellEnd"/>
      <w:r w:rsidRPr="0020005D">
        <w:rPr>
          <w:rFonts w:asciiTheme="majorHAnsi" w:hAnsiTheme="majorHAnsi"/>
          <w:color w:val="auto"/>
        </w:rPr>
        <w:t xml:space="preserve"> name</w:t>
      </w:r>
    </w:p>
    <w:p w:rsidR="0069112E" w:rsidRPr="0020005D" w:rsidRDefault="0069112E" w:rsidP="0069112E">
      <w:pPr>
        <w:pStyle w:val="ListParagraph"/>
        <w:numPr>
          <w:ilvl w:val="0"/>
          <w:numId w:val="41"/>
        </w:numPr>
        <w:spacing w:after="0" w:line="240" w:lineRule="auto"/>
        <w:contextualSpacing w:val="0"/>
        <w:rPr>
          <w:rFonts w:asciiTheme="majorHAnsi" w:hAnsiTheme="majorHAnsi"/>
          <w:color w:val="auto"/>
        </w:rPr>
      </w:pPr>
      <w:r w:rsidRPr="0020005D">
        <w:rPr>
          <w:rFonts w:asciiTheme="majorHAnsi" w:hAnsiTheme="majorHAnsi"/>
          <w:color w:val="auto"/>
        </w:rPr>
        <w:t>The new bundle needs to run in AJSC 6.0</w:t>
      </w:r>
    </w:p>
    <w:p w:rsidR="0069112E" w:rsidRDefault="0069112E" w:rsidP="0069112E"/>
    <w:p w:rsidR="0069112E" w:rsidRDefault="0069112E" w:rsidP="0069112E">
      <w:pPr>
        <w:pStyle w:val="Heading3"/>
      </w:pPr>
      <w:bookmarkStart w:id="35" w:name="_Toc481290061"/>
      <w:bookmarkStart w:id="36" w:name="_Toc485897841"/>
      <w:r>
        <w:t>6.5.1</w:t>
      </w:r>
      <w:r>
        <w:tab/>
        <w:t>Service Namespace Change</w:t>
      </w:r>
      <w:bookmarkEnd w:id="35"/>
      <w:bookmarkEnd w:id="36"/>
    </w:p>
    <w:p w:rsidR="00E1080F" w:rsidRPr="00E1080F" w:rsidRDefault="00E1080F" w:rsidP="00E1080F"/>
    <w:p w:rsidR="0069112E" w:rsidRDefault="0069112E" w:rsidP="0069112E">
      <w:r>
        <w:t>Namespace change examples are given below:</w:t>
      </w:r>
    </w:p>
    <w:p w:rsidR="0069112E" w:rsidRPr="00613048" w:rsidRDefault="0069112E" w:rsidP="0069112E">
      <w:pPr>
        <w:numPr>
          <w:ilvl w:val="0"/>
          <w:numId w:val="44"/>
        </w:numPr>
        <w:spacing w:after="0"/>
        <w:rPr>
          <w:rFonts w:asciiTheme="majorHAnsi" w:hAnsiTheme="majorHAnsi"/>
        </w:rPr>
      </w:pPr>
      <w:r w:rsidRPr="00613048">
        <w:rPr>
          <w:rFonts w:asciiTheme="majorHAnsi" w:hAnsiTheme="majorHAnsi"/>
        </w:rPr>
        <w:t xml:space="preserve">Old </w:t>
      </w:r>
    </w:p>
    <w:p w:rsidR="0069112E" w:rsidRPr="00613048" w:rsidRDefault="0069112E" w:rsidP="0069112E">
      <w:pPr>
        <w:numPr>
          <w:ilvl w:val="1"/>
          <w:numId w:val="44"/>
        </w:numPr>
        <w:spacing w:after="0"/>
        <w:rPr>
          <w:rFonts w:asciiTheme="majorHAnsi" w:hAnsiTheme="majorHAnsi"/>
        </w:rPr>
      </w:pPr>
      <w:r w:rsidRPr="00613048">
        <w:rPr>
          <w:rFonts w:asciiTheme="majorHAnsi" w:hAnsiTheme="majorHAnsi"/>
        </w:rPr>
        <w:t>CSI/Types/Public/MessageHeader.xsd</w:t>
      </w:r>
    </w:p>
    <w:p w:rsidR="0069112E" w:rsidRPr="00613048" w:rsidRDefault="0069112E" w:rsidP="0069112E">
      <w:pPr>
        <w:numPr>
          <w:ilvl w:val="1"/>
          <w:numId w:val="44"/>
        </w:numPr>
        <w:spacing w:after="0"/>
        <w:rPr>
          <w:rFonts w:asciiTheme="majorHAnsi" w:hAnsiTheme="majorHAnsi"/>
        </w:rPr>
      </w:pPr>
      <w:r w:rsidRPr="00613048">
        <w:rPr>
          <w:rFonts w:asciiTheme="majorHAnsi" w:hAnsiTheme="majorHAnsi"/>
        </w:rPr>
        <w:t>CSI/Types/Public/SoapFault.xsd</w:t>
      </w:r>
    </w:p>
    <w:p w:rsidR="0069112E" w:rsidRPr="00613048" w:rsidRDefault="0069112E" w:rsidP="0069112E">
      <w:pPr>
        <w:numPr>
          <w:ilvl w:val="1"/>
          <w:numId w:val="44"/>
        </w:numPr>
        <w:spacing w:after="0"/>
        <w:rPr>
          <w:rFonts w:asciiTheme="majorHAnsi" w:hAnsiTheme="majorHAnsi"/>
        </w:rPr>
      </w:pPr>
      <w:r w:rsidRPr="00613048">
        <w:rPr>
          <w:rFonts w:asciiTheme="majorHAnsi" w:hAnsiTheme="majorHAnsi"/>
        </w:rPr>
        <w:t>CSI/Types/Public/CingularDataModel.xsd</w:t>
      </w:r>
    </w:p>
    <w:p w:rsidR="0069112E" w:rsidRPr="00613048" w:rsidRDefault="0069112E" w:rsidP="0069112E">
      <w:pPr>
        <w:numPr>
          <w:ilvl w:val="1"/>
          <w:numId w:val="44"/>
        </w:numPr>
        <w:spacing w:after="0"/>
        <w:rPr>
          <w:rFonts w:asciiTheme="majorHAnsi" w:hAnsiTheme="majorHAnsi"/>
        </w:rPr>
      </w:pPr>
      <w:r w:rsidRPr="00613048">
        <w:rPr>
          <w:rFonts w:asciiTheme="majorHAnsi" w:hAnsiTheme="majorHAnsi"/>
        </w:rPr>
        <w:t>CSI/Types/Public/ErrorResponse.xsd</w:t>
      </w:r>
    </w:p>
    <w:p w:rsidR="0069112E" w:rsidRPr="00613048" w:rsidRDefault="0069112E" w:rsidP="0069112E">
      <w:pPr>
        <w:numPr>
          <w:ilvl w:val="1"/>
          <w:numId w:val="44"/>
        </w:numPr>
        <w:spacing w:after="0"/>
        <w:rPr>
          <w:rFonts w:asciiTheme="majorHAnsi" w:hAnsiTheme="majorHAnsi"/>
        </w:rPr>
      </w:pPr>
      <w:r w:rsidRPr="00613048">
        <w:rPr>
          <w:rFonts w:asciiTheme="majorHAnsi" w:hAnsiTheme="majorHAnsi"/>
        </w:rPr>
        <w:t>CSI/Container/Public/AddWirelineTroubleReportRequest.xsd</w:t>
      </w:r>
    </w:p>
    <w:p w:rsidR="0069112E" w:rsidRPr="00613048" w:rsidRDefault="0069112E" w:rsidP="0069112E">
      <w:pPr>
        <w:numPr>
          <w:ilvl w:val="1"/>
          <w:numId w:val="44"/>
        </w:numPr>
        <w:spacing w:after="0"/>
        <w:rPr>
          <w:rFonts w:asciiTheme="majorHAnsi" w:hAnsiTheme="majorHAnsi"/>
        </w:rPr>
      </w:pPr>
      <w:r w:rsidRPr="00613048">
        <w:rPr>
          <w:rFonts w:asciiTheme="majorHAnsi" w:hAnsiTheme="majorHAnsi"/>
        </w:rPr>
        <w:t>CSI/Container/Public/AddWirelineTroubleReportResponse.xsd</w:t>
      </w:r>
    </w:p>
    <w:p w:rsidR="0069112E" w:rsidRPr="00613048" w:rsidRDefault="0069112E" w:rsidP="0069112E">
      <w:pPr>
        <w:numPr>
          <w:ilvl w:val="0"/>
          <w:numId w:val="44"/>
        </w:numPr>
        <w:spacing w:after="0"/>
        <w:rPr>
          <w:rFonts w:asciiTheme="majorHAnsi" w:hAnsiTheme="majorHAnsi"/>
        </w:rPr>
      </w:pPr>
      <w:r w:rsidRPr="00613048">
        <w:rPr>
          <w:rFonts w:asciiTheme="majorHAnsi" w:hAnsiTheme="majorHAnsi"/>
        </w:rPr>
        <w:t>New</w:t>
      </w:r>
    </w:p>
    <w:p w:rsidR="0069112E" w:rsidRPr="00613048" w:rsidRDefault="0069112E" w:rsidP="0069112E">
      <w:pPr>
        <w:numPr>
          <w:ilvl w:val="1"/>
          <w:numId w:val="44"/>
        </w:numPr>
        <w:spacing w:after="0"/>
        <w:rPr>
          <w:rFonts w:asciiTheme="majorHAnsi" w:hAnsiTheme="majorHAnsi"/>
        </w:rPr>
      </w:pPr>
      <w:r w:rsidRPr="00613048">
        <w:rPr>
          <w:rFonts w:asciiTheme="majorHAnsi" w:hAnsiTheme="majorHAnsi"/>
        </w:rPr>
        <w:t>CSI/</w:t>
      </w:r>
      <w:r w:rsidRPr="00613048">
        <w:rPr>
          <w:rFonts w:asciiTheme="majorHAnsi" w:hAnsiTheme="majorHAnsi"/>
          <w:b/>
        </w:rPr>
        <w:t>TroubleManagement</w:t>
      </w:r>
      <w:r w:rsidRPr="00613048">
        <w:rPr>
          <w:rFonts w:asciiTheme="majorHAnsi" w:hAnsiTheme="majorHAnsi"/>
        </w:rPr>
        <w:t>/</w:t>
      </w:r>
      <w:r w:rsidRPr="00613048">
        <w:rPr>
          <w:rFonts w:asciiTheme="majorHAnsi" w:hAnsiTheme="majorHAnsi"/>
          <w:b/>
        </w:rPr>
        <w:t>InfrastructureCommon</w:t>
      </w:r>
      <w:r w:rsidRPr="00613048">
        <w:rPr>
          <w:rFonts w:asciiTheme="majorHAnsi" w:hAnsiTheme="majorHAnsi"/>
        </w:rPr>
        <w:t>/Types/Public/MessageHeader.xsd</w:t>
      </w:r>
    </w:p>
    <w:p w:rsidR="0069112E" w:rsidRPr="00613048" w:rsidRDefault="0069112E" w:rsidP="0069112E">
      <w:pPr>
        <w:numPr>
          <w:ilvl w:val="1"/>
          <w:numId w:val="44"/>
        </w:numPr>
        <w:spacing w:after="0"/>
        <w:rPr>
          <w:rFonts w:asciiTheme="majorHAnsi" w:hAnsiTheme="majorHAnsi"/>
        </w:rPr>
      </w:pPr>
      <w:r w:rsidRPr="00613048">
        <w:rPr>
          <w:rFonts w:asciiTheme="majorHAnsi" w:hAnsiTheme="majorHAnsi"/>
        </w:rPr>
        <w:t>CSI/</w:t>
      </w:r>
      <w:r w:rsidRPr="00613048">
        <w:rPr>
          <w:rFonts w:asciiTheme="majorHAnsi" w:hAnsiTheme="majorHAnsi"/>
          <w:b/>
        </w:rPr>
        <w:t>TroubleManagement</w:t>
      </w:r>
      <w:r w:rsidRPr="00613048">
        <w:rPr>
          <w:rFonts w:asciiTheme="majorHAnsi" w:hAnsiTheme="majorHAnsi"/>
        </w:rPr>
        <w:t>/</w:t>
      </w:r>
      <w:r w:rsidRPr="00613048">
        <w:rPr>
          <w:rFonts w:asciiTheme="majorHAnsi" w:hAnsiTheme="majorHAnsi"/>
          <w:b/>
        </w:rPr>
        <w:t>InfrastructureCommon</w:t>
      </w:r>
      <w:r w:rsidRPr="00613048">
        <w:rPr>
          <w:rFonts w:asciiTheme="majorHAnsi" w:hAnsiTheme="majorHAnsi"/>
        </w:rPr>
        <w:t>/Types/Public/SoapFault.xsd</w:t>
      </w:r>
    </w:p>
    <w:p w:rsidR="0069112E" w:rsidRPr="00613048" w:rsidRDefault="0069112E" w:rsidP="0069112E">
      <w:pPr>
        <w:numPr>
          <w:ilvl w:val="1"/>
          <w:numId w:val="44"/>
        </w:numPr>
        <w:spacing w:after="0"/>
        <w:rPr>
          <w:rFonts w:asciiTheme="majorHAnsi" w:hAnsiTheme="majorHAnsi"/>
        </w:rPr>
      </w:pPr>
      <w:r w:rsidRPr="00613048">
        <w:rPr>
          <w:rFonts w:asciiTheme="majorHAnsi" w:hAnsiTheme="majorHAnsi"/>
        </w:rPr>
        <w:t>CSI/</w:t>
      </w:r>
      <w:r w:rsidRPr="00613048">
        <w:rPr>
          <w:rFonts w:asciiTheme="majorHAnsi" w:hAnsiTheme="majorHAnsi"/>
          <w:b/>
        </w:rPr>
        <w:t>TroubleManagement</w:t>
      </w:r>
      <w:r w:rsidRPr="00613048">
        <w:rPr>
          <w:rFonts w:asciiTheme="majorHAnsi" w:hAnsiTheme="majorHAnsi"/>
        </w:rPr>
        <w:t>/</w:t>
      </w:r>
      <w:r w:rsidRPr="00613048">
        <w:rPr>
          <w:rFonts w:asciiTheme="majorHAnsi" w:hAnsiTheme="majorHAnsi"/>
          <w:b/>
        </w:rPr>
        <w:t>InfrastructureCommon</w:t>
      </w:r>
      <w:r w:rsidRPr="00613048">
        <w:rPr>
          <w:rFonts w:asciiTheme="majorHAnsi" w:hAnsiTheme="majorHAnsi"/>
        </w:rPr>
        <w:t>/Types/Public/ErrorResponse.xsd</w:t>
      </w:r>
    </w:p>
    <w:p w:rsidR="0069112E" w:rsidRPr="00613048" w:rsidRDefault="0069112E" w:rsidP="0069112E">
      <w:pPr>
        <w:numPr>
          <w:ilvl w:val="1"/>
          <w:numId w:val="44"/>
        </w:numPr>
        <w:spacing w:after="0"/>
        <w:rPr>
          <w:rFonts w:asciiTheme="majorHAnsi" w:hAnsiTheme="majorHAnsi"/>
        </w:rPr>
      </w:pPr>
      <w:r w:rsidRPr="00613048">
        <w:rPr>
          <w:rFonts w:asciiTheme="majorHAnsi" w:hAnsiTheme="majorHAnsi"/>
        </w:rPr>
        <w:t>CSI/</w:t>
      </w:r>
      <w:proofErr w:type="spellStart"/>
      <w:r w:rsidRPr="00613048">
        <w:rPr>
          <w:rFonts w:asciiTheme="majorHAnsi" w:hAnsiTheme="majorHAnsi"/>
          <w:b/>
        </w:rPr>
        <w:t>TroubleManagement</w:t>
      </w:r>
      <w:proofErr w:type="spellEnd"/>
      <w:r w:rsidRPr="00613048">
        <w:rPr>
          <w:rFonts w:asciiTheme="majorHAnsi" w:hAnsiTheme="majorHAnsi"/>
        </w:rPr>
        <w:t>/Types/Public/CommonDataModel.xsd</w:t>
      </w:r>
    </w:p>
    <w:p w:rsidR="0069112E" w:rsidRPr="00613048" w:rsidRDefault="0069112E" w:rsidP="0069112E">
      <w:pPr>
        <w:numPr>
          <w:ilvl w:val="1"/>
          <w:numId w:val="44"/>
        </w:numPr>
        <w:spacing w:after="0"/>
        <w:rPr>
          <w:rFonts w:asciiTheme="majorHAnsi" w:hAnsiTheme="majorHAnsi"/>
        </w:rPr>
      </w:pPr>
      <w:r w:rsidRPr="00613048">
        <w:rPr>
          <w:rFonts w:asciiTheme="majorHAnsi" w:hAnsiTheme="majorHAnsi"/>
          <w:b/>
          <w:bCs/>
        </w:rPr>
        <w:t>Future</w:t>
      </w:r>
      <w:r w:rsidRPr="00613048">
        <w:rPr>
          <w:rFonts w:asciiTheme="majorHAnsi" w:hAnsiTheme="majorHAnsi"/>
        </w:rPr>
        <w:t>:CSI/</w:t>
      </w:r>
      <w:r w:rsidRPr="00613048">
        <w:rPr>
          <w:rFonts w:asciiTheme="majorHAnsi" w:hAnsiTheme="majorHAnsi"/>
          <w:b/>
        </w:rPr>
        <w:t>TroubleManagement</w:t>
      </w:r>
      <w:r w:rsidRPr="00613048">
        <w:rPr>
          <w:rFonts w:asciiTheme="majorHAnsi" w:hAnsiTheme="majorHAnsi"/>
        </w:rPr>
        <w:t>/Container/Public/AddWirelineTroubleReportRequest.xsd</w:t>
      </w:r>
    </w:p>
    <w:p w:rsidR="0069112E" w:rsidRPr="00613048" w:rsidRDefault="0069112E" w:rsidP="0069112E">
      <w:pPr>
        <w:numPr>
          <w:ilvl w:val="1"/>
          <w:numId w:val="44"/>
        </w:numPr>
        <w:spacing w:after="0"/>
        <w:rPr>
          <w:rFonts w:asciiTheme="majorHAnsi" w:hAnsiTheme="majorHAnsi"/>
        </w:rPr>
      </w:pPr>
      <w:r w:rsidRPr="00613048">
        <w:rPr>
          <w:rFonts w:asciiTheme="majorHAnsi" w:hAnsiTheme="majorHAnsi"/>
          <w:b/>
          <w:bCs/>
        </w:rPr>
        <w:t>Future</w:t>
      </w:r>
      <w:r w:rsidRPr="00613048">
        <w:rPr>
          <w:rFonts w:asciiTheme="majorHAnsi" w:hAnsiTheme="majorHAnsi"/>
        </w:rPr>
        <w:t>:CSI/</w:t>
      </w:r>
      <w:r w:rsidRPr="00613048">
        <w:rPr>
          <w:rFonts w:asciiTheme="majorHAnsi" w:hAnsiTheme="majorHAnsi"/>
          <w:b/>
        </w:rPr>
        <w:t>TroubleManagement</w:t>
      </w:r>
      <w:r w:rsidRPr="00613048">
        <w:rPr>
          <w:rFonts w:asciiTheme="majorHAnsi" w:hAnsiTheme="majorHAnsi"/>
        </w:rPr>
        <w:t>/Container/Public/AddWirelineTroubleReportResponse.xsd</w:t>
      </w:r>
    </w:p>
    <w:p w:rsidR="00EA5D0B" w:rsidRDefault="00EA5D0B" w:rsidP="00144BE3">
      <w:bookmarkStart w:id="37" w:name="_Toc481290062"/>
    </w:p>
    <w:p w:rsidR="00EA5D0B" w:rsidRDefault="00EA5D0B" w:rsidP="00144BE3"/>
    <w:p w:rsidR="00EA5D0B" w:rsidRDefault="00EA5D0B" w:rsidP="00144BE3"/>
    <w:p w:rsidR="00EA5D0B" w:rsidRDefault="00EA5D0B" w:rsidP="00144BE3"/>
    <w:p w:rsidR="00EA5D0B" w:rsidRDefault="00EA5D0B" w:rsidP="00144BE3"/>
    <w:p w:rsidR="00EA5D0B" w:rsidRDefault="00EA5D0B" w:rsidP="00144BE3"/>
    <w:p w:rsidR="00EA5D0B" w:rsidRDefault="00EA5D0B" w:rsidP="00144BE3"/>
    <w:p w:rsidR="00EA5D0B" w:rsidRDefault="00EA5D0B" w:rsidP="00144BE3"/>
    <w:p w:rsidR="00EA5D0B" w:rsidRPr="00EA5D0B" w:rsidRDefault="00EA5D0B" w:rsidP="00EA5D0B"/>
    <w:p w:rsidR="0069112E" w:rsidRDefault="0069112E" w:rsidP="0069112E">
      <w:pPr>
        <w:pStyle w:val="Heading3"/>
      </w:pPr>
      <w:bookmarkStart w:id="38" w:name="_Toc485897842"/>
      <w:r>
        <w:lastRenderedPageBreak/>
        <w:t>6.5.2</w:t>
      </w:r>
      <w:r>
        <w:tab/>
        <w:t>Adapter Schema structure change</w:t>
      </w:r>
      <w:bookmarkEnd w:id="37"/>
      <w:bookmarkEnd w:id="38"/>
    </w:p>
    <w:p w:rsidR="0069112E" w:rsidRDefault="0069112E" w:rsidP="0069112E"/>
    <w:p w:rsidR="0069112E" w:rsidRPr="00370944" w:rsidRDefault="0069112E" w:rsidP="0069112E">
      <w:r>
        <w:tab/>
      </w:r>
      <w:r>
        <w:rPr>
          <w:noProof/>
        </w:rPr>
        <w:drawing>
          <wp:inline distT="0" distB="0" distL="0" distR="0" wp14:anchorId="05D1205C" wp14:editId="42D315A1">
            <wp:extent cx="5408762" cy="3546905"/>
            <wp:effectExtent l="0" t="0" r="190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23453" cy="3556539"/>
                    </a:xfrm>
                    <a:prstGeom prst="rect">
                      <a:avLst/>
                    </a:prstGeom>
                    <a:noFill/>
                    <a:ln>
                      <a:noFill/>
                    </a:ln>
                  </pic:spPr>
                </pic:pic>
              </a:graphicData>
            </a:graphic>
          </wp:inline>
        </w:drawing>
      </w:r>
    </w:p>
    <w:p w:rsidR="00765F6C" w:rsidRPr="00765F6C" w:rsidRDefault="00765F6C" w:rsidP="00765F6C">
      <w:pPr>
        <w:spacing w:after="0"/>
        <w:rPr>
          <w:rFonts w:asciiTheme="majorHAnsi" w:hAnsiTheme="majorHAnsi" w:cstheme="minorHAnsi"/>
          <w:sz w:val="24"/>
          <w:szCs w:val="24"/>
        </w:rPr>
      </w:pPr>
    </w:p>
    <w:p w:rsidR="00B96304" w:rsidRPr="00B96304" w:rsidRDefault="00113D85" w:rsidP="006322DE">
      <w:pPr>
        <w:pStyle w:val="Heading2"/>
      </w:pPr>
      <w:bookmarkStart w:id="39" w:name="_Toc485897843"/>
      <w:r>
        <w:t>6</w:t>
      </w:r>
      <w:r w:rsidR="008832A9">
        <w:t>.</w:t>
      </w:r>
      <w:r w:rsidR="00787272">
        <w:t>6</w:t>
      </w:r>
      <w:r w:rsidR="00F47559">
        <w:t xml:space="preserve"> </w:t>
      </w:r>
      <w:r w:rsidR="00B96304" w:rsidRPr="00B96304">
        <w:t xml:space="preserve">Modeled SOAP and REST API (M2E) as </w:t>
      </w:r>
      <w:proofErr w:type="spellStart"/>
      <w:r w:rsidR="00700F06">
        <w:t>mS</w:t>
      </w:r>
      <w:r w:rsidR="00B96304" w:rsidRPr="00B96304">
        <w:t>s</w:t>
      </w:r>
      <w:bookmarkEnd w:id="39"/>
      <w:proofErr w:type="spellEnd"/>
      <w:r w:rsidR="00B96304" w:rsidRPr="00B96304">
        <w:t xml:space="preserve"> </w:t>
      </w:r>
    </w:p>
    <w:p w:rsidR="00B96304" w:rsidRDefault="00B96304" w:rsidP="006322DE">
      <w:pPr>
        <w:spacing w:after="0"/>
        <w:ind w:left="720"/>
        <w:rPr>
          <w:rFonts w:asciiTheme="majorHAnsi" w:hAnsiTheme="majorHAnsi" w:cstheme="minorHAnsi"/>
          <w:sz w:val="24"/>
          <w:szCs w:val="24"/>
        </w:rPr>
      </w:pPr>
    </w:p>
    <w:p w:rsidR="00BA7C93" w:rsidRPr="00B96304" w:rsidRDefault="00BA7C93" w:rsidP="00294A2D">
      <w:pPr>
        <w:numPr>
          <w:ilvl w:val="0"/>
          <w:numId w:val="23"/>
        </w:numPr>
        <w:spacing w:after="0"/>
        <w:rPr>
          <w:rFonts w:asciiTheme="majorHAnsi" w:hAnsiTheme="majorHAnsi" w:cstheme="minorHAnsi"/>
          <w:sz w:val="24"/>
          <w:szCs w:val="24"/>
        </w:rPr>
      </w:pPr>
      <w:r w:rsidRPr="00B96304">
        <w:rPr>
          <w:rFonts w:asciiTheme="majorHAnsi" w:hAnsiTheme="majorHAnsi" w:cstheme="minorHAnsi"/>
          <w:sz w:val="24"/>
          <w:szCs w:val="24"/>
        </w:rPr>
        <w:t>Eclipse with Spring Tool Suite</w:t>
      </w:r>
    </w:p>
    <w:p w:rsidR="00BA7C93" w:rsidRPr="00B96304" w:rsidRDefault="00BA7C93" w:rsidP="00294A2D">
      <w:pPr>
        <w:numPr>
          <w:ilvl w:val="0"/>
          <w:numId w:val="23"/>
        </w:numPr>
        <w:spacing w:after="0"/>
        <w:rPr>
          <w:rFonts w:asciiTheme="majorHAnsi" w:hAnsiTheme="majorHAnsi" w:cstheme="minorHAnsi"/>
          <w:sz w:val="24"/>
          <w:szCs w:val="24"/>
        </w:rPr>
      </w:pPr>
      <w:r w:rsidRPr="00B96304">
        <w:rPr>
          <w:rFonts w:asciiTheme="majorHAnsi" w:hAnsiTheme="majorHAnsi" w:cstheme="minorHAnsi"/>
          <w:sz w:val="24"/>
          <w:szCs w:val="24"/>
        </w:rPr>
        <w:t>Run M2E service as spring boot application</w:t>
      </w:r>
    </w:p>
    <w:p w:rsidR="00BA7C93" w:rsidRPr="00B96304" w:rsidRDefault="00BA7C93" w:rsidP="00294A2D">
      <w:pPr>
        <w:numPr>
          <w:ilvl w:val="0"/>
          <w:numId w:val="23"/>
        </w:numPr>
        <w:spacing w:after="0"/>
        <w:rPr>
          <w:rFonts w:asciiTheme="majorHAnsi" w:hAnsiTheme="majorHAnsi" w:cstheme="minorHAnsi"/>
          <w:sz w:val="24"/>
          <w:szCs w:val="24"/>
        </w:rPr>
      </w:pPr>
      <w:r w:rsidRPr="00B96304">
        <w:rPr>
          <w:rFonts w:asciiTheme="majorHAnsi" w:hAnsiTheme="majorHAnsi" w:cstheme="minorHAnsi"/>
          <w:sz w:val="24"/>
          <w:szCs w:val="24"/>
        </w:rPr>
        <w:t xml:space="preserve">Test with Postman or </w:t>
      </w:r>
      <w:proofErr w:type="spellStart"/>
      <w:r w:rsidRPr="00B96304">
        <w:rPr>
          <w:rFonts w:asciiTheme="majorHAnsi" w:hAnsiTheme="majorHAnsi" w:cstheme="minorHAnsi"/>
          <w:sz w:val="24"/>
          <w:szCs w:val="24"/>
        </w:rPr>
        <w:t>HttpRequester</w:t>
      </w:r>
      <w:proofErr w:type="spellEnd"/>
    </w:p>
    <w:p w:rsidR="00BA7C93" w:rsidRPr="00B96304" w:rsidRDefault="00BA7C93" w:rsidP="00294A2D">
      <w:pPr>
        <w:numPr>
          <w:ilvl w:val="0"/>
          <w:numId w:val="23"/>
        </w:numPr>
        <w:spacing w:after="0"/>
        <w:rPr>
          <w:rFonts w:asciiTheme="majorHAnsi" w:hAnsiTheme="majorHAnsi" w:cstheme="minorHAnsi"/>
          <w:sz w:val="24"/>
          <w:szCs w:val="24"/>
        </w:rPr>
      </w:pPr>
      <w:r w:rsidRPr="00B96304">
        <w:rPr>
          <w:rFonts w:asciiTheme="majorHAnsi" w:hAnsiTheme="majorHAnsi" w:cstheme="minorHAnsi"/>
          <w:sz w:val="24"/>
          <w:szCs w:val="24"/>
        </w:rPr>
        <w:t>No need to register M2E service as DME2 service endpoint</w:t>
      </w:r>
    </w:p>
    <w:p w:rsidR="00BA7C93" w:rsidRDefault="00BA7C93" w:rsidP="00294A2D">
      <w:pPr>
        <w:numPr>
          <w:ilvl w:val="0"/>
          <w:numId w:val="23"/>
        </w:numPr>
        <w:spacing w:after="0"/>
        <w:rPr>
          <w:rFonts w:asciiTheme="majorHAnsi" w:hAnsiTheme="majorHAnsi" w:cstheme="minorHAnsi"/>
          <w:sz w:val="24"/>
          <w:szCs w:val="24"/>
        </w:rPr>
      </w:pPr>
      <w:r w:rsidRPr="00B96304">
        <w:rPr>
          <w:rFonts w:asciiTheme="majorHAnsi" w:hAnsiTheme="majorHAnsi" w:cstheme="minorHAnsi"/>
          <w:sz w:val="24"/>
          <w:szCs w:val="24"/>
        </w:rPr>
        <w:t>No need to run API with Docker and Kubernetes</w:t>
      </w:r>
    </w:p>
    <w:p w:rsidR="009756A7" w:rsidRPr="00B96304" w:rsidRDefault="009756A7" w:rsidP="009756A7">
      <w:pPr>
        <w:spacing w:after="0"/>
        <w:rPr>
          <w:rFonts w:asciiTheme="majorHAnsi" w:hAnsiTheme="majorHAnsi" w:cstheme="minorHAnsi"/>
          <w:sz w:val="24"/>
          <w:szCs w:val="24"/>
        </w:rPr>
      </w:pPr>
    </w:p>
    <w:p w:rsidR="00B96304" w:rsidRDefault="00B96304" w:rsidP="006322DE">
      <w:pPr>
        <w:spacing w:after="0"/>
        <w:ind w:left="720"/>
        <w:rPr>
          <w:rFonts w:asciiTheme="majorHAnsi" w:hAnsiTheme="majorHAnsi" w:cstheme="minorHAnsi"/>
          <w:sz w:val="24"/>
          <w:szCs w:val="24"/>
        </w:rPr>
      </w:pPr>
    </w:p>
    <w:p w:rsidR="00680D94" w:rsidRDefault="00680D94" w:rsidP="006322DE">
      <w:pPr>
        <w:spacing w:after="0"/>
        <w:rPr>
          <w:rFonts w:asciiTheme="majorHAnsi" w:hAnsiTheme="majorHAnsi" w:cstheme="minorHAnsi"/>
          <w:sz w:val="24"/>
          <w:szCs w:val="24"/>
        </w:rPr>
      </w:pPr>
      <w:r>
        <w:rPr>
          <w:rFonts w:asciiTheme="majorHAnsi" w:hAnsiTheme="majorHAnsi" w:cstheme="minorHAnsi"/>
          <w:noProof/>
          <w:sz w:val="24"/>
          <w:szCs w:val="24"/>
        </w:rPr>
        <w:lastRenderedPageBreak/>
        <w:drawing>
          <wp:inline distT="0" distB="0" distL="0" distR="0" wp14:anchorId="0DD29EC3" wp14:editId="64214739">
            <wp:extent cx="5935980" cy="390906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35980" cy="3909060"/>
                    </a:xfrm>
                    <a:prstGeom prst="rect">
                      <a:avLst/>
                    </a:prstGeom>
                    <a:noFill/>
                    <a:ln>
                      <a:noFill/>
                    </a:ln>
                  </pic:spPr>
                </pic:pic>
              </a:graphicData>
            </a:graphic>
          </wp:inline>
        </w:drawing>
      </w:r>
    </w:p>
    <w:p w:rsidR="00787272" w:rsidRDefault="00787272" w:rsidP="006322DE">
      <w:pPr>
        <w:spacing w:after="0"/>
        <w:rPr>
          <w:rFonts w:asciiTheme="majorHAnsi" w:hAnsiTheme="majorHAnsi" w:cstheme="minorHAnsi"/>
          <w:sz w:val="24"/>
          <w:szCs w:val="24"/>
        </w:rPr>
      </w:pPr>
    </w:p>
    <w:p w:rsidR="00787272" w:rsidRDefault="006405E2" w:rsidP="00787272">
      <w:pPr>
        <w:pStyle w:val="Heading2"/>
      </w:pPr>
      <w:bookmarkStart w:id="40" w:name="_Toc481290064"/>
      <w:bookmarkStart w:id="41" w:name="_Toc485897844"/>
      <w:r>
        <w:t xml:space="preserve">6.7 </w:t>
      </w:r>
      <w:r>
        <w:tab/>
      </w:r>
      <w:proofErr w:type="spellStart"/>
      <w:r w:rsidR="00700F06">
        <w:rPr>
          <w:rFonts w:cs="Calibri"/>
        </w:rPr>
        <w:t>mS</w:t>
      </w:r>
      <w:proofErr w:type="spellEnd"/>
      <w:r w:rsidR="00787272">
        <w:rPr>
          <w:b/>
        </w:rPr>
        <w:t xml:space="preserve"> </w:t>
      </w:r>
      <w:r w:rsidR="00787272">
        <w:t>Naming Conventions</w:t>
      </w:r>
      <w:bookmarkEnd w:id="40"/>
      <w:bookmarkEnd w:id="41"/>
    </w:p>
    <w:p w:rsidR="00787272" w:rsidRDefault="00787272" w:rsidP="00787272"/>
    <w:p w:rsidR="00787272" w:rsidRDefault="00787272" w:rsidP="00787272">
      <w:r>
        <w:tab/>
      </w:r>
      <w:r w:rsidR="00EA5D0B">
        <w:t xml:space="preserve">The following are </w:t>
      </w:r>
      <w:r w:rsidR="009458B1">
        <w:rPr>
          <w:rFonts w:asciiTheme="majorHAnsi" w:hAnsiTheme="majorHAnsi"/>
        </w:rPr>
        <w:t>example</w:t>
      </w:r>
      <w:r w:rsidR="00EA5D0B">
        <w:rPr>
          <w:rFonts w:asciiTheme="majorHAnsi" w:hAnsiTheme="majorHAnsi"/>
        </w:rPr>
        <w:t>s of Naming</w:t>
      </w:r>
      <w:r w:rsidR="009458B1">
        <w:rPr>
          <w:rFonts w:asciiTheme="majorHAnsi" w:hAnsiTheme="majorHAnsi"/>
        </w:rPr>
        <w:t xml:space="preserve"> Conventions:  </w:t>
      </w:r>
      <w:hyperlink r:id="rId133" w:history="1">
        <w:proofErr w:type="spellStart"/>
        <w:r w:rsidR="009458B1" w:rsidRPr="009458B1">
          <w:rPr>
            <w:rStyle w:val="Hyperlink"/>
            <w:rFonts w:asciiTheme="majorHAnsi" w:hAnsiTheme="majorHAnsi"/>
          </w:rPr>
          <w:t>mS</w:t>
        </w:r>
        <w:proofErr w:type="spellEnd"/>
        <w:r w:rsidR="009458B1" w:rsidRPr="009458B1">
          <w:rPr>
            <w:rStyle w:val="Hyperlink"/>
            <w:rFonts w:asciiTheme="majorHAnsi" w:hAnsiTheme="majorHAnsi"/>
          </w:rPr>
          <w:t xml:space="preserve"> Naming Standard</w:t>
        </w:r>
      </w:hyperlink>
    </w:p>
    <w:p w:rsidR="009C6099" w:rsidRPr="009C6099" w:rsidRDefault="00700F06" w:rsidP="009C6099">
      <w:pPr>
        <w:rPr>
          <w:rFonts w:asciiTheme="majorHAnsi" w:hAnsiTheme="majorHAnsi"/>
        </w:rPr>
      </w:pPr>
      <w:proofErr w:type="spellStart"/>
      <w:proofErr w:type="gramStart"/>
      <w:r>
        <w:rPr>
          <w:rFonts w:asciiTheme="majorHAnsi" w:hAnsiTheme="majorHAnsi" w:cs="Calibri"/>
        </w:rPr>
        <w:t>mS</w:t>
      </w:r>
      <w:proofErr w:type="spellEnd"/>
      <w:proofErr w:type="gramEnd"/>
      <w:r w:rsidR="009C6099" w:rsidRPr="00612985">
        <w:t xml:space="preserve"> </w:t>
      </w:r>
      <w:r w:rsidR="009C6099" w:rsidRPr="009C6099">
        <w:rPr>
          <w:rFonts w:asciiTheme="majorHAnsi" w:hAnsiTheme="majorHAnsi"/>
        </w:rPr>
        <w:t>names are FQDNs generally conformant to a fully qualifies Java class name.  That is all lowercase letters and numbers that are dot “.” separated for name space parts followed by a dot separated camel case name.  No namespace or Name can start with a number.</w:t>
      </w:r>
    </w:p>
    <w:p w:rsidR="009C6099" w:rsidRPr="006E0377" w:rsidRDefault="009C6099" w:rsidP="009C6099">
      <w:pPr>
        <w:rPr>
          <w:rFonts w:ascii="Calibri Light" w:hAnsi="Calibri Light" w:cs="Calibri"/>
          <w:b/>
          <w:color w:val="000000"/>
        </w:rPr>
      </w:pPr>
      <w:r w:rsidRPr="006E0377">
        <w:rPr>
          <w:rFonts w:ascii="Calibri Light" w:hAnsi="Calibri Light" w:cs="Calibri"/>
          <w:b/>
          <w:color w:val="000000"/>
        </w:rPr>
        <w:t>Good Examples MS Names:</w:t>
      </w:r>
    </w:p>
    <w:p w:rsidR="009C6099" w:rsidRDefault="009C6099" w:rsidP="009C6099">
      <w:pPr>
        <w:pStyle w:val="ListParagraph"/>
        <w:rPr>
          <w:rFonts w:ascii="Calibri Light" w:hAnsi="Calibri Light" w:cs="Calibri"/>
          <w:color w:val="000000"/>
        </w:rPr>
      </w:pPr>
      <w:proofErr w:type="spellStart"/>
      <w:r>
        <w:rPr>
          <w:rFonts w:ascii="Calibri Light" w:hAnsi="Calibri Light" w:cs="Calibri"/>
          <w:color w:val="000000"/>
        </w:rPr>
        <w:t>com.att.csi.cc.AccountProfile</w:t>
      </w:r>
      <w:proofErr w:type="spellEnd"/>
    </w:p>
    <w:p w:rsidR="009C6099" w:rsidRDefault="009C6099" w:rsidP="009C6099">
      <w:pPr>
        <w:pStyle w:val="ListParagraph"/>
        <w:rPr>
          <w:rFonts w:ascii="Calibri Light" w:hAnsi="Calibri Light" w:cs="Calibri"/>
          <w:color w:val="000000"/>
        </w:rPr>
      </w:pPr>
      <w:proofErr w:type="spellStart"/>
      <w:proofErr w:type="gramStart"/>
      <w:r w:rsidRPr="006E0377">
        <w:rPr>
          <w:rFonts w:ascii="Calibri Light" w:hAnsi="Calibri Light" w:cs="Calibri"/>
          <w:color w:val="000000"/>
        </w:rPr>
        <w:t>com.att.csi.</w:t>
      </w:r>
      <w:r>
        <w:rPr>
          <w:rFonts w:ascii="Calibri Light" w:hAnsi="Calibri Light" w:cs="Calibri"/>
          <w:b/>
          <w:color w:val="000000"/>
        </w:rPr>
        <w:t>custcare</w:t>
      </w:r>
      <w:r>
        <w:rPr>
          <w:rFonts w:ascii="Calibri Light" w:hAnsi="Calibri Light" w:cs="Calibri"/>
          <w:color w:val="000000"/>
        </w:rPr>
        <w:t>.AccountProfile</w:t>
      </w:r>
      <w:proofErr w:type="spellEnd"/>
      <w:r>
        <w:rPr>
          <w:rFonts w:ascii="Calibri Light" w:hAnsi="Calibri Light" w:cs="Calibri"/>
          <w:color w:val="000000"/>
        </w:rPr>
        <w:t xml:space="preserve">  /</w:t>
      </w:r>
      <w:proofErr w:type="gramEnd"/>
      <w:r>
        <w:rPr>
          <w:rFonts w:ascii="Calibri Light" w:hAnsi="Calibri Light" w:cs="Calibri"/>
          <w:color w:val="000000"/>
        </w:rPr>
        <w:t>/ More descriptive name</w:t>
      </w:r>
    </w:p>
    <w:p w:rsidR="009C6099" w:rsidRPr="006E0377" w:rsidRDefault="009C6099" w:rsidP="009C6099">
      <w:pPr>
        <w:pStyle w:val="ListParagraph"/>
        <w:rPr>
          <w:rFonts w:ascii="Calibri Light" w:hAnsi="Calibri Light" w:cs="Calibri"/>
          <w:color w:val="000000"/>
          <w:sz w:val="20"/>
          <w:szCs w:val="16"/>
        </w:rPr>
      </w:pPr>
      <w:proofErr w:type="spellStart"/>
      <w:r>
        <w:rPr>
          <w:rFonts w:ascii="Calibri Light" w:hAnsi="Calibri Light" w:cs="Calibri"/>
          <w:color w:val="000000"/>
        </w:rPr>
        <w:t>com.att.csi.cc.account.Profile</w:t>
      </w:r>
      <w:proofErr w:type="spellEnd"/>
      <w:r>
        <w:rPr>
          <w:rFonts w:ascii="Calibri Light" w:hAnsi="Calibri Light" w:cs="Calibri"/>
          <w:color w:val="000000"/>
        </w:rPr>
        <w:t xml:space="preserve">            // </w:t>
      </w:r>
      <w:r w:rsidR="00D66A44">
        <w:rPr>
          <w:rFonts w:ascii="Calibri Light" w:hAnsi="Calibri Light" w:cs="Calibri"/>
          <w:color w:val="000000"/>
          <w:szCs w:val="16"/>
        </w:rPr>
        <w:t xml:space="preserve">Assuming </w:t>
      </w:r>
      <w:r w:rsidR="00D914C9">
        <w:rPr>
          <w:rFonts w:ascii="Calibri Light" w:hAnsi="Calibri Light" w:cs="Calibri"/>
          <w:color w:val="000000"/>
          <w:szCs w:val="16"/>
        </w:rPr>
        <w:t xml:space="preserve">a </w:t>
      </w:r>
      <w:r w:rsidRPr="006E0377">
        <w:rPr>
          <w:rFonts w:ascii="Calibri Light" w:hAnsi="Calibri Light" w:cs="Calibri"/>
          <w:color w:val="000000"/>
          <w:szCs w:val="16"/>
        </w:rPr>
        <w:t xml:space="preserve">plan </w:t>
      </w:r>
      <w:r w:rsidR="00D914C9">
        <w:rPr>
          <w:rFonts w:ascii="Calibri Light" w:hAnsi="Calibri Light" w:cs="Calibri"/>
          <w:color w:val="000000"/>
          <w:szCs w:val="16"/>
        </w:rPr>
        <w:t xml:space="preserve">for </w:t>
      </w:r>
      <w:r w:rsidRPr="006E0377">
        <w:rPr>
          <w:rFonts w:ascii="Calibri Light" w:hAnsi="Calibri Light" w:cs="Calibri"/>
          <w:color w:val="000000"/>
          <w:szCs w:val="16"/>
        </w:rPr>
        <w:t xml:space="preserve">more services under </w:t>
      </w:r>
      <w:proofErr w:type="spellStart"/>
      <w:r w:rsidRPr="006E0377">
        <w:rPr>
          <w:rFonts w:ascii="Calibri Light" w:hAnsi="Calibri Light" w:cs="Calibri"/>
          <w:color w:val="000000"/>
          <w:szCs w:val="16"/>
        </w:rPr>
        <w:t>cc.account</w:t>
      </w:r>
      <w:proofErr w:type="spellEnd"/>
    </w:p>
    <w:p w:rsidR="009C6099" w:rsidRDefault="009C6099" w:rsidP="009C6099">
      <w:pPr>
        <w:pStyle w:val="ListParagraph"/>
        <w:rPr>
          <w:rFonts w:ascii="Calibri Light" w:hAnsi="Calibri Light" w:cs="Calibri"/>
          <w:color w:val="000000"/>
        </w:rPr>
      </w:pPr>
      <w:proofErr w:type="spellStart"/>
      <w:r>
        <w:rPr>
          <w:rFonts w:ascii="Calibri Light" w:hAnsi="Calibri Light" w:cs="Calibri"/>
          <w:color w:val="000000"/>
        </w:rPr>
        <w:t>com.att.aft.infra.LoggingSvc</w:t>
      </w:r>
      <w:proofErr w:type="spellEnd"/>
    </w:p>
    <w:p w:rsidR="009C6099" w:rsidRDefault="009C6099" w:rsidP="009C6099">
      <w:pPr>
        <w:pStyle w:val="ListParagraph"/>
        <w:rPr>
          <w:rFonts w:ascii="Calibri Light" w:hAnsi="Calibri Light" w:cs="Calibri"/>
          <w:color w:val="000000"/>
        </w:rPr>
      </w:pPr>
      <w:r>
        <w:rPr>
          <w:rFonts w:ascii="Calibri Light" w:hAnsi="Calibri Light" w:cs="Calibri"/>
          <w:color w:val="000000"/>
        </w:rPr>
        <w:t xml:space="preserve">com.att.abs.b2b.MsgSvc                     // Digit 2 allowed </w:t>
      </w:r>
      <w:proofErr w:type="spellStart"/>
      <w:r>
        <w:rPr>
          <w:rFonts w:ascii="Calibri Light" w:hAnsi="Calibri Light" w:cs="Calibri"/>
          <w:color w:val="000000"/>
        </w:rPr>
        <w:t>iff</w:t>
      </w:r>
      <w:proofErr w:type="spellEnd"/>
      <w:r>
        <w:rPr>
          <w:rFonts w:ascii="Calibri Light" w:hAnsi="Calibri Light" w:cs="Calibri"/>
          <w:color w:val="000000"/>
        </w:rPr>
        <w:t xml:space="preserve"> it is not the 1</w:t>
      </w:r>
      <w:r w:rsidRPr="00860FB6">
        <w:rPr>
          <w:rFonts w:ascii="Calibri Light" w:hAnsi="Calibri Light" w:cs="Calibri"/>
          <w:color w:val="000000"/>
          <w:vertAlign w:val="superscript"/>
        </w:rPr>
        <w:t>st</w:t>
      </w:r>
      <w:r>
        <w:rPr>
          <w:rFonts w:ascii="Calibri Light" w:hAnsi="Calibri Light" w:cs="Calibri"/>
          <w:color w:val="000000"/>
        </w:rPr>
        <w:t xml:space="preserve"> character of any segment</w:t>
      </w:r>
    </w:p>
    <w:p w:rsidR="00D66A44" w:rsidRDefault="00D66A44" w:rsidP="009C6099">
      <w:pPr>
        <w:rPr>
          <w:rFonts w:ascii="Calibri Light" w:hAnsi="Calibri Light" w:cs="Calibri"/>
          <w:b/>
          <w:color w:val="000000"/>
        </w:rPr>
      </w:pPr>
    </w:p>
    <w:p w:rsidR="00D66A44" w:rsidRDefault="00D66A44" w:rsidP="009C6099">
      <w:pPr>
        <w:rPr>
          <w:rFonts w:ascii="Calibri Light" w:hAnsi="Calibri Light" w:cs="Calibri"/>
          <w:b/>
          <w:color w:val="000000"/>
        </w:rPr>
      </w:pPr>
    </w:p>
    <w:p w:rsidR="009C6099" w:rsidRPr="006E0377" w:rsidRDefault="009C6099" w:rsidP="009C6099">
      <w:pPr>
        <w:rPr>
          <w:rFonts w:ascii="Calibri Light" w:hAnsi="Calibri Light" w:cs="Calibri"/>
          <w:b/>
          <w:color w:val="000000"/>
        </w:rPr>
      </w:pPr>
      <w:r w:rsidRPr="006E0377">
        <w:rPr>
          <w:rFonts w:ascii="Calibri Light" w:hAnsi="Calibri Light" w:cs="Calibri"/>
          <w:b/>
          <w:color w:val="000000"/>
        </w:rPr>
        <w:lastRenderedPageBreak/>
        <w:t>BAD Examples MS Names:</w:t>
      </w:r>
    </w:p>
    <w:p w:rsidR="009C6099" w:rsidRDefault="009C6099" w:rsidP="009C6099">
      <w:pPr>
        <w:pStyle w:val="ListParagraph"/>
        <w:rPr>
          <w:rFonts w:ascii="Calibri Light" w:hAnsi="Calibri Light" w:cs="Calibri"/>
          <w:color w:val="000000"/>
        </w:rPr>
      </w:pPr>
      <w:proofErr w:type="spellStart"/>
      <w:r>
        <w:rPr>
          <w:rFonts w:ascii="Calibri Light" w:hAnsi="Calibri Light" w:cs="Calibri"/>
          <w:color w:val="000000"/>
        </w:rPr>
        <w:t>com.att.Profile</w:t>
      </w:r>
      <w:proofErr w:type="spellEnd"/>
      <w:r>
        <w:rPr>
          <w:rFonts w:ascii="Calibri Light" w:hAnsi="Calibri Light" w:cs="Calibri"/>
          <w:color w:val="000000"/>
        </w:rPr>
        <w:t xml:space="preserve">                                        // Unlikely at this high level of the tree!</w:t>
      </w:r>
    </w:p>
    <w:p w:rsidR="009C6099" w:rsidRDefault="009C6099" w:rsidP="009C6099">
      <w:pPr>
        <w:pStyle w:val="ListParagraph"/>
        <w:rPr>
          <w:rFonts w:ascii="Calibri Light" w:hAnsi="Calibri Light" w:cs="Calibri"/>
          <w:color w:val="000000"/>
        </w:rPr>
      </w:pPr>
      <w:proofErr w:type="spellStart"/>
      <w:proofErr w:type="gramStart"/>
      <w:r>
        <w:rPr>
          <w:rFonts w:ascii="Calibri Light" w:hAnsi="Calibri Light" w:cs="Calibri"/>
          <w:color w:val="000000"/>
        </w:rPr>
        <w:t>com.att.csi.</w:t>
      </w:r>
      <w:r w:rsidRPr="0067341A">
        <w:rPr>
          <w:rFonts w:ascii="Calibri Light" w:hAnsi="Calibri Light" w:cs="Calibri"/>
          <w:b/>
          <w:color w:val="000000"/>
        </w:rPr>
        <w:t>CustCare</w:t>
      </w:r>
      <w:r>
        <w:rPr>
          <w:rFonts w:ascii="Calibri Light" w:hAnsi="Calibri Light" w:cs="Calibri"/>
          <w:color w:val="000000"/>
        </w:rPr>
        <w:t>.AccountProfile</w:t>
      </w:r>
      <w:proofErr w:type="spellEnd"/>
      <w:r>
        <w:rPr>
          <w:rFonts w:ascii="Calibri Light" w:hAnsi="Calibri Light" w:cs="Calibri"/>
          <w:color w:val="000000"/>
        </w:rPr>
        <w:t xml:space="preserve">  /</w:t>
      </w:r>
      <w:proofErr w:type="gramEnd"/>
      <w:r>
        <w:rPr>
          <w:rFonts w:ascii="Calibri Light" w:hAnsi="Calibri Light" w:cs="Calibri"/>
          <w:color w:val="000000"/>
        </w:rPr>
        <w:t>/ Namespaces should be in lower case</w:t>
      </w:r>
    </w:p>
    <w:p w:rsidR="009C6099" w:rsidRDefault="009C6099" w:rsidP="009C6099">
      <w:pPr>
        <w:pStyle w:val="ListParagraph"/>
        <w:rPr>
          <w:rFonts w:ascii="Calibri Light" w:hAnsi="Calibri Light" w:cs="Calibri"/>
          <w:color w:val="000000"/>
        </w:rPr>
      </w:pPr>
      <w:proofErr w:type="spellStart"/>
      <w:proofErr w:type="gramStart"/>
      <w:r w:rsidRPr="006E0377">
        <w:rPr>
          <w:rFonts w:ascii="Calibri Light" w:hAnsi="Calibri Light" w:cs="Calibri"/>
          <w:color w:val="000000"/>
        </w:rPr>
        <w:t>com.att.csi.</w:t>
      </w:r>
      <w:r w:rsidRPr="0067341A">
        <w:rPr>
          <w:rFonts w:ascii="Calibri Light" w:hAnsi="Calibri Light" w:cs="Calibri"/>
          <w:b/>
          <w:color w:val="000000"/>
        </w:rPr>
        <w:t>cust-care</w:t>
      </w:r>
      <w:r w:rsidRPr="006E0377">
        <w:rPr>
          <w:rFonts w:ascii="Calibri Light" w:hAnsi="Calibri Light" w:cs="Calibri"/>
          <w:color w:val="000000"/>
        </w:rPr>
        <w:t>.AccountProfile</w:t>
      </w:r>
      <w:proofErr w:type="spellEnd"/>
      <w:proofErr w:type="gramEnd"/>
      <w:r w:rsidRPr="006E0377">
        <w:rPr>
          <w:rFonts w:ascii="Calibri Light" w:hAnsi="Calibri Light" w:cs="Calibri"/>
          <w:color w:val="000000"/>
        </w:rPr>
        <w:t xml:space="preserve"> // Only lower case letters</w:t>
      </w:r>
      <w:r>
        <w:rPr>
          <w:rFonts w:ascii="Calibri Light" w:hAnsi="Calibri Light" w:cs="Calibri"/>
          <w:color w:val="000000"/>
        </w:rPr>
        <w:t xml:space="preserve"> and numbers in</w:t>
      </w:r>
      <w:r w:rsidRPr="006E0377">
        <w:rPr>
          <w:rFonts w:ascii="Calibri Light" w:hAnsi="Calibri Light" w:cs="Calibri"/>
          <w:color w:val="000000"/>
        </w:rPr>
        <w:t xml:space="preserve"> </w:t>
      </w:r>
      <w:r>
        <w:rPr>
          <w:rFonts w:ascii="Calibri Light" w:hAnsi="Calibri Light" w:cs="Calibri"/>
          <w:color w:val="000000"/>
        </w:rPr>
        <w:t>FQDNs</w:t>
      </w:r>
    </w:p>
    <w:p w:rsidR="009C6099" w:rsidRDefault="009C6099" w:rsidP="009C6099">
      <w:pPr>
        <w:pStyle w:val="ListParagraph"/>
        <w:rPr>
          <w:rFonts w:ascii="Calibri Light" w:hAnsi="Calibri Light" w:cs="Calibri"/>
          <w:color w:val="000000"/>
        </w:rPr>
      </w:pPr>
      <w:r>
        <w:rPr>
          <w:rFonts w:ascii="Calibri Light" w:hAnsi="Calibri Light" w:cs="Calibri"/>
          <w:color w:val="000000"/>
        </w:rPr>
        <w:t>com.att.fin.</w:t>
      </w:r>
      <w:r w:rsidRPr="0067341A">
        <w:rPr>
          <w:rFonts w:ascii="Calibri Light" w:hAnsi="Calibri Light" w:cs="Calibri"/>
          <w:b/>
          <w:color w:val="000000"/>
        </w:rPr>
        <w:t>2muchfun</w:t>
      </w:r>
      <w:r>
        <w:rPr>
          <w:rFonts w:ascii="Calibri Light" w:hAnsi="Calibri Light" w:cs="Calibri"/>
          <w:color w:val="000000"/>
        </w:rPr>
        <w:t>.Payments        // No digit as a first character</w:t>
      </w:r>
    </w:p>
    <w:p w:rsidR="009C6099" w:rsidRDefault="009C6099" w:rsidP="009C6099">
      <w:pPr>
        <w:rPr>
          <w:rFonts w:ascii="Calibri Light" w:hAnsi="Calibri Light"/>
          <w:b/>
        </w:rPr>
      </w:pPr>
      <w:r>
        <w:rPr>
          <w:rFonts w:ascii="Calibri Light" w:hAnsi="Calibri Light"/>
          <w:b/>
        </w:rPr>
        <w:t>Goals:</w:t>
      </w:r>
    </w:p>
    <w:p w:rsidR="009C6099" w:rsidRPr="009C6099" w:rsidRDefault="009C6099" w:rsidP="009C6099">
      <w:pPr>
        <w:pStyle w:val="ListParagraph"/>
        <w:numPr>
          <w:ilvl w:val="0"/>
          <w:numId w:val="55"/>
        </w:numPr>
        <w:spacing w:line="254" w:lineRule="auto"/>
        <w:rPr>
          <w:rFonts w:ascii="Calibri Light" w:hAnsi="Calibri Light"/>
          <w:b/>
          <w:color w:val="auto"/>
        </w:rPr>
      </w:pPr>
      <w:r w:rsidRPr="009C6099">
        <w:rPr>
          <w:rFonts w:ascii="Calibri Light" w:hAnsi="Calibri Light"/>
          <w:color w:val="auto"/>
        </w:rPr>
        <w:t>Create meaningful names that follow commonly understood conventions to IT professionals.</w:t>
      </w:r>
    </w:p>
    <w:p w:rsidR="009C6099" w:rsidRPr="009C6099" w:rsidRDefault="009C6099" w:rsidP="009C6099">
      <w:pPr>
        <w:pStyle w:val="ListParagraph"/>
        <w:numPr>
          <w:ilvl w:val="0"/>
          <w:numId w:val="55"/>
        </w:numPr>
        <w:spacing w:line="254" w:lineRule="auto"/>
        <w:rPr>
          <w:rFonts w:ascii="Calibri Light" w:hAnsi="Calibri Light"/>
          <w:b/>
          <w:color w:val="auto"/>
        </w:rPr>
      </w:pPr>
      <w:r w:rsidRPr="009C6099">
        <w:rPr>
          <w:rFonts w:ascii="Calibri Light" w:hAnsi="Calibri Light"/>
          <w:color w:val="auto"/>
        </w:rPr>
        <w:t>Create FQDNs suitable for most compilation and automation tooling.  E.g.</w:t>
      </w:r>
    </w:p>
    <w:p w:rsidR="009C6099" w:rsidRPr="009C6099" w:rsidRDefault="009C6099" w:rsidP="009C6099">
      <w:pPr>
        <w:pStyle w:val="ListParagraph"/>
        <w:numPr>
          <w:ilvl w:val="1"/>
          <w:numId w:val="55"/>
        </w:numPr>
        <w:spacing w:line="254" w:lineRule="auto"/>
        <w:rPr>
          <w:rFonts w:ascii="Calibri Light" w:hAnsi="Calibri Light"/>
          <w:b/>
          <w:color w:val="auto"/>
        </w:rPr>
      </w:pPr>
      <w:r w:rsidRPr="009C6099">
        <w:rPr>
          <w:rFonts w:ascii="Calibri Light" w:hAnsi="Calibri Light"/>
          <w:color w:val="auto"/>
        </w:rPr>
        <w:t>The same FQDN in the MS catalog and GRM directories for DME enabled MSs</w:t>
      </w:r>
    </w:p>
    <w:p w:rsidR="009C6099" w:rsidRPr="009C6099" w:rsidRDefault="009C6099" w:rsidP="009C6099">
      <w:pPr>
        <w:pStyle w:val="ListParagraph"/>
        <w:numPr>
          <w:ilvl w:val="1"/>
          <w:numId w:val="55"/>
        </w:numPr>
        <w:spacing w:line="254" w:lineRule="auto"/>
        <w:rPr>
          <w:rFonts w:ascii="Calibri Light" w:hAnsi="Calibri Light"/>
          <w:b/>
          <w:color w:val="auto"/>
        </w:rPr>
      </w:pPr>
      <w:r w:rsidRPr="009C6099">
        <w:rPr>
          <w:rFonts w:ascii="Calibri Light" w:hAnsi="Calibri Light"/>
          <w:color w:val="auto"/>
        </w:rPr>
        <w:t>Integrate well with Docker, K8</w:t>
      </w:r>
    </w:p>
    <w:p w:rsidR="009C6099" w:rsidRPr="009C6099" w:rsidRDefault="009C6099" w:rsidP="009C6099">
      <w:pPr>
        <w:pStyle w:val="ListParagraph"/>
        <w:numPr>
          <w:ilvl w:val="1"/>
          <w:numId w:val="55"/>
        </w:numPr>
        <w:spacing w:line="254" w:lineRule="auto"/>
        <w:rPr>
          <w:rFonts w:ascii="Calibri Light" w:hAnsi="Calibri Light"/>
          <w:b/>
          <w:color w:val="auto"/>
        </w:rPr>
      </w:pPr>
      <w:r w:rsidRPr="009C6099">
        <w:rPr>
          <w:rFonts w:ascii="Calibri Light" w:hAnsi="Calibri Light"/>
          <w:color w:val="auto"/>
        </w:rPr>
        <w:t>Integrate well with language bindings like Java, WADL…</w:t>
      </w:r>
    </w:p>
    <w:p w:rsidR="009C6099" w:rsidRPr="009C6099" w:rsidRDefault="009C6099" w:rsidP="009C6099">
      <w:pPr>
        <w:pStyle w:val="ListParagraph"/>
        <w:numPr>
          <w:ilvl w:val="0"/>
          <w:numId w:val="55"/>
        </w:numPr>
        <w:spacing w:line="254" w:lineRule="auto"/>
        <w:rPr>
          <w:rFonts w:ascii="Calibri Light" w:hAnsi="Calibri Light"/>
          <w:b/>
          <w:color w:val="auto"/>
        </w:rPr>
      </w:pPr>
      <w:r w:rsidRPr="009C6099">
        <w:rPr>
          <w:rFonts w:ascii="Calibri Light" w:hAnsi="Calibri Light"/>
          <w:color w:val="auto"/>
        </w:rPr>
        <w:t>Create ns (Namespace) hierarchies that</w:t>
      </w:r>
    </w:p>
    <w:p w:rsidR="009C6099" w:rsidRPr="009C6099" w:rsidRDefault="009C6099" w:rsidP="009C6099">
      <w:pPr>
        <w:pStyle w:val="ListParagraph"/>
        <w:numPr>
          <w:ilvl w:val="1"/>
          <w:numId w:val="55"/>
        </w:numPr>
        <w:spacing w:line="254" w:lineRule="auto"/>
        <w:rPr>
          <w:rFonts w:ascii="Calibri Light" w:hAnsi="Calibri Light"/>
          <w:b/>
          <w:color w:val="auto"/>
        </w:rPr>
      </w:pPr>
      <w:r w:rsidRPr="009C6099">
        <w:rPr>
          <w:rFonts w:ascii="Calibri Light" w:hAnsi="Calibri Light"/>
          <w:color w:val="auto"/>
        </w:rPr>
        <w:t>Convey subject matter semantic meaning for humans</w:t>
      </w:r>
    </w:p>
    <w:p w:rsidR="009C6099" w:rsidRPr="009C6099" w:rsidRDefault="009C6099" w:rsidP="009C6099">
      <w:pPr>
        <w:pStyle w:val="ListParagraph"/>
        <w:numPr>
          <w:ilvl w:val="1"/>
          <w:numId w:val="55"/>
        </w:numPr>
        <w:spacing w:line="254" w:lineRule="auto"/>
        <w:rPr>
          <w:rFonts w:ascii="Calibri Light" w:hAnsi="Calibri Light"/>
          <w:b/>
          <w:color w:val="auto"/>
        </w:rPr>
      </w:pPr>
      <w:r w:rsidRPr="009C6099">
        <w:rPr>
          <w:rFonts w:ascii="Calibri Light" w:hAnsi="Calibri Light"/>
          <w:color w:val="auto"/>
        </w:rPr>
        <w:t>Capture as well as possible business domain/ownership/MOTS identity</w:t>
      </w:r>
    </w:p>
    <w:p w:rsidR="009C6099" w:rsidRPr="009C6099" w:rsidRDefault="009C6099" w:rsidP="009C6099">
      <w:pPr>
        <w:pStyle w:val="ListParagraph"/>
        <w:numPr>
          <w:ilvl w:val="1"/>
          <w:numId w:val="55"/>
        </w:numPr>
        <w:spacing w:line="254" w:lineRule="auto"/>
        <w:rPr>
          <w:rFonts w:ascii="Calibri Light" w:hAnsi="Calibri Light"/>
          <w:b/>
          <w:color w:val="auto"/>
        </w:rPr>
      </w:pPr>
      <w:r w:rsidRPr="009C6099">
        <w:rPr>
          <w:rFonts w:ascii="Calibri Light" w:hAnsi="Calibri Light"/>
          <w:b/>
          <w:color w:val="auto"/>
        </w:rPr>
        <w:t xml:space="preserve">Provide good points to apply hierarchical administrative security roles. </w:t>
      </w:r>
      <w:r w:rsidRPr="009C6099">
        <w:rPr>
          <w:rFonts w:ascii="Calibri Light" w:hAnsi="Calibri Light"/>
          <w:color w:val="auto"/>
        </w:rPr>
        <w:t xml:space="preserve"> E.g. one would need the owner’s permission to add something to the namespace com.att.csi.cc.</w:t>
      </w:r>
    </w:p>
    <w:p w:rsidR="009C6099" w:rsidRPr="009C6099" w:rsidRDefault="009C6099" w:rsidP="009C6099">
      <w:pPr>
        <w:pStyle w:val="ListParagraph"/>
        <w:numPr>
          <w:ilvl w:val="0"/>
          <w:numId w:val="55"/>
        </w:numPr>
        <w:spacing w:line="254" w:lineRule="auto"/>
        <w:rPr>
          <w:rFonts w:ascii="Calibri Light" w:hAnsi="Calibri Light"/>
          <w:b/>
          <w:color w:val="auto"/>
        </w:rPr>
      </w:pPr>
      <w:r w:rsidRPr="009C6099">
        <w:rPr>
          <w:rFonts w:ascii="Calibri Light" w:hAnsi="Calibri Light"/>
          <w:color w:val="auto"/>
        </w:rPr>
        <w:t xml:space="preserve">Create </w:t>
      </w:r>
      <w:r w:rsidRPr="009C6099">
        <w:rPr>
          <w:rFonts w:ascii="Calibri Light" w:hAnsi="Calibri Light"/>
          <w:b/>
          <w:color w:val="auto"/>
        </w:rPr>
        <w:t>unique</w:t>
      </w:r>
      <w:r w:rsidRPr="009C6099">
        <w:rPr>
          <w:rFonts w:ascii="Calibri Light" w:hAnsi="Calibri Light"/>
          <w:color w:val="auto"/>
        </w:rPr>
        <w:t xml:space="preserve"> fully qualified names for services while allowing for Name reuse.  E.g.</w:t>
      </w:r>
    </w:p>
    <w:p w:rsidR="009C6099" w:rsidRPr="009C6099" w:rsidRDefault="009C6099" w:rsidP="009C6099">
      <w:pPr>
        <w:pStyle w:val="ListParagraph"/>
        <w:numPr>
          <w:ilvl w:val="1"/>
          <w:numId w:val="55"/>
        </w:numPr>
        <w:spacing w:line="254" w:lineRule="auto"/>
        <w:rPr>
          <w:rFonts w:ascii="Calibri Light" w:hAnsi="Calibri Light"/>
          <w:b/>
          <w:color w:val="auto"/>
        </w:rPr>
      </w:pPr>
      <w:proofErr w:type="spellStart"/>
      <w:r w:rsidRPr="009C6099">
        <w:rPr>
          <w:rFonts w:ascii="Calibri Light" w:hAnsi="Calibri Light"/>
          <w:b/>
          <w:color w:val="auto"/>
        </w:rPr>
        <w:t>com.att.cc.postal.Address</w:t>
      </w:r>
      <w:proofErr w:type="spellEnd"/>
    </w:p>
    <w:p w:rsidR="009C6099" w:rsidRPr="009C6099" w:rsidRDefault="009C6099" w:rsidP="009C6099">
      <w:pPr>
        <w:pStyle w:val="ListParagraph"/>
        <w:numPr>
          <w:ilvl w:val="1"/>
          <w:numId w:val="55"/>
        </w:numPr>
        <w:spacing w:line="254" w:lineRule="auto"/>
        <w:rPr>
          <w:rFonts w:ascii="Calibri Light" w:hAnsi="Calibri Light"/>
          <w:b/>
          <w:color w:val="auto"/>
        </w:rPr>
      </w:pPr>
      <w:proofErr w:type="spellStart"/>
      <w:r w:rsidRPr="009C6099">
        <w:rPr>
          <w:rFonts w:ascii="Calibri Light" w:hAnsi="Calibri Light"/>
          <w:b/>
          <w:color w:val="auto"/>
        </w:rPr>
        <w:t>com.att.network.ip.Address</w:t>
      </w:r>
      <w:proofErr w:type="spellEnd"/>
    </w:p>
    <w:p w:rsidR="009C6099" w:rsidRPr="00AA1288" w:rsidRDefault="009C6099" w:rsidP="009C6099">
      <w:pPr>
        <w:ind w:left="720"/>
        <w:rPr>
          <w:rFonts w:ascii="Calibri Light" w:hAnsi="Calibri Light"/>
        </w:rPr>
      </w:pPr>
      <w:r w:rsidRPr="00AA1288">
        <w:rPr>
          <w:rFonts w:ascii="Calibri Light" w:hAnsi="Calibri Light"/>
        </w:rPr>
        <w:t>Unique FQDNs permit unambiguous automation while permitting humans to use the common names like “Address” freely</w:t>
      </w:r>
      <w:r>
        <w:rPr>
          <w:rFonts w:ascii="Calibri Light" w:hAnsi="Calibri Light"/>
        </w:rPr>
        <w:t xml:space="preserve"> within their context</w:t>
      </w:r>
      <w:r w:rsidRPr="00AA1288">
        <w:rPr>
          <w:rFonts w:ascii="Calibri Light" w:hAnsi="Calibri Light"/>
        </w:rPr>
        <w:t>.</w:t>
      </w:r>
    </w:p>
    <w:p w:rsidR="009C6099" w:rsidRPr="00D66A44" w:rsidRDefault="009C6099" w:rsidP="006C22BE">
      <w:pPr>
        <w:pStyle w:val="ListParagraph"/>
        <w:numPr>
          <w:ilvl w:val="0"/>
          <w:numId w:val="55"/>
        </w:numPr>
        <w:spacing w:line="254" w:lineRule="auto"/>
        <w:rPr>
          <w:rFonts w:ascii="Calibri Light" w:hAnsi="Calibri Light"/>
          <w:b/>
        </w:rPr>
      </w:pPr>
      <w:r w:rsidRPr="00D66A44">
        <w:rPr>
          <w:rFonts w:ascii="Calibri Light" w:hAnsi="Calibri Light"/>
          <w:color w:val="auto"/>
        </w:rPr>
        <w:t>Make service names easily searchable in the catalog, GRM or other tools using minimum qualification.  E.g. a search for “Address” from the above example should return both FQDNs, where a search for “</w:t>
      </w:r>
      <w:proofErr w:type="spellStart"/>
      <w:r w:rsidRPr="00D66A44">
        <w:rPr>
          <w:rFonts w:ascii="Calibri Light" w:hAnsi="Calibri Light"/>
          <w:color w:val="auto"/>
        </w:rPr>
        <w:t>ip.Address</w:t>
      </w:r>
      <w:proofErr w:type="spellEnd"/>
      <w:r w:rsidRPr="00D66A44">
        <w:rPr>
          <w:rFonts w:ascii="Calibri Light" w:hAnsi="Calibri Light"/>
          <w:color w:val="auto"/>
        </w:rPr>
        <w:t>” just one.</w:t>
      </w:r>
    </w:p>
    <w:p w:rsidR="009C6099" w:rsidRPr="009173C9" w:rsidRDefault="009C6099" w:rsidP="009C6099">
      <w:pPr>
        <w:rPr>
          <w:rFonts w:ascii="Calibri Light" w:hAnsi="Calibri Light"/>
          <w:b/>
        </w:rPr>
      </w:pPr>
      <w:r w:rsidRPr="009173C9">
        <w:rPr>
          <w:rFonts w:ascii="Calibri Light" w:hAnsi="Calibri Light"/>
          <w:b/>
        </w:rPr>
        <w:t>Sp</w:t>
      </w:r>
      <w:r>
        <w:rPr>
          <w:rFonts w:ascii="Calibri Light" w:hAnsi="Calibri Light"/>
          <w:b/>
        </w:rPr>
        <w:t>e</w:t>
      </w:r>
      <w:r w:rsidRPr="009173C9">
        <w:rPr>
          <w:rFonts w:ascii="Calibri Light" w:hAnsi="Calibri Light"/>
          <w:b/>
        </w:rPr>
        <w:t>cification:</w:t>
      </w:r>
    </w:p>
    <w:p w:rsidR="009C6099" w:rsidRDefault="009C6099" w:rsidP="009C6099">
      <w:pPr>
        <w:rPr>
          <w:rFonts w:ascii="Calibri Light" w:hAnsi="Calibri Light"/>
          <w:i/>
        </w:rPr>
      </w:pPr>
      <w:proofErr w:type="spellStart"/>
      <w:r>
        <w:rPr>
          <w:rFonts w:ascii="Calibri Light" w:hAnsi="Calibri Light"/>
          <w:i/>
        </w:rPr>
        <w:t>Microservice</w:t>
      </w:r>
      <w:proofErr w:type="spellEnd"/>
      <w:r>
        <w:rPr>
          <w:rFonts w:ascii="Calibri Light" w:hAnsi="Calibri Light"/>
          <w:i/>
        </w:rPr>
        <w:t xml:space="preserve"> </w:t>
      </w:r>
      <w:r w:rsidRPr="00C025FD">
        <w:rPr>
          <w:rFonts w:ascii="Calibri Light" w:hAnsi="Calibri Light"/>
          <w:b/>
          <w:i/>
        </w:rPr>
        <w:t>FQDN</w:t>
      </w:r>
      <w:proofErr w:type="gramStart"/>
      <w:r w:rsidRPr="00C025FD">
        <w:rPr>
          <w:rFonts w:ascii="Calibri Light" w:hAnsi="Calibri Light"/>
          <w:b/>
          <w:i/>
        </w:rPr>
        <w:t>:=</w:t>
      </w:r>
      <w:proofErr w:type="gramEnd"/>
      <w:r w:rsidRPr="00C025FD">
        <w:rPr>
          <w:rFonts w:ascii="Calibri Light" w:hAnsi="Calibri Light"/>
          <w:b/>
          <w:i/>
        </w:rPr>
        <w:t>=</w:t>
      </w:r>
      <w:proofErr w:type="spellStart"/>
      <w:r w:rsidRPr="00C025FD">
        <w:rPr>
          <w:rFonts w:ascii="Calibri Light" w:hAnsi="Calibri Light"/>
          <w:b/>
          <w:i/>
        </w:rPr>
        <w:t>com.att</w:t>
      </w:r>
      <w:proofErr w:type="spellEnd"/>
      <w:r w:rsidRPr="00C025FD">
        <w:rPr>
          <w:rFonts w:ascii="Calibri Light" w:hAnsi="Calibri Light"/>
          <w:b/>
          <w:i/>
        </w:rPr>
        <w:t>.&lt;ns&gt;.</w:t>
      </w:r>
      <w:r w:rsidRPr="00C025FD">
        <w:rPr>
          <w:rFonts w:ascii="Calibri Light" w:hAnsi="Calibri Light"/>
          <w:b/>
          <w:i/>
          <w:vertAlign w:val="subscript"/>
        </w:rPr>
        <w:t>1-n</w:t>
      </w:r>
      <w:r w:rsidRPr="00C025FD">
        <w:rPr>
          <w:rFonts w:ascii="Calibri Light" w:hAnsi="Calibri Light"/>
          <w:b/>
          <w:i/>
        </w:rPr>
        <w:t>&lt;Name&gt;</w:t>
      </w:r>
    </w:p>
    <w:p w:rsidR="009C6099" w:rsidRPr="009C6099" w:rsidRDefault="009C6099" w:rsidP="009C6099">
      <w:pPr>
        <w:pStyle w:val="ListParagraph"/>
        <w:numPr>
          <w:ilvl w:val="0"/>
          <w:numId w:val="53"/>
        </w:numPr>
        <w:spacing w:line="254" w:lineRule="auto"/>
        <w:rPr>
          <w:rFonts w:ascii="Calibri Light" w:hAnsi="Calibri Light"/>
          <w:i/>
          <w:color w:val="auto"/>
        </w:rPr>
      </w:pPr>
      <w:r w:rsidRPr="009C6099">
        <w:rPr>
          <w:rFonts w:ascii="Calibri Light" w:hAnsi="Calibri Light"/>
          <w:i/>
          <w:color w:val="auto"/>
        </w:rPr>
        <w:t>The naming guidelines assumes “</w:t>
      </w:r>
      <w:proofErr w:type="spellStart"/>
      <w:r w:rsidRPr="009C6099">
        <w:rPr>
          <w:rFonts w:ascii="Calibri Light" w:hAnsi="Calibri Light"/>
          <w:b/>
          <w:i/>
          <w:color w:val="auto"/>
        </w:rPr>
        <w:t>com.att</w:t>
      </w:r>
      <w:proofErr w:type="spellEnd"/>
      <w:r w:rsidRPr="009C6099">
        <w:rPr>
          <w:rFonts w:ascii="Calibri Light" w:hAnsi="Calibri Light"/>
          <w:i/>
          <w:color w:val="auto"/>
        </w:rPr>
        <w:t>” as a literal beginning of internal MS names.  Other literals are possible but require an exception</w:t>
      </w:r>
    </w:p>
    <w:p w:rsidR="009C6099" w:rsidRPr="009C6099" w:rsidRDefault="009C6099" w:rsidP="009C6099">
      <w:pPr>
        <w:pStyle w:val="ListParagraph"/>
        <w:numPr>
          <w:ilvl w:val="1"/>
          <w:numId w:val="53"/>
        </w:numPr>
        <w:spacing w:line="254" w:lineRule="auto"/>
        <w:rPr>
          <w:rFonts w:ascii="Calibri Light" w:hAnsi="Calibri Light"/>
          <w:i/>
          <w:color w:val="auto"/>
        </w:rPr>
      </w:pPr>
      <w:r w:rsidRPr="009C6099">
        <w:rPr>
          <w:rFonts w:ascii="Calibri Light" w:hAnsi="Calibri Light"/>
          <w:i/>
          <w:color w:val="auto"/>
        </w:rPr>
        <w:t>com.&lt;vendor&gt;…                 // For vendor MSs</w:t>
      </w:r>
    </w:p>
    <w:p w:rsidR="009C6099" w:rsidRPr="009C6099" w:rsidRDefault="009C6099" w:rsidP="009C6099">
      <w:pPr>
        <w:pStyle w:val="ListParagraph"/>
        <w:numPr>
          <w:ilvl w:val="1"/>
          <w:numId w:val="53"/>
        </w:numPr>
        <w:spacing w:line="254" w:lineRule="auto"/>
        <w:rPr>
          <w:rFonts w:ascii="Calibri Light" w:hAnsi="Calibri Light"/>
          <w:i/>
          <w:color w:val="auto"/>
        </w:rPr>
      </w:pPr>
      <w:r w:rsidRPr="009C6099">
        <w:rPr>
          <w:rFonts w:ascii="Calibri Light" w:hAnsi="Calibri Light"/>
          <w:i/>
          <w:color w:val="auto"/>
        </w:rPr>
        <w:t>org.&lt;org&gt;…                         // For some open source services</w:t>
      </w:r>
    </w:p>
    <w:p w:rsidR="009C6099" w:rsidRPr="009C6099" w:rsidRDefault="009C6099" w:rsidP="009C6099">
      <w:pPr>
        <w:pStyle w:val="ListParagraph"/>
        <w:numPr>
          <w:ilvl w:val="1"/>
          <w:numId w:val="53"/>
        </w:numPr>
        <w:spacing w:line="254" w:lineRule="auto"/>
        <w:rPr>
          <w:rFonts w:ascii="Calibri Light" w:hAnsi="Calibri Light"/>
          <w:i/>
          <w:color w:val="auto"/>
        </w:rPr>
      </w:pPr>
      <w:r w:rsidRPr="009C6099">
        <w:rPr>
          <w:rFonts w:ascii="Calibri Light" w:hAnsi="Calibri Light"/>
          <w:i/>
          <w:color w:val="auto"/>
        </w:rPr>
        <w:t xml:space="preserve">com.&lt;subsidiary&gt;              // E.g. </w:t>
      </w:r>
      <w:proofErr w:type="spellStart"/>
      <w:r w:rsidRPr="009C6099">
        <w:rPr>
          <w:rFonts w:ascii="Calibri Light" w:hAnsi="Calibri Light"/>
          <w:i/>
          <w:color w:val="auto"/>
        </w:rPr>
        <w:t>com.dtv</w:t>
      </w:r>
      <w:proofErr w:type="spellEnd"/>
    </w:p>
    <w:p w:rsidR="009C6099" w:rsidRPr="009C6099" w:rsidRDefault="009C6099" w:rsidP="009C6099">
      <w:pPr>
        <w:pStyle w:val="ListParagraph"/>
        <w:numPr>
          <w:ilvl w:val="0"/>
          <w:numId w:val="53"/>
        </w:numPr>
        <w:spacing w:line="254" w:lineRule="auto"/>
        <w:rPr>
          <w:rFonts w:ascii="Calibri Light" w:hAnsi="Calibri Light"/>
          <w:i/>
          <w:color w:val="auto"/>
        </w:rPr>
      </w:pPr>
      <w:r w:rsidRPr="009C6099">
        <w:rPr>
          <w:rFonts w:ascii="Calibri Light" w:hAnsi="Calibri Light"/>
          <w:b/>
          <w:i/>
          <w:color w:val="auto"/>
        </w:rPr>
        <w:t>&lt;ns&gt;:== &lt;a-z&gt;</w:t>
      </w:r>
      <w:r w:rsidRPr="009C6099">
        <w:rPr>
          <w:rFonts w:ascii="Calibri Light" w:hAnsi="Calibri Light"/>
          <w:b/>
          <w:i/>
          <w:color w:val="auto"/>
          <w:vertAlign w:val="subscript"/>
        </w:rPr>
        <w:t>1-n</w:t>
      </w:r>
      <w:r w:rsidRPr="009C6099">
        <w:rPr>
          <w:rFonts w:ascii="Calibri Light" w:hAnsi="Calibri Light"/>
          <w:b/>
          <w:i/>
          <w:color w:val="auto"/>
        </w:rPr>
        <w:t>&lt;a-z 0-9&gt;</w:t>
      </w:r>
      <w:r w:rsidRPr="009C6099">
        <w:rPr>
          <w:rFonts w:ascii="Calibri Light" w:hAnsi="Calibri Light"/>
          <w:b/>
          <w:i/>
          <w:color w:val="auto"/>
          <w:vertAlign w:val="subscript"/>
        </w:rPr>
        <w:t>0-n</w:t>
      </w:r>
      <w:r w:rsidRPr="009C6099">
        <w:rPr>
          <w:rFonts w:ascii="Calibri Light" w:hAnsi="Calibri Light"/>
          <w:i/>
          <w:color w:val="auto"/>
        </w:rPr>
        <w:t xml:space="preserve">           // Lower case letters &amp; numbers, abbreviations are often best</w:t>
      </w:r>
    </w:p>
    <w:p w:rsidR="009C6099" w:rsidRPr="00D66A44" w:rsidRDefault="009C6099" w:rsidP="006C22BE">
      <w:pPr>
        <w:pStyle w:val="ListParagraph"/>
        <w:numPr>
          <w:ilvl w:val="0"/>
          <w:numId w:val="53"/>
        </w:numPr>
        <w:spacing w:line="254" w:lineRule="auto"/>
        <w:rPr>
          <w:rFonts w:ascii="Calibri Light" w:hAnsi="Calibri Light" w:cs="Calibri"/>
          <w:color w:val="000000"/>
        </w:rPr>
      </w:pPr>
      <w:r w:rsidRPr="00D66A44">
        <w:rPr>
          <w:rFonts w:ascii="Calibri Light" w:hAnsi="Calibri Light"/>
          <w:b/>
          <w:i/>
          <w:color w:val="auto"/>
        </w:rPr>
        <w:t>&lt;Name&gt; :==&lt;</w:t>
      </w:r>
      <w:proofErr w:type="gramStart"/>
      <w:r w:rsidRPr="00D66A44">
        <w:rPr>
          <w:rFonts w:ascii="Calibri Light" w:hAnsi="Calibri Light"/>
          <w:b/>
          <w:i/>
          <w:color w:val="auto"/>
        </w:rPr>
        <w:t>&lt;A</w:t>
      </w:r>
      <w:proofErr w:type="gramEnd"/>
      <w:r w:rsidRPr="00D66A44">
        <w:rPr>
          <w:rFonts w:ascii="Calibri Light" w:hAnsi="Calibri Light"/>
          <w:b/>
          <w:i/>
          <w:color w:val="auto"/>
        </w:rPr>
        <w:t>-Z&gt;</w:t>
      </w:r>
      <w:r w:rsidRPr="00D66A44">
        <w:rPr>
          <w:rFonts w:ascii="Calibri Light" w:hAnsi="Calibri Light"/>
          <w:b/>
          <w:i/>
          <w:color w:val="auto"/>
          <w:vertAlign w:val="subscript"/>
        </w:rPr>
        <w:t>n</w:t>
      </w:r>
      <w:r w:rsidRPr="00D66A44">
        <w:rPr>
          <w:rFonts w:ascii="Calibri Light" w:hAnsi="Calibri Light"/>
          <w:b/>
          <w:i/>
          <w:color w:val="auto"/>
        </w:rPr>
        <w:t xml:space="preserve">&lt;a-z </w:t>
      </w:r>
      <w:proofErr w:type="spellStart"/>
      <w:r w:rsidRPr="00D66A44">
        <w:rPr>
          <w:rFonts w:ascii="Calibri Light" w:hAnsi="Calibri Light"/>
          <w:b/>
          <w:i/>
          <w:color w:val="auto"/>
        </w:rPr>
        <w:t>A-Z</w:t>
      </w:r>
      <w:proofErr w:type="spellEnd"/>
      <w:r w:rsidRPr="00D66A44">
        <w:rPr>
          <w:rFonts w:ascii="Calibri Light" w:hAnsi="Calibri Light"/>
          <w:b/>
          <w:i/>
          <w:color w:val="auto"/>
        </w:rPr>
        <w:t xml:space="preserve"> 0-9&gt;</w:t>
      </w:r>
      <w:r w:rsidRPr="00D66A44">
        <w:rPr>
          <w:rFonts w:ascii="Calibri Light" w:hAnsi="Calibri Light"/>
          <w:b/>
          <w:i/>
          <w:color w:val="auto"/>
          <w:vertAlign w:val="subscript"/>
        </w:rPr>
        <w:t>n</w:t>
      </w:r>
      <w:r w:rsidRPr="00D66A44">
        <w:rPr>
          <w:rFonts w:ascii="Calibri Light" w:hAnsi="Calibri Light"/>
          <w:b/>
          <w:i/>
          <w:color w:val="auto"/>
        </w:rPr>
        <w:t>&gt;</w:t>
      </w:r>
      <w:r w:rsidRPr="00D66A44">
        <w:rPr>
          <w:rFonts w:ascii="Calibri Light" w:hAnsi="Calibri Light"/>
          <w:b/>
          <w:i/>
          <w:color w:val="auto"/>
          <w:vertAlign w:val="subscript"/>
        </w:rPr>
        <w:t>n</w:t>
      </w:r>
      <w:r w:rsidRPr="00D66A44">
        <w:rPr>
          <w:rFonts w:ascii="Calibri Light" w:hAnsi="Calibri Light"/>
          <w:i/>
          <w:color w:val="auto"/>
        </w:rPr>
        <w:t xml:space="preserve">  // Camel case name.  e.g. </w:t>
      </w:r>
      <w:proofErr w:type="spellStart"/>
      <w:r w:rsidRPr="00D66A44">
        <w:rPr>
          <w:rFonts w:ascii="Calibri Light" w:hAnsi="Calibri Light"/>
          <w:i/>
          <w:color w:val="auto"/>
        </w:rPr>
        <w:t>AccountProfile</w:t>
      </w:r>
      <w:proofErr w:type="spellEnd"/>
      <w:r w:rsidRPr="00D66A44">
        <w:rPr>
          <w:rFonts w:ascii="Calibri Light" w:hAnsi="Calibri Light"/>
          <w:i/>
          <w:color w:val="auto"/>
        </w:rPr>
        <w:t xml:space="preserve">, </w:t>
      </w:r>
      <w:proofErr w:type="spellStart"/>
      <w:r w:rsidRPr="00D66A44">
        <w:rPr>
          <w:rFonts w:ascii="Calibri Light" w:hAnsi="Calibri Light"/>
          <w:i/>
          <w:color w:val="auto"/>
        </w:rPr>
        <w:t>TNPortSvc</w:t>
      </w:r>
      <w:proofErr w:type="spellEnd"/>
    </w:p>
    <w:p w:rsidR="009458B1" w:rsidRDefault="009458B1" w:rsidP="009C6099">
      <w:pPr>
        <w:pStyle w:val="ListParagraph"/>
        <w:rPr>
          <w:rFonts w:ascii="Calibri Light" w:hAnsi="Calibri Light" w:cs="Calibri"/>
          <w:color w:val="000000"/>
        </w:rPr>
      </w:pPr>
    </w:p>
    <w:p w:rsidR="009458B1" w:rsidRDefault="009458B1" w:rsidP="009C6099">
      <w:pPr>
        <w:pStyle w:val="ListParagraph"/>
        <w:rPr>
          <w:rFonts w:ascii="Calibri Light" w:hAnsi="Calibri Light" w:cs="Calibri"/>
          <w:color w:val="000000"/>
        </w:rPr>
      </w:pPr>
    </w:p>
    <w:p w:rsidR="00D66A44" w:rsidRDefault="00D66A44" w:rsidP="009C6099">
      <w:pPr>
        <w:pStyle w:val="ListParagraph"/>
        <w:rPr>
          <w:rFonts w:ascii="Calibri Light" w:hAnsi="Calibri Light" w:cs="Calibri"/>
          <w:color w:val="000000"/>
        </w:rPr>
      </w:pPr>
    </w:p>
    <w:p w:rsidR="00D66A44" w:rsidRDefault="009458B1" w:rsidP="009C6099">
      <w:pPr>
        <w:pStyle w:val="ListParagraph"/>
        <w:rPr>
          <w:rFonts w:ascii="Calibri Light" w:hAnsi="Calibri Light" w:cs="Calibri"/>
          <w:color w:val="000000"/>
        </w:rPr>
      </w:pPr>
      <w:r>
        <w:rPr>
          <w:rFonts w:ascii="Calibri Light" w:hAnsi="Calibri Light" w:cs="Calibri"/>
          <w:color w:val="000000"/>
        </w:rPr>
        <w:lastRenderedPageBreak/>
        <w:t xml:space="preserve">TAM without Business </w:t>
      </w:r>
      <w:proofErr w:type="gramStart"/>
      <w:r w:rsidR="003B79B8">
        <w:rPr>
          <w:rFonts w:ascii="Calibri Light" w:hAnsi="Calibri Light" w:cs="Calibri"/>
          <w:color w:val="000000"/>
        </w:rPr>
        <w:t>Entity(</w:t>
      </w:r>
      <w:proofErr w:type="gramEnd"/>
      <w:r>
        <w:rPr>
          <w:rFonts w:ascii="Calibri Light" w:hAnsi="Calibri Light" w:cs="Calibri"/>
          <w:color w:val="000000"/>
        </w:rPr>
        <w:t>Track</w:t>
      </w:r>
      <w:r w:rsidR="003B79B8">
        <w:rPr>
          <w:rFonts w:ascii="Calibri Light" w:hAnsi="Calibri Light" w:cs="Calibri"/>
          <w:color w:val="000000"/>
        </w:rPr>
        <w:t>)</w:t>
      </w:r>
      <w:r>
        <w:rPr>
          <w:rFonts w:ascii="Calibri Light" w:hAnsi="Calibri Light" w:cs="Calibri"/>
          <w:color w:val="000000"/>
        </w:rPr>
        <w:t>.</w:t>
      </w:r>
    </w:p>
    <w:p w:rsidR="00787272" w:rsidRDefault="003B79B8" w:rsidP="009C6099">
      <w:pPr>
        <w:pStyle w:val="ListParagraph"/>
      </w:pPr>
      <w:r>
        <w:rPr>
          <w:noProof/>
        </w:rPr>
        <w:lastRenderedPageBreak/>
        <w:drawing>
          <wp:inline distT="0" distB="0" distL="0" distR="0">
            <wp:extent cx="4655820" cy="8221980"/>
            <wp:effectExtent l="0" t="0" r="0"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655820" cy="8221980"/>
                    </a:xfrm>
                    <a:prstGeom prst="rect">
                      <a:avLst/>
                    </a:prstGeom>
                    <a:noFill/>
                    <a:ln>
                      <a:noFill/>
                    </a:ln>
                  </pic:spPr>
                </pic:pic>
              </a:graphicData>
            </a:graphic>
          </wp:inline>
        </w:drawing>
      </w:r>
    </w:p>
    <w:p w:rsidR="009458B1" w:rsidRDefault="009458B1" w:rsidP="009C6099">
      <w:pPr>
        <w:pStyle w:val="ListParagraph"/>
      </w:pPr>
    </w:p>
    <w:p w:rsidR="00D66A44" w:rsidRDefault="00D66A44" w:rsidP="009C6099">
      <w:pPr>
        <w:pStyle w:val="ListParagraph"/>
      </w:pPr>
    </w:p>
    <w:p w:rsidR="00D66A44" w:rsidRDefault="00D66A44" w:rsidP="009C6099">
      <w:pPr>
        <w:pStyle w:val="ListParagraph"/>
      </w:pPr>
    </w:p>
    <w:p w:rsidR="00D66A44" w:rsidRDefault="00D66A44" w:rsidP="009C6099">
      <w:pPr>
        <w:pStyle w:val="ListParagraph"/>
      </w:pPr>
      <w:r>
        <w:t>E</w:t>
      </w:r>
      <w:r w:rsidR="009458B1">
        <w:t xml:space="preserve">xample with Business </w:t>
      </w:r>
      <w:proofErr w:type="gramStart"/>
      <w:r w:rsidR="00144BE3">
        <w:t>Entity(</w:t>
      </w:r>
      <w:proofErr w:type="gramEnd"/>
      <w:r w:rsidR="009458B1">
        <w:t>Track</w:t>
      </w:r>
      <w:r w:rsidR="00144BE3">
        <w:t>)</w:t>
      </w:r>
      <w:r w:rsidR="009458B1">
        <w:t>:</w:t>
      </w:r>
    </w:p>
    <w:p w:rsidR="009458B1" w:rsidRDefault="00144BE3" w:rsidP="009C6099">
      <w:pPr>
        <w:pStyle w:val="ListParagraph"/>
      </w:pPr>
      <w:r>
        <w:rPr>
          <w:noProof/>
        </w:rPr>
        <w:lastRenderedPageBreak/>
        <w:drawing>
          <wp:inline distT="0" distB="0" distL="0" distR="0">
            <wp:extent cx="4610100" cy="82219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610100" cy="8221980"/>
                    </a:xfrm>
                    <a:prstGeom prst="rect">
                      <a:avLst/>
                    </a:prstGeom>
                    <a:noFill/>
                    <a:ln>
                      <a:noFill/>
                    </a:ln>
                  </pic:spPr>
                </pic:pic>
              </a:graphicData>
            </a:graphic>
          </wp:inline>
        </w:drawing>
      </w:r>
    </w:p>
    <w:p w:rsidR="00787272" w:rsidRDefault="00787272" w:rsidP="006322DE">
      <w:pPr>
        <w:spacing w:after="0"/>
        <w:rPr>
          <w:rFonts w:asciiTheme="majorHAnsi" w:hAnsiTheme="majorHAnsi" w:cstheme="minorHAnsi"/>
          <w:sz w:val="24"/>
          <w:szCs w:val="24"/>
        </w:rPr>
      </w:pPr>
    </w:p>
    <w:p w:rsidR="00811162" w:rsidRPr="00F90263" w:rsidRDefault="00113D85" w:rsidP="006322DE">
      <w:pPr>
        <w:pBdr>
          <w:top w:val="single" w:sz="12" w:space="1" w:color="ED7D31" w:themeColor="accent2"/>
          <w:left w:val="single" w:sz="12" w:space="4" w:color="ED7D31" w:themeColor="accent2"/>
          <w:bottom w:val="single" w:sz="12" w:space="1" w:color="ED7D31" w:themeColor="accent2"/>
          <w:right w:val="single" w:sz="12" w:space="4" w:color="ED7D31" w:themeColor="accent2"/>
        </w:pBdr>
        <w:shd w:val="clear" w:color="auto" w:fill="5B9BD5" w:themeFill="accent1"/>
        <w:spacing w:after="0" w:line="240" w:lineRule="auto"/>
        <w:ind w:left="432" w:hanging="432"/>
        <w:outlineLvl w:val="0"/>
        <w:rPr>
          <w:rFonts w:ascii="Arial" w:eastAsiaTheme="minorEastAsia" w:hAnsi="Arial" w:cs="Arial"/>
          <w:b/>
          <w:iCs/>
          <w:color w:val="FFFFFF"/>
          <w:sz w:val="32"/>
          <w:szCs w:val="32"/>
        </w:rPr>
      </w:pPr>
      <w:bookmarkStart w:id="42" w:name="_Toc485897845"/>
      <w:r>
        <w:rPr>
          <w:rFonts w:ascii="Arial" w:eastAsiaTheme="minorEastAsia" w:hAnsi="Arial" w:cs="Arial"/>
          <w:b/>
          <w:iCs/>
          <w:color w:val="FFFFFF"/>
          <w:sz w:val="32"/>
          <w:szCs w:val="32"/>
        </w:rPr>
        <w:t>7</w:t>
      </w:r>
      <w:r w:rsidR="00E1080F">
        <w:rPr>
          <w:rFonts w:ascii="Arial" w:eastAsiaTheme="minorEastAsia" w:hAnsi="Arial" w:cs="Arial"/>
          <w:b/>
          <w:iCs/>
          <w:color w:val="FFFFFF"/>
          <w:sz w:val="32"/>
          <w:szCs w:val="32"/>
        </w:rPr>
        <w:tab/>
      </w:r>
      <w:proofErr w:type="spellStart"/>
      <w:r w:rsidR="00700F06">
        <w:rPr>
          <w:rFonts w:ascii="Arial" w:eastAsiaTheme="minorEastAsia" w:hAnsi="Arial" w:cs="Arial"/>
          <w:b/>
          <w:iCs/>
          <w:color w:val="FFFFFF"/>
          <w:sz w:val="32"/>
          <w:szCs w:val="32"/>
        </w:rPr>
        <w:t>mS</w:t>
      </w:r>
      <w:proofErr w:type="spellEnd"/>
      <w:r w:rsidR="006E5C72">
        <w:rPr>
          <w:rFonts w:ascii="Arial" w:eastAsiaTheme="minorEastAsia" w:hAnsi="Arial" w:cs="Arial"/>
          <w:b/>
          <w:iCs/>
          <w:color w:val="FFFFFF"/>
          <w:sz w:val="32"/>
          <w:szCs w:val="32"/>
        </w:rPr>
        <w:t xml:space="preserve"> Design Principles</w:t>
      </w:r>
      <w:r w:rsidR="009565F4">
        <w:rPr>
          <w:rFonts w:ascii="Arial" w:eastAsiaTheme="minorEastAsia" w:hAnsi="Arial" w:cs="Arial"/>
          <w:b/>
          <w:iCs/>
          <w:color w:val="FFFFFF"/>
          <w:sz w:val="32"/>
          <w:szCs w:val="32"/>
        </w:rPr>
        <w:t>, Patterns &amp; Anti Patterns</w:t>
      </w:r>
      <w:bookmarkEnd w:id="42"/>
      <w:r w:rsidR="001A47F2">
        <w:rPr>
          <w:rFonts w:ascii="Arial" w:eastAsiaTheme="minorEastAsia" w:hAnsi="Arial" w:cs="Arial"/>
          <w:b/>
          <w:iCs/>
          <w:color w:val="FFFFFF"/>
          <w:sz w:val="32"/>
          <w:szCs w:val="32"/>
        </w:rPr>
        <w:t xml:space="preserve"> </w:t>
      </w:r>
    </w:p>
    <w:p w:rsidR="00523FDE" w:rsidRDefault="00523FDE" w:rsidP="006322DE">
      <w:pPr>
        <w:spacing w:after="0"/>
        <w:rPr>
          <w:rFonts w:cstheme="minorHAnsi"/>
        </w:rPr>
      </w:pPr>
    </w:p>
    <w:p w:rsidR="001617E2" w:rsidRDefault="00113D85" w:rsidP="006322DE">
      <w:pPr>
        <w:pStyle w:val="Heading2"/>
        <w:rPr>
          <w:rFonts w:asciiTheme="minorHAnsi" w:hAnsiTheme="minorHAnsi" w:cstheme="minorHAnsi"/>
        </w:rPr>
      </w:pPr>
      <w:bookmarkStart w:id="43" w:name="_Toc485897846"/>
      <w:r>
        <w:rPr>
          <w:rFonts w:asciiTheme="minorHAnsi" w:hAnsiTheme="minorHAnsi" w:cstheme="minorHAnsi"/>
        </w:rPr>
        <w:t>7</w:t>
      </w:r>
      <w:r w:rsidR="001617E2" w:rsidRPr="00D04D0E">
        <w:rPr>
          <w:rFonts w:asciiTheme="minorHAnsi" w:hAnsiTheme="minorHAnsi" w:cstheme="minorHAnsi"/>
        </w:rPr>
        <w:t>.1</w:t>
      </w:r>
      <w:r w:rsidR="001617E2" w:rsidRPr="00D04D0E">
        <w:rPr>
          <w:rFonts w:asciiTheme="minorHAnsi" w:hAnsiTheme="minorHAnsi" w:cstheme="minorHAnsi"/>
        </w:rPr>
        <w:tab/>
      </w:r>
      <w:r w:rsidR="006E5C72" w:rsidRPr="00DC0639">
        <w:rPr>
          <w:rFonts w:asciiTheme="minorHAnsi" w:hAnsiTheme="minorHAnsi" w:cstheme="minorHAnsi"/>
        </w:rPr>
        <w:t>Principles</w:t>
      </w:r>
      <w:r w:rsidR="006E5C72">
        <w:rPr>
          <w:rFonts w:asciiTheme="minorHAnsi" w:hAnsiTheme="minorHAnsi" w:cstheme="minorHAnsi"/>
        </w:rPr>
        <w:t xml:space="preserve"> Definition</w:t>
      </w:r>
      <w:bookmarkEnd w:id="43"/>
    </w:p>
    <w:p w:rsidR="00AB3B39" w:rsidRDefault="00AB3B39" w:rsidP="006322DE">
      <w:pPr>
        <w:shd w:val="clear" w:color="auto" w:fill="FFFFFF"/>
        <w:spacing w:after="0"/>
        <w:rPr>
          <w:rFonts w:ascii="Arial" w:hAnsi="Arial" w:cs="Arial"/>
          <w:color w:val="333333"/>
          <w:sz w:val="21"/>
          <w:szCs w:val="21"/>
        </w:rPr>
      </w:pPr>
    </w:p>
    <w:p w:rsidR="00AB3B39" w:rsidRPr="00D04D0E" w:rsidRDefault="00AB3B39" w:rsidP="006322DE">
      <w:pPr>
        <w:spacing w:before="150" w:after="0"/>
        <w:rPr>
          <w:rFonts w:asciiTheme="majorHAnsi" w:hAnsiTheme="majorHAnsi" w:cs="Arial"/>
          <w:color w:val="333333"/>
          <w:sz w:val="24"/>
          <w:szCs w:val="24"/>
        </w:rPr>
      </w:pPr>
      <w:r w:rsidRPr="00D04D0E">
        <w:rPr>
          <w:rFonts w:asciiTheme="majorHAnsi" w:hAnsiTheme="majorHAnsi" w:cs="Arial"/>
          <w:color w:val="333333"/>
          <w:sz w:val="24"/>
          <w:szCs w:val="24"/>
        </w:rPr>
        <w:t>The following principles outline key characteristics that define a micro service.  </w:t>
      </w:r>
      <w:r w:rsidR="00B964BC">
        <w:rPr>
          <w:rFonts w:asciiTheme="majorHAnsi" w:hAnsiTheme="majorHAnsi" w:cs="Arial"/>
          <w:color w:val="333333"/>
          <w:sz w:val="24"/>
          <w:szCs w:val="24"/>
        </w:rPr>
        <w:t xml:space="preserve">All </w:t>
      </w:r>
      <w:proofErr w:type="spellStart"/>
      <w:r w:rsidR="00B964BC">
        <w:rPr>
          <w:rFonts w:asciiTheme="majorHAnsi" w:hAnsiTheme="majorHAnsi" w:cs="Arial"/>
          <w:color w:val="333333"/>
          <w:sz w:val="24"/>
          <w:szCs w:val="24"/>
        </w:rPr>
        <w:t>mS</w:t>
      </w:r>
      <w:proofErr w:type="spellEnd"/>
      <w:r w:rsidRPr="00D04D0E">
        <w:rPr>
          <w:rFonts w:asciiTheme="majorHAnsi" w:hAnsiTheme="majorHAnsi" w:cs="Arial"/>
          <w:color w:val="333333"/>
          <w:sz w:val="24"/>
          <w:szCs w:val="24"/>
        </w:rPr>
        <w:t xml:space="preserve"> are APIs but not all APIs are micro services.</w:t>
      </w:r>
    </w:p>
    <w:tbl>
      <w:tblPr>
        <w:tblW w:w="0" w:type="auto"/>
        <w:tblCellMar>
          <w:top w:w="15" w:type="dxa"/>
          <w:left w:w="15" w:type="dxa"/>
          <w:bottom w:w="15" w:type="dxa"/>
          <w:right w:w="15" w:type="dxa"/>
        </w:tblCellMar>
        <w:tblLook w:val="04A0" w:firstRow="1" w:lastRow="0" w:firstColumn="1" w:lastColumn="0" w:noHBand="0" w:noVBand="1"/>
      </w:tblPr>
      <w:tblGrid>
        <w:gridCol w:w="1424"/>
        <w:gridCol w:w="2785"/>
        <w:gridCol w:w="5135"/>
      </w:tblGrid>
      <w:tr w:rsidR="00AB3B39" w:rsidRPr="00376E9B" w:rsidTr="00AB3B39">
        <w:trPr>
          <w:tblHeader/>
        </w:trPr>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AB3B39" w:rsidRPr="00E6500E" w:rsidRDefault="00AB3B39" w:rsidP="006322DE">
            <w:pPr>
              <w:spacing w:before="150" w:after="0"/>
              <w:rPr>
                <w:rFonts w:asciiTheme="majorHAnsi" w:hAnsiTheme="majorHAnsi" w:cs="Arial"/>
                <w:b/>
                <w:bCs/>
                <w:color w:val="333333"/>
              </w:rPr>
            </w:pPr>
            <w:r w:rsidRPr="00E6500E">
              <w:rPr>
                <w:rFonts w:asciiTheme="majorHAnsi" w:hAnsiTheme="majorHAnsi" w:cs="Arial"/>
                <w:b/>
                <w:bCs/>
                <w:color w:val="333333"/>
              </w:rPr>
              <w:t>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AB3B39" w:rsidRPr="00E6500E" w:rsidRDefault="00AB3B39" w:rsidP="006322DE">
            <w:pPr>
              <w:spacing w:before="150" w:after="0"/>
              <w:rPr>
                <w:rFonts w:asciiTheme="majorHAnsi" w:hAnsiTheme="majorHAnsi" w:cs="Arial"/>
                <w:b/>
                <w:bCs/>
                <w:color w:val="333333"/>
              </w:rPr>
            </w:pPr>
            <w:r w:rsidRPr="00E6500E">
              <w:rPr>
                <w:rFonts w:asciiTheme="majorHAnsi" w:hAnsiTheme="majorHAnsi" w:cs="Arial"/>
                <w:b/>
                <w:bCs/>
                <w:color w:val="333333"/>
              </w:rPr>
              <w:t>Principle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AB3B39" w:rsidRPr="00E6500E" w:rsidRDefault="00AB3B39" w:rsidP="006322DE">
            <w:pPr>
              <w:spacing w:before="150" w:after="0"/>
              <w:rPr>
                <w:rFonts w:asciiTheme="majorHAnsi" w:hAnsiTheme="majorHAnsi" w:cs="Arial"/>
                <w:b/>
                <w:bCs/>
                <w:color w:val="333333"/>
              </w:rPr>
            </w:pPr>
            <w:r w:rsidRPr="00E6500E">
              <w:rPr>
                <w:rFonts w:asciiTheme="majorHAnsi" w:hAnsiTheme="majorHAnsi" w:cs="Arial"/>
                <w:b/>
                <w:bCs/>
                <w:color w:val="333333"/>
              </w:rPr>
              <w:t>Description</w:t>
            </w:r>
          </w:p>
        </w:tc>
      </w:tr>
      <w:tr w:rsidR="00AB3B39" w:rsidRPr="00376E9B" w:rsidTr="00AB3B39">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AB3B39" w:rsidRPr="00E6500E" w:rsidRDefault="00AB3B39" w:rsidP="006322DE">
            <w:pPr>
              <w:spacing w:before="150" w:after="0"/>
              <w:ind w:left="900"/>
              <w:rPr>
                <w:rFonts w:asciiTheme="majorHAnsi" w:hAnsiTheme="majorHAnsi" w:cs="Arial"/>
                <w:color w:val="333333"/>
              </w:rPr>
            </w:pPr>
            <w:r w:rsidRPr="00E6500E">
              <w:rPr>
                <w:rFonts w:asciiTheme="majorHAnsi" w:hAnsiTheme="majorHAnsi" w:cs="Arial"/>
                <w:color w:val="333333"/>
              </w:rPr>
              <w:t>1</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AB3B39" w:rsidRPr="00E6500E" w:rsidRDefault="00AB3B39" w:rsidP="006322DE">
            <w:pPr>
              <w:spacing w:before="150" w:after="0"/>
              <w:ind w:left="900"/>
              <w:rPr>
                <w:rFonts w:asciiTheme="majorHAnsi" w:hAnsiTheme="majorHAnsi" w:cs="Arial"/>
                <w:color w:val="333333"/>
              </w:rPr>
            </w:pPr>
            <w:r w:rsidRPr="00E6500E">
              <w:rPr>
                <w:rStyle w:val="Strong"/>
                <w:rFonts w:asciiTheme="majorHAnsi" w:hAnsiTheme="majorHAnsi" w:cs="Arial"/>
                <w:color w:val="333333"/>
              </w:rPr>
              <w:t>Single capability focused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AB3B39" w:rsidRPr="00E6500E" w:rsidRDefault="00AB3B39" w:rsidP="00E6500E">
            <w:pPr>
              <w:spacing w:after="0"/>
              <w:ind w:left="900"/>
              <w:rPr>
                <w:rFonts w:asciiTheme="majorHAnsi" w:hAnsiTheme="majorHAnsi" w:cs="Arial"/>
                <w:color w:val="333333"/>
              </w:rPr>
            </w:pPr>
            <w:r w:rsidRPr="00E6500E">
              <w:rPr>
                <w:rFonts w:asciiTheme="majorHAnsi" w:hAnsiTheme="majorHAnsi" w:cs="Arial"/>
                <w:color w:val="333333"/>
              </w:rPr>
              <w:t xml:space="preserve">The </w:t>
            </w:r>
            <w:proofErr w:type="spellStart"/>
            <w:r w:rsidR="00E6500E" w:rsidRPr="00E6500E">
              <w:rPr>
                <w:rFonts w:asciiTheme="majorHAnsi" w:hAnsiTheme="majorHAnsi" w:cs="Arial"/>
                <w:color w:val="333333"/>
              </w:rPr>
              <w:t>mS</w:t>
            </w:r>
            <w:proofErr w:type="spellEnd"/>
            <w:r w:rsidRPr="00E6500E">
              <w:rPr>
                <w:rFonts w:asciiTheme="majorHAnsi" w:hAnsiTheme="majorHAnsi" w:cs="Arial"/>
                <w:color w:val="333333"/>
              </w:rPr>
              <w:t xml:space="preserve"> architectural style composes applications from separate, independent services that provide a single domain capability.  This allows parts of the application to be changed and evolve over time without impacting other parts of the application. There is no hard requirement on the size of a </w:t>
            </w:r>
            <w:proofErr w:type="spellStart"/>
            <w:r w:rsidR="00E6500E" w:rsidRPr="00E6500E">
              <w:rPr>
                <w:rFonts w:asciiTheme="majorHAnsi" w:hAnsiTheme="majorHAnsi" w:cs="Arial"/>
                <w:color w:val="333333"/>
              </w:rPr>
              <w:t>m</w:t>
            </w:r>
            <w:r w:rsidRPr="00E6500E">
              <w:rPr>
                <w:rFonts w:asciiTheme="majorHAnsi" w:hAnsiTheme="majorHAnsi" w:cs="Arial"/>
                <w:color w:val="333333"/>
              </w:rPr>
              <w:t>S</w:t>
            </w:r>
            <w:r w:rsidR="00E6500E" w:rsidRPr="00E6500E">
              <w:rPr>
                <w:rFonts w:asciiTheme="majorHAnsi" w:hAnsiTheme="majorHAnsi" w:cs="Arial"/>
                <w:color w:val="333333"/>
              </w:rPr>
              <w:t>.</w:t>
            </w:r>
            <w:proofErr w:type="spellEnd"/>
            <w:r w:rsidR="00E6500E" w:rsidRPr="00E6500E">
              <w:rPr>
                <w:rFonts w:asciiTheme="majorHAnsi" w:hAnsiTheme="majorHAnsi" w:cs="Arial"/>
                <w:color w:val="333333"/>
              </w:rPr>
              <w:t xml:space="preserve"> K</w:t>
            </w:r>
            <w:r w:rsidRPr="00E6500E">
              <w:rPr>
                <w:rFonts w:asciiTheme="majorHAnsi" w:hAnsiTheme="majorHAnsi" w:cs="Arial"/>
                <w:color w:val="333333"/>
              </w:rPr>
              <w:t xml:space="preserve">eep the service as lightweight as possible while still fulfilling the business requirements for the “single capability”.  </w:t>
            </w:r>
            <w:proofErr w:type="spellStart"/>
            <w:proofErr w:type="gramStart"/>
            <w:r w:rsidR="00E6500E" w:rsidRPr="00E6500E">
              <w:rPr>
                <w:rFonts w:asciiTheme="majorHAnsi" w:hAnsiTheme="majorHAnsi" w:cs="Arial"/>
                <w:color w:val="333333"/>
              </w:rPr>
              <w:t>m</w:t>
            </w:r>
            <w:r w:rsidRPr="00E6500E">
              <w:rPr>
                <w:rFonts w:asciiTheme="majorHAnsi" w:hAnsiTheme="majorHAnsi" w:cs="Arial"/>
                <w:color w:val="333333"/>
              </w:rPr>
              <w:t>S</w:t>
            </w:r>
            <w:proofErr w:type="spellEnd"/>
            <w:proofErr w:type="gramEnd"/>
            <w:r w:rsidRPr="00E6500E">
              <w:rPr>
                <w:rFonts w:asciiTheme="majorHAnsi" w:hAnsiTheme="majorHAnsi" w:cs="Arial"/>
                <w:color w:val="333333"/>
              </w:rPr>
              <w:t xml:space="preserve"> are agile so services should be easily maintainable by small agile teams.  The agile guidelines advises team sizes between 5-9 members.</w:t>
            </w:r>
          </w:p>
        </w:tc>
      </w:tr>
      <w:tr w:rsidR="00AB3B39" w:rsidRPr="00376E9B" w:rsidTr="00AB3B39">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AB3B39" w:rsidRPr="00E6500E" w:rsidRDefault="00AB3B39" w:rsidP="006322DE">
            <w:pPr>
              <w:spacing w:after="0"/>
              <w:ind w:left="900"/>
              <w:rPr>
                <w:rFonts w:asciiTheme="majorHAnsi" w:hAnsiTheme="majorHAnsi" w:cs="Arial"/>
                <w:color w:val="333333"/>
              </w:rPr>
            </w:pPr>
            <w:r w:rsidRPr="00E6500E">
              <w:rPr>
                <w:rFonts w:asciiTheme="majorHAnsi" w:hAnsiTheme="majorHAnsi" w:cs="Arial"/>
                <w:color w:val="333333"/>
              </w:rPr>
              <w:t>2</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AB3B39" w:rsidRPr="00E6500E" w:rsidRDefault="00AB3B39" w:rsidP="006322DE">
            <w:pPr>
              <w:spacing w:after="0"/>
              <w:ind w:left="900"/>
              <w:rPr>
                <w:rFonts w:asciiTheme="majorHAnsi" w:hAnsiTheme="majorHAnsi" w:cs="Arial"/>
                <w:color w:val="333333"/>
              </w:rPr>
            </w:pPr>
            <w:r w:rsidRPr="00E6500E">
              <w:rPr>
                <w:rStyle w:val="Strong"/>
                <w:rFonts w:asciiTheme="majorHAnsi" w:hAnsiTheme="majorHAnsi" w:cs="Arial"/>
                <w:color w:val="333333"/>
              </w:rPr>
              <w:t>Independence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AB3B39" w:rsidRDefault="00AB3B39" w:rsidP="006322DE">
            <w:pPr>
              <w:spacing w:after="0"/>
              <w:ind w:left="900"/>
              <w:rPr>
                <w:rFonts w:asciiTheme="majorHAnsi" w:hAnsiTheme="majorHAnsi" w:cs="Arial"/>
                <w:color w:val="333333"/>
              </w:rPr>
            </w:pPr>
            <w:r w:rsidRPr="00E6500E">
              <w:rPr>
                <w:rFonts w:asciiTheme="majorHAnsi" w:hAnsiTheme="majorHAnsi" w:cs="Arial"/>
                <w:color w:val="333333"/>
              </w:rPr>
              <w:t xml:space="preserve">This principle applies all aspects of </w:t>
            </w:r>
            <w:proofErr w:type="spellStart"/>
            <w:r w:rsidR="00E6500E" w:rsidRPr="00E6500E">
              <w:rPr>
                <w:rFonts w:asciiTheme="majorHAnsi" w:hAnsiTheme="majorHAnsi" w:cs="Arial"/>
                <w:color w:val="333333"/>
              </w:rPr>
              <w:t>mS</w:t>
            </w:r>
            <w:proofErr w:type="spellEnd"/>
            <w:r w:rsidR="00E6500E" w:rsidRPr="00E6500E">
              <w:rPr>
                <w:rFonts w:asciiTheme="majorHAnsi" w:hAnsiTheme="majorHAnsi" w:cs="Arial"/>
                <w:color w:val="333333"/>
              </w:rPr>
              <w:t xml:space="preserve"> </w:t>
            </w:r>
            <w:r w:rsidRPr="00E6500E">
              <w:rPr>
                <w:rFonts w:asciiTheme="majorHAnsi" w:hAnsiTheme="majorHAnsi" w:cs="Arial"/>
                <w:color w:val="333333"/>
              </w:rPr>
              <w:t xml:space="preserve">delivery.  </w:t>
            </w:r>
            <w:proofErr w:type="spellStart"/>
            <w:proofErr w:type="gramStart"/>
            <w:r w:rsidR="00E6500E" w:rsidRPr="00E6500E">
              <w:rPr>
                <w:rFonts w:asciiTheme="majorHAnsi" w:hAnsiTheme="majorHAnsi" w:cs="Arial"/>
                <w:color w:val="333333"/>
              </w:rPr>
              <w:t>mS</w:t>
            </w:r>
            <w:proofErr w:type="spellEnd"/>
            <w:proofErr w:type="gramEnd"/>
            <w:r w:rsidR="00E6500E" w:rsidRPr="00E6500E">
              <w:rPr>
                <w:rFonts w:asciiTheme="majorHAnsi" w:hAnsiTheme="majorHAnsi" w:cs="Arial"/>
                <w:color w:val="333333"/>
              </w:rPr>
              <w:t xml:space="preserve"> </w:t>
            </w:r>
            <w:r w:rsidRPr="00E6500E">
              <w:rPr>
                <w:rFonts w:asciiTheme="majorHAnsi" w:hAnsiTheme="majorHAnsi" w:cs="Arial"/>
                <w:color w:val="333333"/>
              </w:rPr>
              <w:t xml:space="preserve">must be independently developed, tested, deployed, configured, upgraded, scaled, monitored, and administered.  In particular, independently deployable is a fundamental capability.  </w:t>
            </w:r>
            <w:proofErr w:type="spellStart"/>
            <w:proofErr w:type="gramStart"/>
            <w:r w:rsidR="00E6500E" w:rsidRPr="00E6500E">
              <w:rPr>
                <w:rFonts w:asciiTheme="majorHAnsi" w:hAnsiTheme="majorHAnsi" w:cs="Arial"/>
                <w:color w:val="333333"/>
              </w:rPr>
              <w:t>mS</w:t>
            </w:r>
            <w:proofErr w:type="spellEnd"/>
            <w:proofErr w:type="gramEnd"/>
            <w:r w:rsidR="00E6500E" w:rsidRPr="00E6500E">
              <w:rPr>
                <w:rFonts w:asciiTheme="majorHAnsi" w:hAnsiTheme="majorHAnsi" w:cs="Arial"/>
                <w:color w:val="333333"/>
              </w:rPr>
              <w:t xml:space="preserve"> </w:t>
            </w:r>
            <w:r w:rsidRPr="00E6500E">
              <w:rPr>
                <w:rFonts w:asciiTheme="majorHAnsi" w:hAnsiTheme="majorHAnsi" w:cs="Arial"/>
                <w:color w:val="333333"/>
              </w:rPr>
              <w:t>must be standalone executable processes.  They cannot be deployed within “Application Servers” alongside other services.</w:t>
            </w:r>
          </w:p>
          <w:p w:rsidR="00E6500E" w:rsidRDefault="00E6500E" w:rsidP="006322DE">
            <w:pPr>
              <w:spacing w:after="0"/>
              <w:ind w:left="900"/>
              <w:rPr>
                <w:rFonts w:asciiTheme="majorHAnsi" w:hAnsiTheme="majorHAnsi" w:cs="Arial"/>
                <w:color w:val="333333"/>
              </w:rPr>
            </w:pPr>
          </w:p>
          <w:p w:rsidR="00E6500E" w:rsidRDefault="00E6500E" w:rsidP="006322DE">
            <w:pPr>
              <w:spacing w:after="0"/>
              <w:ind w:left="900"/>
              <w:rPr>
                <w:rFonts w:asciiTheme="majorHAnsi" w:hAnsiTheme="majorHAnsi" w:cs="Arial"/>
                <w:color w:val="333333"/>
              </w:rPr>
            </w:pPr>
          </w:p>
          <w:p w:rsidR="00E6500E" w:rsidRDefault="00E6500E" w:rsidP="006322DE">
            <w:pPr>
              <w:spacing w:after="0"/>
              <w:ind w:left="900"/>
              <w:rPr>
                <w:rFonts w:asciiTheme="majorHAnsi" w:hAnsiTheme="majorHAnsi" w:cs="Arial"/>
                <w:color w:val="333333"/>
              </w:rPr>
            </w:pPr>
          </w:p>
          <w:p w:rsidR="00E6500E" w:rsidRPr="00E6500E" w:rsidRDefault="00E6500E" w:rsidP="006322DE">
            <w:pPr>
              <w:spacing w:after="0"/>
              <w:ind w:left="900"/>
              <w:rPr>
                <w:rFonts w:asciiTheme="majorHAnsi" w:hAnsiTheme="majorHAnsi" w:cs="Arial"/>
                <w:color w:val="333333"/>
              </w:rPr>
            </w:pPr>
          </w:p>
        </w:tc>
      </w:tr>
      <w:tr w:rsidR="00AB3B39" w:rsidRPr="00E6500E" w:rsidTr="00AB3B39">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AB3B39" w:rsidRPr="00E6500E" w:rsidRDefault="00AB3B39" w:rsidP="006322DE">
            <w:pPr>
              <w:spacing w:after="0"/>
              <w:ind w:left="900"/>
              <w:rPr>
                <w:rFonts w:asciiTheme="majorHAnsi" w:hAnsiTheme="majorHAnsi" w:cs="Arial"/>
                <w:color w:val="333333"/>
              </w:rPr>
            </w:pPr>
            <w:r w:rsidRPr="00E6500E">
              <w:rPr>
                <w:rFonts w:asciiTheme="majorHAnsi" w:hAnsiTheme="majorHAnsi" w:cs="Arial"/>
                <w:color w:val="333333"/>
              </w:rPr>
              <w:lastRenderedPageBreak/>
              <w:t>3</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AB3B39" w:rsidRPr="00E6500E" w:rsidRDefault="00AB3B39" w:rsidP="006322DE">
            <w:pPr>
              <w:spacing w:after="0"/>
              <w:ind w:left="900"/>
              <w:rPr>
                <w:rFonts w:asciiTheme="majorHAnsi" w:hAnsiTheme="majorHAnsi" w:cs="Arial"/>
                <w:color w:val="333333"/>
              </w:rPr>
            </w:pPr>
            <w:r w:rsidRPr="00E6500E">
              <w:rPr>
                <w:rStyle w:val="Strong"/>
                <w:rFonts w:asciiTheme="majorHAnsi" w:hAnsiTheme="majorHAnsi" w:cs="Arial"/>
                <w:color w:val="333333"/>
              </w:rPr>
              <w:t>Encapsulation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AB3B39" w:rsidRPr="00E6500E" w:rsidRDefault="00E6500E" w:rsidP="006322DE">
            <w:pPr>
              <w:spacing w:after="0"/>
              <w:ind w:left="900"/>
              <w:rPr>
                <w:rFonts w:asciiTheme="majorHAnsi" w:hAnsiTheme="majorHAnsi" w:cs="Arial"/>
                <w:color w:val="333333"/>
              </w:rPr>
            </w:pPr>
            <w:proofErr w:type="spellStart"/>
            <w:proofErr w:type="gramStart"/>
            <w:r w:rsidRPr="00E6500E">
              <w:rPr>
                <w:rFonts w:asciiTheme="majorHAnsi" w:hAnsiTheme="majorHAnsi" w:cs="Arial"/>
                <w:color w:val="333333"/>
              </w:rPr>
              <w:t>mS</w:t>
            </w:r>
            <w:proofErr w:type="spellEnd"/>
            <w:proofErr w:type="gramEnd"/>
            <w:r w:rsidRPr="00E6500E">
              <w:rPr>
                <w:rFonts w:asciiTheme="majorHAnsi" w:hAnsiTheme="majorHAnsi" w:cs="Arial"/>
                <w:color w:val="333333"/>
              </w:rPr>
              <w:t xml:space="preserve"> </w:t>
            </w:r>
            <w:r w:rsidR="00AB3B39" w:rsidRPr="00E6500E">
              <w:rPr>
                <w:rFonts w:asciiTheme="majorHAnsi" w:hAnsiTheme="majorHAnsi" w:cs="Arial"/>
                <w:color w:val="333333"/>
              </w:rPr>
              <w:t xml:space="preserve">must hide implementation details.  This insulates </w:t>
            </w:r>
            <w:proofErr w:type="spellStart"/>
            <w:r w:rsidRPr="00E6500E">
              <w:rPr>
                <w:rFonts w:asciiTheme="majorHAnsi" w:hAnsiTheme="majorHAnsi" w:cs="Arial"/>
                <w:color w:val="333333"/>
              </w:rPr>
              <w:t>mS</w:t>
            </w:r>
            <w:proofErr w:type="spellEnd"/>
            <w:r w:rsidRPr="00E6500E">
              <w:rPr>
                <w:rFonts w:asciiTheme="majorHAnsi" w:hAnsiTheme="majorHAnsi" w:cs="Arial"/>
                <w:color w:val="333333"/>
              </w:rPr>
              <w:t xml:space="preserve"> </w:t>
            </w:r>
            <w:r w:rsidR="00AB3B39" w:rsidRPr="00E6500E">
              <w:rPr>
                <w:rFonts w:asciiTheme="majorHAnsi" w:hAnsiTheme="majorHAnsi" w:cs="Arial"/>
                <w:color w:val="333333"/>
              </w:rPr>
              <w:t xml:space="preserve">consumers from changes either within or downstream from the services they consume. As part of encapsulation, </w:t>
            </w:r>
            <w:proofErr w:type="spellStart"/>
            <w:r w:rsidRPr="00E6500E">
              <w:rPr>
                <w:rFonts w:asciiTheme="majorHAnsi" w:hAnsiTheme="majorHAnsi" w:cs="Arial"/>
                <w:color w:val="333333"/>
              </w:rPr>
              <w:t>mS</w:t>
            </w:r>
            <w:proofErr w:type="spellEnd"/>
            <w:r w:rsidRPr="00E6500E">
              <w:rPr>
                <w:rFonts w:asciiTheme="majorHAnsi" w:hAnsiTheme="majorHAnsi" w:cs="Arial"/>
                <w:color w:val="333333"/>
              </w:rPr>
              <w:t xml:space="preserve"> </w:t>
            </w:r>
            <w:r w:rsidR="00AB3B39" w:rsidRPr="00E6500E">
              <w:rPr>
                <w:rFonts w:asciiTheme="majorHAnsi" w:hAnsiTheme="majorHAnsi" w:cs="Arial"/>
                <w:color w:val="333333"/>
              </w:rPr>
              <w:t xml:space="preserve">must keep persistent data private to the service and accessible only via its API.  In other words, </w:t>
            </w:r>
            <w:proofErr w:type="spellStart"/>
            <w:r w:rsidRPr="00E6500E">
              <w:rPr>
                <w:rFonts w:asciiTheme="majorHAnsi" w:hAnsiTheme="majorHAnsi" w:cs="Arial"/>
                <w:color w:val="333333"/>
              </w:rPr>
              <w:t>mS</w:t>
            </w:r>
            <w:proofErr w:type="spellEnd"/>
            <w:r w:rsidRPr="00E6500E">
              <w:rPr>
                <w:rFonts w:asciiTheme="majorHAnsi" w:hAnsiTheme="majorHAnsi" w:cs="Arial"/>
                <w:color w:val="333333"/>
              </w:rPr>
              <w:t xml:space="preserve"> </w:t>
            </w:r>
            <w:r w:rsidR="00AB3B39" w:rsidRPr="00E6500E">
              <w:rPr>
                <w:rFonts w:asciiTheme="majorHAnsi" w:hAnsiTheme="majorHAnsi" w:cs="Arial"/>
                <w:color w:val="333333"/>
              </w:rPr>
              <w:t xml:space="preserve">must not integrate at the data layer.  This means </w:t>
            </w:r>
            <w:proofErr w:type="spellStart"/>
            <w:r w:rsidRPr="00E6500E">
              <w:rPr>
                <w:rFonts w:asciiTheme="majorHAnsi" w:hAnsiTheme="majorHAnsi" w:cs="Arial"/>
                <w:color w:val="333333"/>
              </w:rPr>
              <w:t>mS</w:t>
            </w:r>
            <w:proofErr w:type="spellEnd"/>
            <w:r w:rsidRPr="00E6500E">
              <w:rPr>
                <w:rFonts w:asciiTheme="majorHAnsi" w:hAnsiTheme="majorHAnsi" w:cs="Arial"/>
                <w:color w:val="333333"/>
              </w:rPr>
              <w:t xml:space="preserve"> </w:t>
            </w:r>
            <w:r w:rsidR="00AB3B39" w:rsidRPr="00E6500E">
              <w:rPr>
                <w:rFonts w:asciiTheme="majorHAnsi" w:hAnsiTheme="majorHAnsi" w:cs="Arial"/>
                <w:color w:val="333333"/>
              </w:rPr>
              <w:t>must not share the same database or database schema with other services.</w:t>
            </w:r>
          </w:p>
        </w:tc>
      </w:tr>
      <w:tr w:rsidR="00AB3B39" w:rsidRPr="00E6500E" w:rsidTr="00AB3B39">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AB3B39" w:rsidRPr="00E6500E" w:rsidRDefault="00AB3B39" w:rsidP="006322DE">
            <w:pPr>
              <w:spacing w:after="0"/>
              <w:ind w:left="900"/>
              <w:rPr>
                <w:rFonts w:asciiTheme="majorHAnsi" w:hAnsiTheme="majorHAnsi" w:cs="Arial"/>
                <w:color w:val="333333"/>
              </w:rPr>
            </w:pPr>
            <w:r w:rsidRPr="00E6500E">
              <w:rPr>
                <w:rFonts w:asciiTheme="majorHAnsi" w:hAnsiTheme="majorHAnsi" w:cs="Arial"/>
                <w:color w:val="333333"/>
              </w:rPr>
              <w:t>4</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AB3B39" w:rsidRPr="00E6500E" w:rsidRDefault="00AB3B39" w:rsidP="006322DE">
            <w:pPr>
              <w:spacing w:before="150" w:after="0"/>
              <w:ind w:left="900"/>
              <w:rPr>
                <w:rFonts w:asciiTheme="majorHAnsi" w:hAnsiTheme="majorHAnsi" w:cs="Arial"/>
                <w:color w:val="333333"/>
              </w:rPr>
            </w:pPr>
            <w:r w:rsidRPr="00E6500E">
              <w:rPr>
                <w:rStyle w:val="Strong"/>
                <w:rFonts w:asciiTheme="majorHAnsi" w:hAnsiTheme="majorHAnsi" w:cs="Arial"/>
                <w:color w:val="333333"/>
              </w:rPr>
              <w:t>Automation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AB3B39" w:rsidRPr="00E6500E" w:rsidRDefault="00AB3B39" w:rsidP="006322DE">
            <w:pPr>
              <w:spacing w:before="150" w:after="0"/>
              <w:ind w:left="900"/>
              <w:rPr>
                <w:rFonts w:asciiTheme="majorHAnsi" w:hAnsiTheme="majorHAnsi" w:cs="Arial"/>
                <w:color w:val="333333"/>
              </w:rPr>
            </w:pPr>
            <w:r w:rsidRPr="00E6500E">
              <w:rPr>
                <w:rFonts w:asciiTheme="majorHAnsi" w:hAnsiTheme="majorHAnsi" w:cs="Arial"/>
                <w:color w:val="333333"/>
              </w:rPr>
              <w:t>Automation applies to all aspects of a MS.  Automation means embracing DevOps and continuous integration and delivery processes (CI/CD).  This includes:</w:t>
            </w:r>
          </w:p>
          <w:p w:rsidR="00AB3B39" w:rsidRPr="00E6500E" w:rsidRDefault="00AB3B39" w:rsidP="006322DE">
            <w:pPr>
              <w:numPr>
                <w:ilvl w:val="0"/>
                <w:numId w:val="9"/>
              </w:numPr>
              <w:spacing w:before="100" w:beforeAutospacing="1" w:after="0" w:line="240" w:lineRule="auto"/>
              <w:ind w:left="900"/>
              <w:rPr>
                <w:rFonts w:asciiTheme="majorHAnsi" w:hAnsiTheme="majorHAnsi" w:cs="Arial"/>
                <w:color w:val="333333"/>
              </w:rPr>
            </w:pPr>
            <w:r w:rsidRPr="00E6500E">
              <w:rPr>
                <w:rFonts w:asciiTheme="majorHAnsi" w:hAnsiTheme="majorHAnsi" w:cs="Arial"/>
                <w:color w:val="333333"/>
              </w:rPr>
              <w:t>Automated Testing</w:t>
            </w:r>
          </w:p>
          <w:p w:rsidR="00AB3B39" w:rsidRPr="00E6500E" w:rsidRDefault="00AB3B39" w:rsidP="006322DE">
            <w:pPr>
              <w:numPr>
                <w:ilvl w:val="0"/>
                <w:numId w:val="9"/>
              </w:numPr>
              <w:spacing w:before="100" w:beforeAutospacing="1" w:after="0" w:line="240" w:lineRule="auto"/>
              <w:ind w:left="900"/>
              <w:rPr>
                <w:rFonts w:asciiTheme="majorHAnsi" w:hAnsiTheme="majorHAnsi" w:cs="Arial"/>
                <w:color w:val="333333"/>
              </w:rPr>
            </w:pPr>
            <w:r w:rsidRPr="00E6500E">
              <w:rPr>
                <w:rFonts w:asciiTheme="majorHAnsi" w:hAnsiTheme="majorHAnsi" w:cs="Arial"/>
                <w:color w:val="333333"/>
              </w:rPr>
              <w:t>Automated Deployment</w:t>
            </w:r>
          </w:p>
          <w:p w:rsidR="00AB3B39" w:rsidRPr="00E6500E" w:rsidRDefault="00AB3B39" w:rsidP="006322DE">
            <w:pPr>
              <w:numPr>
                <w:ilvl w:val="0"/>
                <w:numId w:val="9"/>
              </w:numPr>
              <w:spacing w:before="100" w:beforeAutospacing="1" w:after="0" w:line="240" w:lineRule="auto"/>
              <w:ind w:left="900"/>
              <w:rPr>
                <w:rFonts w:asciiTheme="majorHAnsi" w:hAnsiTheme="majorHAnsi" w:cs="Arial"/>
                <w:color w:val="333333"/>
              </w:rPr>
            </w:pPr>
            <w:r w:rsidRPr="00E6500E">
              <w:rPr>
                <w:rFonts w:asciiTheme="majorHAnsi" w:hAnsiTheme="majorHAnsi" w:cs="Arial"/>
                <w:color w:val="333333"/>
              </w:rPr>
              <w:t>Automated Scaling</w:t>
            </w:r>
          </w:p>
          <w:p w:rsidR="00AB3B39" w:rsidRPr="00E6500E" w:rsidRDefault="00AB3B39" w:rsidP="006322DE">
            <w:pPr>
              <w:numPr>
                <w:ilvl w:val="0"/>
                <w:numId w:val="9"/>
              </w:numPr>
              <w:spacing w:before="100" w:beforeAutospacing="1" w:after="0" w:line="240" w:lineRule="auto"/>
              <w:ind w:left="900"/>
              <w:rPr>
                <w:rFonts w:asciiTheme="majorHAnsi" w:hAnsiTheme="majorHAnsi" w:cs="Arial"/>
                <w:color w:val="333333"/>
              </w:rPr>
            </w:pPr>
            <w:r w:rsidRPr="00E6500E">
              <w:rPr>
                <w:rFonts w:asciiTheme="majorHAnsi" w:hAnsiTheme="majorHAnsi" w:cs="Arial"/>
                <w:color w:val="333333"/>
              </w:rPr>
              <w:t>Zero-Touch Rolling upgrades/downgrades</w:t>
            </w:r>
          </w:p>
        </w:tc>
      </w:tr>
      <w:tr w:rsidR="00AB3B39" w:rsidRPr="00E6500E" w:rsidTr="00AB3B39">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AB3B39" w:rsidRPr="00E6500E" w:rsidRDefault="00AB3B39" w:rsidP="006322DE">
            <w:pPr>
              <w:spacing w:after="0"/>
              <w:ind w:left="900"/>
              <w:rPr>
                <w:rFonts w:asciiTheme="majorHAnsi" w:hAnsiTheme="majorHAnsi" w:cs="Arial"/>
                <w:color w:val="333333"/>
              </w:rPr>
            </w:pPr>
            <w:r w:rsidRPr="00E6500E">
              <w:rPr>
                <w:rFonts w:asciiTheme="majorHAnsi" w:hAnsiTheme="majorHAnsi" w:cs="Arial"/>
                <w:color w:val="333333"/>
              </w:rPr>
              <w:t>5</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AB3B39" w:rsidRPr="00E6500E" w:rsidRDefault="00AB3B39" w:rsidP="006322DE">
            <w:pPr>
              <w:spacing w:after="0"/>
              <w:ind w:left="900"/>
              <w:rPr>
                <w:rFonts w:asciiTheme="majorHAnsi" w:hAnsiTheme="majorHAnsi" w:cs="Arial"/>
                <w:color w:val="333333"/>
              </w:rPr>
            </w:pPr>
            <w:r w:rsidRPr="00E6500E">
              <w:rPr>
                <w:rStyle w:val="Strong"/>
                <w:rFonts w:asciiTheme="majorHAnsi" w:hAnsiTheme="majorHAnsi" w:cs="Arial"/>
                <w:color w:val="333333"/>
              </w:rPr>
              <w:t>Consumer First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AB3B39" w:rsidRDefault="00AB3B39" w:rsidP="00E6500E">
            <w:pPr>
              <w:spacing w:after="0"/>
              <w:ind w:left="900"/>
              <w:rPr>
                <w:rFonts w:asciiTheme="majorHAnsi" w:hAnsiTheme="majorHAnsi" w:cs="Arial"/>
                <w:color w:val="333333"/>
              </w:rPr>
            </w:pPr>
            <w:r w:rsidRPr="00E6500E">
              <w:rPr>
                <w:rFonts w:asciiTheme="majorHAnsi" w:hAnsiTheme="majorHAnsi" w:cs="Arial"/>
                <w:color w:val="333333"/>
              </w:rPr>
              <w:t xml:space="preserve">Consumer First is about making it as simple and easy as possible for the consumers </w:t>
            </w:r>
            <w:proofErr w:type="gramStart"/>
            <w:r w:rsidRPr="00E6500E">
              <w:rPr>
                <w:rFonts w:asciiTheme="majorHAnsi" w:hAnsiTheme="majorHAnsi" w:cs="Arial"/>
                <w:color w:val="333333"/>
              </w:rPr>
              <w:t xml:space="preserve">of  </w:t>
            </w:r>
            <w:proofErr w:type="spellStart"/>
            <w:r w:rsidR="00E6500E" w:rsidRPr="00E6500E">
              <w:rPr>
                <w:rFonts w:asciiTheme="majorHAnsi" w:hAnsiTheme="majorHAnsi" w:cs="Arial"/>
                <w:color w:val="333333"/>
              </w:rPr>
              <w:t>mS</w:t>
            </w:r>
            <w:proofErr w:type="spellEnd"/>
            <w:proofErr w:type="gramEnd"/>
            <w:r w:rsidR="00E6500E" w:rsidRPr="00E6500E">
              <w:rPr>
                <w:rFonts w:asciiTheme="majorHAnsi" w:hAnsiTheme="majorHAnsi" w:cs="Arial"/>
                <w:color w:val="333333"/>
              </w:rPr>
              <w:t xml:space="preserve"> </w:t>
            </w:r>
            <w:r w:rsidRPr="00E6500E">
              <w:rPr>
                <w:rFonts w:asciiTheme="majorHAnsi" w:hAnsiTheme="majorHAnsi" w:cs="Arial"/>
                <w:color w:val="333333"/>
              </w:rPr>
              <w:t>to successfully use it.  This includes human consumable documentation, programmatic metadata (e.g., WSDL/XSD, </w:t>
            </w:r>
            <w:hyperlink r:id="rId136" w:history="1">
              <w:r w:rsidRPr="00E6500E">
                <w:rPr>
                  <w:rFonts w:asciiTheme="majorHAnsi" w:hAnsiTheme="majorHAnsi" w:cs="Arial"/>
                  <w:color w:val="3572B0"/>
                </w:rPr>
                <w:t>Open API</w:t>
              </w:r>
            </w:hyperlink>
            <w:r w:rsidRPr="00E6500E">
              <w:rPr>
                <w:rFonts w:asciiTheme="majorHAnsi" w:hAnsiTheme="majorHAnsi" w:cs="Arial"/>
                <w:color w:val="333333"/>
              </w:rPr>
              <w:t>), and mechanized tools for service discovery and routing to the service (see Principle #10).  The documentation includes a catalog of APIs with the details of how to call them.</w:t>
            </w:r>
          </w:p>
          <w:p w:rsidR="00E6500E" w:rsidRDefault="00E6500E" w:rsidP="00E6500E">
            <w:pPr>
              <w:spacing w:after="0"/>
              <w:ind w:left="900"/>
              <w:rPr>
                <w:rFonts w:asciiTheme="majorHAnsi" w:hAnsiTheme="majorHAnsi" w:cs="Arial"/>
                <w:color w:val="333333"/>
              </w:rPr>
            </w:pPr>
          </w:p>
          <w:p w:rsidR="00E6500E" w:rsidRDefault="00E6500E" w:rsidP="00E6500E">
            <w:pPr>
              <w:spacing w:after="0"/>
              <w:ind w:left="900"/>
              <w:rPr>
                <w:rFonts w:asciiTheme="majorHAnsi" w:hAnsiTheme="majorHAnsi" w:cs="Arial"/>
                <w:color w:val="333333"/>
              </w:rPr>
            </w:pPr>
          </w:p>
          <w:p w:rsidR="00E6500E" w:rsidRDefault="00E6500E" w:rsidP="00E6500E">
            <w:pPr>
              <w:spacing w:after="0"/>
              <w:ind w:left="900"/>
              <w:rPr>
                <w:rFonts w:asciiTheme="majorHAnsi" w:hAnsiTheme="majorHAnsi" w:cs="Arial"/>
                <w:color w:val="333333"/>
              </w:rPr>
            </w:pPr>
          </w:p>
          <w:p w:rsidR="00E6500E" w:rsidRPr="00E6500E" w:rsidRDefault="00E6500E" w:rsidP="00E6500E">
            <w:pPr>
              <w:spacing w:after="0"/>
              <w:ind w:left="900"/>
              <w:rPr>
                <w:rFonts w:asciiTheme="majorHAnsi" w:hAnsiTheme="majorHAnsi" w:cs="Arial"/>
                <w:color w:val="333333"/>
              </w:rPr>
            </w:pPr>
          </w:p>
        </w:tc>
      </w:tr>
      <w:tr w:rsidR="00AB3B39" w:rsidRPr="00E6500E" w:rsidTr="00EF714C">
        <w:trPr>
          <w:trHeight w:val="2544"/>
        </w:trPr>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AB3B39" w:rsidRPr="00E6500E" w:rsidRDefault="00AB3B39" w:rsidP="006322DE">
            <w:pPr>
              <w:spacing w:after="0"/>
              <w:ind w:left="900"/>
              <w:rPr>
                <w:rFonts w:asciiTheme="majorHAnsi" w:hAnsiTheme="majorHAnsi" w:cs="Arial"/>
                <w:color w:val="333333"/>
              </w:rPr>
            </w:pPr>
            <w:r w:rsidRPr="00E6500E">
              <w:rPr>
                <w:rFonts w:asciiTheme="majorHAnsi" w:hAnsiTheme="majorHAnsi" w:cs="Arial"/>
                <w:color w:val="333333"/>
              </w:rPr>
              <w:lastRenderedPageBreak/>
              <w:t>6</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AB3B39" w:rsidRPr="00E6500E" w:rsidRDefault="00AB3B39" w:rsidP="006322DE">
            <w:pPr>
              <w:spacing w:before="150" w:after="0"/>
              <w:ind w:left="900"/>
              <w:rPr>
                <w:rFonts w:asciiTheme="majorHAnsi" w:hAnsiTheme="majorHAnsi" w:cs="Arial"/>
                <w:color w:val="333333"/>
              </w:rPr>
            </w:pPr>
            <w:r w:rsidRPr="00E6500E">
              <w:rPr>
                <w:rStyle w:val="Strong"/>
                <w:rFonts w:asciiTheme="majorHAnsi" w:hAnsiTheme="majorHAnsi" w:cs="Arial"/>
                <w:color w:val="333333"/>
              </w:rPr>
              <w:t>Highly Observable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AB3B39" w:rsidRPr="00EF714C" w:rsidRDefault="00AB3B39" w:rsidP="006322DE">
            <w:pPr>
              <w:spacing w:after="0"/>
              <w:ind w:left="900"/>
              <w:rPr>
                <w:rFonts w:asciiTheme="majorHAnsi" w:hAnsiTheme="majorHAnsi" w:cs="Arial"/>
                <w:color w:val="333333"/>
                <w:sz w:val="21"/>
                <w:szCs w:val="21"/>
              </w:rPr>
            </w:pPr>
            <w:r w:rsidRPr="00EF714C">
              <w:rPr>
                <w:rFonts w:asciiTheme="majorHAnsi" w:hAnsiTheme="majorHAnsi" w:cs="Arial"/>
                <w:color w:val="333333"/>
                <w:sz w:val="21"/>
                <w:szCs w:val="21"/>
              </w:rPr>
              <w:t>Provides insight and understanding of how request paths are processed and flow across services.  Since large applications consist of many distributed services there is a need to collect, aggregate, and analyze logs and metrics across all services. It’s important to follow logging standards that provide ways to correlate requests through the service flow and be able to view the call chains or graphs.</w:t>
            </w:r>
          </w:p>
        </w:tc>
      </w:tr>
      <w:tr w:rsidR="00AB3B39" w:rsidRPr="00E6500E" w:rsidTr="00EF714C">
        <w:trPr>
          <w:trHeight w:val="1761"/>
        </w:trPr>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AB3B39" w:rsidRPr="00E6500E" w:rsidRDefault="00AB3B39" w:rsidP="006322DE">
            <w:pPr>
              <w:spacing w:after="0"/>
              <w:ind w:left="900"/>
              <w:rPr>
                <w:rFonts w:asciiTheme="majorHAnsi" w:hAnsiTheme="majorHAnsi" w:cs="Arial"/>
                <w:color w:val="333333"/>
              </w:rPr>
            </w:pPr>
            <w:r w:rsidRPr="00E6500E">
              <w:rPr>
                <w:rFonts w:asciiTheme="majorHAnsi" w:hAnsiTheme="majorHAnsi" w:cs="Arial"/>
                <w:color w:val="333333"/>
              </w:rPr>
              <w:t>7</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AB3B39" w:rsidRPr="00E6500E" w:rsidRDefault="00AB3B39" w:rsidP="006322DE">
            <w:pPr>
              <w:spacing w:after="0"/>
              <w:ind w:left="900"/>
              <w:rPr>
                <w:rFonts w:asciiTheme="majorHAnsi" w:hAnsiTheme="majorHAnsi" w:cs="Arial"/>
                <w:color w:val="333333"/>
              </w:rPr>
            </w:pPr>
            <w:r w:rsidRPr="00E6500E">
              <w:rPr>
                <w:rStyle w:val="Strong"/>
                <w:rFonts w:asciiTheme="majorHAnsi" w:hAnsiTheme="majorHAnsi" w:cs="Arial"/>
                <w:color w:val="333333"/>
              </w:rPr>
              <w:t>Highly Resilient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AB3B39" w:rsidRPr="00EF714C" w:rsidRDefault="00AB3B39" w:rsidP="00EF714C">
            <w:pPr>
              <w:spacing w:before="150" w:after="0"/>
              <w:ind w:left="900"/>
              <w:rPr>
                <w:rFonts w:asciiTheme="majorHAnsi" w:hAnsiTheme="majorHAnsi" w:cs="Arial"/>
                <w:color w:val="333333"/>
                <w:sz w:val="21"/>
                <w:szCs w:val="21"/>
              </w:rPr>
            </w:pPr>
            <w:r w:rsidRPr="00EF714C">
              <w:rPr>
                <w:rFonts w:asciiTheme="majorHAnsi" w:hAnsiTheme="majorHAnsi" w:cs="Arial"/>
                <w:color w:val="333333"/>
                <w:sz w:val="21"/>
                <w:szCs w:val="21"/>
              </w:rPr>
              <w:t xml:space="preserve">Building applications as a cohesive set of services requires the ability to tolerate and gracefully handle failures of all kinds.  Services must be able to detect failures quickly and workaround them if possible.  </w:t>
            </w:r>
          </w:p>
        </w:tc>
      </w:tr>
      <w:tr w:rsidR="00AB3B39" w:rsidRPr="00E6500E" w:rsidTr="00AB3B39">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AB3B39" w:rsidRPr="00E6500E" w:rsidRDefault="00AB3B39" w:rsidP="006322DE">
            <w:pPr>
              <w:spacing w:after="0"/>
              <w:ind w:left="900"/>
              <w:rPr>
                <w:rFonts w:asciiTheme="majorHAnsi" w:hAnsiTheme="majorHAnsi" w:cs="Arial"/>
                <w:color w:val="333333"/>
              </w:rPr>
            </w:pPr>
            <w:r w:rsidRPr="00E6500E">
              <w:rPr>
                <w:rFonts w:asciiTheme="majorHAnsi" w:hAnsiTheme="majorHAnsi" w:cs="Arial"/>
                <w:color w:val="333333"/>
              </w:rPr>
              <w:t>8</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AB3B39" w:rsidRPr="00E6500E" w:rsidRDefault="00AB3B39" w:rsidP="006322DE">
            <w:pPr>
              <w:spacing w:after="0"/>
              <w:ind w:left="900"/>
              <w:rPr>
                <w:rFonts w:asciiTheme="majorHAnsi" w:hAnsiTheme="majorHAnsi" w:cs="Arial"/>
                <w:color w:val="333333"/>
              </w:rPr>
            </w:pPr>
            <w:r w:rsidRPr="00E6500E">
              <w:rPr>
                <w:rStyle w:val="Strong"/>
                <w:rFonts w:asciiTheme="majorHAnsi" w:hAnsiTheme="majorHAnsi" w:cs="Arial"/>
                <w:color w:val="333333"/>
              </w:rPr>
              <w:t>Infrastructure Agnostic</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AB3B39" w:rsidRPr="00EF714C" w:rsidRDefault="00E6500E" w:rsidP="006322DE">
            <w:pPr>
              <w:spacing w:before="150" w:after="0"/>
              <w:ind w:left="900"/>
              <w:rPr>
                <w:rFonts w:asciiTheme="majorHAnsi" w:hAnsiTheme="majorHAnsi" w:cs="Arial"/>
                <w:color w:val="333333"/>
                <w:sz w:val="21"/>
                <w:szCs w:val="21"/>
              </w:rPr>
            </w:pPr>
            <w:proofErr w:type="spellStart"/>
            <w:proofErr w:type="gramStart"/>
            <w:r w:rsidRPr="00EF714C">
              <w:rPr>
                <w:rFonts w:asciiTheme="majorHAnsi" w:hAnsiTheme="majorHAnsi" w:cs="Arial"/>
                <w:color w:val="333333"/>
                <w:sz w:val="21"/>
                <w:szCs w:val="21"/>
              </w:rPr>
              <w:t>mS</w:t>
            </w:r>
            <w:proofErr w:type="spellEnd"/>
            <w:proofErr w:type="gramEnd"/>
            <w:r w:rsidRPr="00EF714C">
              <w:rPr>
                <w:rFonts w:asciiTheme="majorHAnsi" w:hAnsiTheme="majorHAnsi" w:cs="Arial"/>
                <w:color w:val="333333"/>
                <w:sz w:val="21"/>
                <w:szCs w:val="21"/>
              </w:rPr>
              <w:t xml:space="preserve"> </w:t>
            </w:r>
            <w:r w:rsidR="00AB3B39" w:rsidRPr="00EF714C">
              <w:rPr>
                <w:rFonts w:asciiTheme="majorHAnsi" w:hAnsiTheme="majorHAnsi" w:cs="Arial"/>
                <w:color w:val="333333"/>
                <w:sz w:val="21"/>
                <w:szCs w:val="21"/>
              </w:rPr>
              <w:t>must be portable and elastic.  Moving a services across hosts, datacenters, or clouds should not be a problem.  They should not be dependent on static addresses or ports when possible.  As services are taken in and out of operation, they must be able to discover their dependent services as well as be discoverable themselves.</w:t>
            </w:r>
          </w:p>
        </w:tc>
      </w:tr>
      <w:tr w:rsidR="00AB3B39" w:rsidRPr="00E6500E" w:rsidTr="00AB3B39">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AB3B39" w:rsidRPr="00E6500E" w:rsidRDefault="00AB3B39" w:rsidP="006322DE">
            <w:pPr>
              <w:spacing w:after="0"/>
              <w:ind w:left="900"/>
              <w:rPr>
                <w:rFonts w:asciiTheme="majorHAnsi" w:hAnsiTheme="majorHAnsi" w:cs="Arial"/>
                <w:color w:val="333333"/>
              </w:rPr>
            </w:pPr>
            <w:r w:rsidRPr="00E6500E">
              <w:rPr>
                <w:rFonts w:asciiTheme="majorHAnsi" w:hAnsiTheme="majorHAnsi" w:cs="Arial"/>
                <w:color w:val="333333"/>
              </w:rPr>
              <w:t>9</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AB3B39" w:rsidRPr="00E6500E" w:rsidRDefault="00AB3B39" w:rsidP="006322DE">
            <w:pPr>
              <w:spacing w:before="150" w:after="0"/>
              <w:ind w:left="900"/>
              <w:rPr>
                <w:rFonts w:asciiTheme="majorHAnsi" w:hAnsiTheme="majorHAnsi" w:cs="Arial"/>
                <w:color w:val="333333"/>
              </w:rPr>
            </w:pPr>
            <w:r w:rsidRPr="00E6500E">
              <w:rPr>
                <w:rStyle w:val="Strong"/>
                <w:rFonts w:asciiTheme="majorHAnsi" w:hAnsiTheme="majorHAnsi" w:cs="Arial"/>
                <w:color w:val="333333"/>
              </w:rPr>
              <w:t>Lightweight communications protocols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AB3B39" w:rsidRPr="00E6500E" w:rsidRDefault="00E6500E" w:rsidP="00EF714C">
            <w:pPr>
              <w:spacing w:after="0"/>
              <w:ind w:left="900"/>
              <w:rPr>
                <w:rFonts w:asciiTheme="majorHAnsi" w:hAnsiTheme="majorHAnsi" w:cs="Arial"/>
                <w:color w:val="333333"/>
              </w:rPr>
            </w:pPr>
            <w:proofErr w:type="spellStart"/>
            <w:proofErr w:type="gramStart"/>
            <w:r w:rsidRPr="00EF714C">
              <w:rPr>
                <w:rFonts w:asciiTheme="majorHAnsi" w:hAnsiTheme="majorHAnsi" w:cs="Arial"/>
                <w:color w:val="333333"/>
                <w:sz w:val="21"/>
                <w:szCs w:val="21"/>
              </w:rPr>
              <w:t>mS</w:t>
            </w:r>
            <w:proofErr w:type="spellEnd"/>
            <w:proofErr w:type="gramEnd"/>
            <w:r w:rsidRPr="00EF714C">
              <w:rPr>
                <w:rFonts w:asciiTheme="majorHAnsi" w:hAnsiTheme="majorHAnsi" w:cs="Arial"/>
                <w:color w:val="333333"/>
                <w:sz w:val="21"/>
                <w:szCs w:val="21"/>
              </w:rPr>
              <w:t xml:space="preserve"> </w:t>
            </w:r>
            <w:r w:rsidR="00AB3B39" w:rsidRPr="00EF714C">
              <w:rPr>
                <w:rFonts w:asciiTheme="majorHAnsi" w:hAnsiTheme="majorHAnsi" w:cs="Arial"/>
                <w:color w:val="333333"/>
                <w:sz w:val="21"/>
                <w:szCs w:val="21"/>
              </w:rPr>
              <w:t>must follow a dumb pipe, smart endpoint approach for communication protocols.  The core requirement is that business logic</w:t>
            </w:r>
            <w:r w:rsidR="00EF714C" w:rsidRPr="00EF714C">
              <w:rPr>
                <w:rFonts w:asciiTheme="majorHAnsi" w:hAnsiTheme="majorHAnsi" w:cs="Arial"/>
                <w:color w:val="333333"/>
                <w:sz w:val="21"/>
                <w:szCs w:val="21"/>
              </w:rPr>
              <w:t xml:space="preserve"> cannot</w:t>
            </w:r>
            <w:r w:rsidR="00AB3B39" w:rsidRPr="00EF714C">
              <w:rPr>
                <w:rFonts w:asciiTheme="majorHAnsi" w:hAnsiTheme="majorHAnsi" w:cs="Arial"/>
                <w:color w:val="333333"/>
                <w:sz w:val="21"/>
                <w:szCs w:val="21"/>
              </w:rPr>
              <w:t xml:space="preserve"> be implemented within the protocol or broker and all domain logic remain within the service endpoint implementations.  The protocol must be an open standard or an industry leading open source technology.  HTTP is a common choice, but lightweight event/message brokers may be acceptable</w:t>
            </w:r>
            <w:r w:rsidR="00AB3B39" w:rsidRPr="00E6500E">
              <w:rPr>
                <w:rFonts w:asciiTheme="majorHAnsi" w:hAnsiTheme="majorHAnsi" w:cs="Arial"/>
                <w:color w:val="333333"/>
              </w:rPr>
              <w:t>.</w:t>
            </w:r>
          </w:p>
        </w:tc>
      </w:tr>
      <w:tr w:rsidR="00AB3B39" w:rsidRPr="00E6500E" w:rsidTr="00AB3B39">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AB3B39" w:rsidRPr="00E6500E" w:rsidRDefault="00AB3B39" w:rsidP="006322DE">
            <w:pPr>
              <w:spacing w:after="0"/>
              <w:ind w:left="900"/>
              <w:rPr>
                <w:rFonts w:asciiTheme="majorHAnsi" w:hAnsiTheme="majorHAnsi" w:cs="Arial"/>
                <w:color w:val="333333"/>
              </w:rPr>
            </w:pPr>
            <w:r w:rsidRPr="00E6500E">
              <w:rPr>
                <w:rFonts w:asciiTheme="majorHAnsi" w:hAnsiTheme="majorHAnsi" w:cs="Arial"/>
                <w:color w:val="333333"/>
              </w:rPr>
              <w:lastRenderedPageBreak/>
              <w:t>10</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AB3B39" w:rsidRPr="00E6500E" w:rsidRDefault="00AB3B39" w:rsidP="006322DE">
            <w:pPr>
              <w:spacing w:after="0"/>
              <w:ind w:left="900"/>
              <w:rPr>
                <w:rFonts w:asciiTheme="majorHAnsi" w:hAnsiTheme="majorHAnsi" w:cs="Arial"/>
                <w:color w:val="333333"/>
              </w:rPr>
            </w:pPr>
            <w:r w:rsidRPr="00E6500E">
              <w:rPr>
                <w:rFonts w:asciiTheme="majorHAnsi" w:hAnsiTheme="majorHAnsi" w:cs="Arial"/>
                <w:color w:val="333333"/>
              </w:rPr>
              <w:t> </w:t>
            </w:r>
            <w:r w:rsidRPr="00E6500E">
              <w:rPr>
                <w:rStyle w:val="Strong"/>
                <w:rFonts w:asciiTheme="majorHAnsi" w:hAnsiTheme="majorHAnsi" w:cs="Arial"/>
                <w:color w:val="333333"/>
              </w:rPr>
              <w:t>Discoverable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AB3B39" w:rsidRPr="00E6500E" w:rsidRDefault="00AB3B39" w:rsidP="006322DE">
            <w:pPr>
              <w:spacing w:after="0"/>
              <w:ind w:left="900"/>
              <w:rPr>
                <w:rFonts w:asciiTheme="majorHAnsi" w:hAnsiTheme="majorHAnsi" w:cs="Arial"/>
                <w:color w:val="333333"/>
              </w:rPr>
            </w:pPr>
            <w:r w:rsidRPr="00E6500E">
              <w:rPr>
                <w:rFonts w:asciiTheme="majorHAnsi" w:hAnsiTheme="majorHAnsi" w:cs="Arial"/>
                <w:color w:val="333333"/>
              </w:rPr>
              <w:t xml:space="preserve">Since </w:t>
            </w:r>
            <w:proofErr w:type="spellStart"/>
            <w:r w:rsidR="00E6500E" w:rsidRPr="00E6500E">
              <w:rPr>
                <w:rFonts w:asciiTheme="majorHAnsi" w:hAnsiTheme="majorHAnsi" w:cs="Arial"/>
                <w:color w:val="333333"/>
              </w:rPr>
              <w:t>mS</w:t>
            </w:r>
            <w:proofErr w:type="spellEnd"/>
            <w:r w:rsidR="00E6500E" w:rsidRPr="00E6500E">
              <w:rPr>
                <w:rFonts w:asciiTheme="majorHAnsi" w:hAnsiTheme="majorHAnsi" w:cs="Arial"/>
                <w:color w:val="333333"/>
              </w:rPr>
              <w:t xml:space="preserve"> </w:t>
            </w:r>
            <w:r w:rsidRPr="00E6500E">
              <w:rPr>
                <w:rFonts w:asciiTheme="majorHAnsi" w:hAnsiTheme="majorHAnsi" w:cs="Arial"/>
                <w:color w:val="333333"/>
              </w:rPr>
              <w:t>are auto deployed and infrastructure agnostic, they are required to be dynamically discoverable.  Consumers must have the ability to query a service registry to lookup available instances and then route accordingly.  This also requires the service to register itself with the service registry when it becomes available.</w:t>
            </w:r>
          </w:p>
        </w:tc>
      </w:tr>
    </w:tbl>
    <w:p w:rsidR="00AB3B39" w:rsidRPr="00E6500E" w:rsidRDefault="00AB3B39" w:rsidP="006322DE">
      <w:pPr>
        <w:spacing w:before="150" w:after="0"/>
        <w:rPr>
          <w:rFonts w:asciiTheme="majorHAnsi" w:hAnsiTheme="majorHAnsi" w:cs="Arial"/>
          <w:color w:val="333333"/>
        </w:rPr>
      </w:pPr>
      <w:r w:rsidRPr="00E6500E">
        <w:rPr>
          <w:rFonts w:asciiTheme="majorHAnsi" w:hAnsiTheme="majorHAnsi" w:cs="Arial"/>
          <w:color w:val="333333"/>
        </w:rPr>
        <w:t> </w:t>
      </w:r>
    </w:p>
    <w:p w:rsidR="00AB3B39" w:rsidRPr="00D04D0E" w:rsidRDefault="00AB3B39" w:rsidP="006322DE">
      <w:pPr>
        <w:spacing w:after="0"/>
        <w:rPr>
          <w:sz w:val="24"/>
          <w:szCs w:val="24"/>
        </w:rPr>
      </w:pPr>
    </w:p>
    <w:p w:rsidR="001617E2" w:rsidRPr="00D04D0E" w:rsidRDefault="00113D85" w:rsidP="006322DE">
      <w:pPr>
        <w:pStyle w:val="Heading3"/>
      </w:pPr>
      <w:bookmarkStart w:id="44" w:name="_Toc485897847"/>
      <w:r>
        <w:t>7</w:t>
      </w:r>
      <w:r w:rsidR="001617E2" w:rsidRPr="00D04D0E">
        <w:t>.1.1</w:t>
      </w:r>
      <w:r w:rsidR="001617E2" w:rsidRPr="00D04D0E">
        <w:tab/>
        <w:t>Domain Driven Design</w:t>
      </w:r>
      <w:bookmarkEnd w:id="44"/>
    </w:p>
    <w:p w:rsidR="001617E2" w:rsidRPr="00D04D0E" w:rsidRDefault="001617E2" w:rsidP="006322DE">
      <w:pPr>
        <w:numPr>
          <w:ilvl w:val="1"/>
          <w:numId w:val="1"/>
        </w:numPr>
        <w:spacing w:after="0"/>
        <w:rPr>
          <w:rFonts w:asciiTheme="majorHAnsi" w:hAnsiTheme="majorHAnsi"/>
          <w:sz w:val="24"/>
          <w:szCs w:val="24"/>
        </w:rPr>
      </w:pPr>
      <w:r w:rsidRPr="00D04D0E">
        <w:rPr>
          <w:rFonts w:asciiTheme="majorHAnsi" w:hAnsiTheme="majorHAnsi"/>
          <w:sz w:val="24"/>
          <w:szCs w:val="24"/>
        </w:rPr>
        <w:t xml:space="preserve">Decomposing large domains into subdomains (problem areas) </w:t>
      </w:r>
    </w:p>
    <w:p w:rsidR="001617E2" w:rsidRPr="00D04D0E" w:rsidRDefault="001617E2" w:rsidP="006322DE">
      <w:pPr>
        <w:numPr>
          <w:ilvl w:val="1"/>
          <w:numId w:val="1"/>
        </w:numPr>
        <w:spacing w:after="0"/>
        <w:rPr>
          <w:rFonts w:asciiTheme="majorHAnsi" w:hAnsiTheme="majorHAnsi"/>
          <w:sz w:val="24"/>
          <w:szCs w:val="24"/>
        </w:rPr>
      </w:pPr>
      <w:r w:rsidRPr="00D04D0E">
        <w:rPr>
          <w:rFonts w:asciiTheme="majorHAnsi" w:hAnsiTheme="majorHAnsi"/>
          <w:sz w:val="24"/>
          <w:szCs w:val="24"/>
        </w:rPr>
        <w:t>Basing detailed designs on a model of the subdomain</w:t>
      </w:r>
    </w:p>
    <w:p w:rsidR="001617E2" w:rsidRPr="00D04D0E" w:rsidRDefault="001617E2" w:rsidP="006322DE">
      <w:pPr>
        <w:numPr>
          <w:ilvl w:val="1"/>
          <w:numId w:val="1"/>
        </w:numPr>
        <w:spacing w:after="0"/>
        <w:rPr>
          <w:rFonts w:asciiTheme="majorHAnsi" w:hAnsiTheme="majorHAnsi"/>
          <w:sz w:val="24"/>
          <w:szCs w:val="24"/>
        </w:rPr>
      </w:pPr>
      <w:r w:rsidRPr="00D04D0E">
        <w:rPr>
          <w:rFonts w:asciiTheme="majorHAnsi" w:hAnsiTheme="majorHAnsi"/>
          <w:sz w:val="24"/>
          <w:szCs w:val="24"/>
        </w:rPr>
        <w:t>Collaboration between technical and domain experts to iteratively refine the model</w:t>
      </w:r>
    </w:p>
    <w:p w:rsidR="001617E2" w:rsidRDefault="001617E2" w:rsidP="006322DE">
      <w:pPr>
        <w:spacing w:after="0"/>
      </w:pPr>
    </w:p>
    <w:p w:rsidR="001617E2" w:rsidRPr="0083077F" w:rsidRDefault="001617E2" w:rsidP="006322DE">
      <w:pPr>
        <w:spacing w:after="0"/>
        <w:ind w:left="1080"/>
      </w:pPr>
      <w:r w:rsidRPr="00195400">
        <w:rPr>
          <w:noProof/>
        </w:rPr>
        <mc:AlternateContent>
          <mc:Choice Requires="wpg">
            <w:drawing>
              <wp:anchor distT="0" distB="0" distL="114300" distR="114300" simplePos="0" relativeHeight="251658752" behindDoc="0" locked="0" layoutInCell="1" allowOverlap="1" wp14:anchorId="6BB6523C" wp14:editId="4C7DC3A7">
                <wp:simplePos x="0" y="0"/>
                <wp:positionH relativeFrom="column">
                  <wp:posOffset>260841</wp:posOffset>
                </wp:positionH>
                <wp:positionV relativeFrom="paragraph">
                  <wp:posOffset>102545</wp:posOffset>
                </wp:positionV>
                <wp:extent cx="5797333" cy="1920673"/>
                <wp:effectExtent l="0" t="0" r="13335" b="22860"/>
                <wp:wrapNone/>
                <wp:docPr id="49" name="Group 107"/>
                <wp:cNvGraphicFramePr/>
                <a:graphic xmlns:a="http://schemas.openxmlformats.org/drawingml/2006/main">
                  <a:graphicData uri="http://schemas.microsoft.com/office/word/2010/wordprocessingGroup">
                    <wpg:wgp>
                      <wpg:cNvGrpSpPr/>
                      <wpg:grpSpPr>
                        <a:xfrm>
                          <a:off x="0" y="0"/>
                          <a:ext cx="5797333" cy="1920673"/>
                          <a:chOff x="0" y="1"/>
                          <a:chExt cx="5797333" cy="1920673"/>
                        </a:xfrm>
                      </wpg:grpSpPr>
                      <pic:pic xmlns:pic="http://schemas.openxmlformats.org/drawingml/2006/picture">
                        <pic:nvPicPr>
                          <pic:cNvPr id="50" name="Picture 50"/>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rot="7398540">
                            <a:off x="5449221" y="891633"/>
                            <a:ext cx="233892" cy="216582"/>
                          </a:xfrm>
                          <a:prstGeom prst="rect">
                            <a:avLst/>
                          </a:prstGeom>
                        </pic:spPr>
                      </pic:pic>
                      <wps:wsp>
                        <wps:cNvPr id="51" name="Rounded Rectangle 51"/>
                        <wps:cNvSpPr/>
                        <wps:spPr>
                          <a:xfrm>
                            <a:off x="2130796" y="99708"/>
                            <a:ext cx="3666537" cy="1816078"/>
                          </a:xfrm>
                          <a:prstGeom prst="roundRect">
                            <a:avLst>
                              <a:gd name="adj" fmla="val 4532"/>
                            </a:avLst>
                          </a:prstGeom>
                          <a:noFill/>
                          <a:ln>
                            <a:solidFill>
                              <a:schemeClr val="tx1"/>
                            </a:solidFill>
                            <a:prstDash val="dash"/>
                          </a:ln>
                          <a:effectLst/>
                        </wps:spPr>
                        <wps:style>
                          <a:lnRef idx="1">
                            <a:schemeClr val="accent1"/>
                          </a:lnRef>
                          <a:fillRef idx="3">
                            <a:schemeClr val="accent1"/>
                          </a:fillRef>
                          <a:effectRef idx="2">
                            <a:schemeClr val="accent1"/>
                          </a:effectRef>
                          <a:fontRef idx="minor">
                            <a:schemeClr val="lt1"/>
                          </a:fontRef>
                        </wps:style>
                        <wps:bodyPr lIns="0" tIns="0" rIns="0" bIns="0" rtlCol="0" anchor="ctr"/>
                      </wps:wsp>
                      <wps:wsp>
                        <wps:cNvPr id="52" name="TextBox 52"/>
                        <wps:cNvSpPr txBox="1"/>
                        <wps:spPr>
                          <a:xfrm>
                            <a:off x="2354802" y="2757"/>
                            <a:ext cx="963930" cy="158115"/>
                          </a:xfrm>
                          <a:prstGeom prst="rect">
                            <a:avLst/>
                          </a:prstGeom>
                          <a:solidFill>
                            <a:schemeClr val="bg1"/>
                          </a:solidFill>
                          <a:ln>
                            <a:noFill/>
                          </a:ln>
                        </wps:spPr>
                        <wps:txbx>
                          <w:txbxContent>
                            <w:p w:rsidR="00144BE3" w:rsidRDefault="00144BE3" w:rsidP="001617E2">
                              <w:pPr>
                                <w:pStyle w:val="NormalWeb"/>
                                <w:spacing w:before="0" w:beforeAutospacing="0" w:after="0" w:afterAutospacing="0"/>
                                <w:jc w:val="center"/>
                              </w:pPr>
                              <w:r>
                                <w:rPr>
                                  <w:rFonts w:asciiTheme="minorHAnsi" w:hAnsi="Calibri" w:cstheme="minorBidi"/>
                                  <w:color w:val="000000"/>
                                  <w:kern w:val="24"/>
                                  <w:sz w:val="22"/>
                                  <w:szCs w:val="22"/>
                                </w:rPr>
                                <w:t>Business Domain</w:t>
                              </w:r>
                            </w:p>
                          </w:txbxContent>
                        </wps:txbx>
                        <wps:bodyPr wrap="none" lIns="0" tIns="0" rIns="0" bIns="0" rtlCol="0">
                          <a:noAutofit/>
                        </wps:bodyPr>
                      </wps:wsp>
                      <wps:wsp>
                        <wps:cNvPr id="54" name="Right Arrow 54"/>
                        <wps:cNvSpPr/>
                        <wps:spPr>
                          <a:xfrm>
                            <a:off x="1747626" y="833018"/>
                            <a:ext cx="326334" cy="216401"/>
                          </a:xfrm>
                          <a:prstGeom prst="rightArrow">
                            <a:avLst/>
                          </a:prstGeom>
                          <a:solidFill>
                            <a:schemeClr val="tx1"/>
                          </a:solidFill>
                          <a:ln>
                            <a:noFill/>
                          </a:ln>
                          <a:effectLst/>
                        </wps:spPr>
                        <wps:style>
                          <a:lnRef idx="1">
                            <a:schemeClr val="accent1"/>
                          </a:lnRef>
                          <a:fillRef idx="3">
                            <a:schemeClr val="accent1"/>
                          </a:fillRef>
                          <a:effectRef idx="2">
                            <a:schemeClr val="accent1"/>
                          </a:effectRef>
                          <a:fontRef idx="minor">
                            <a:schemeClr val="lt1"/>
                          </a:fontRef>
                        </wps:style>
                        <wps:bodyPr lIns="0" tIns="0" rIns="0" bIns="0" rtlCol="0" anchor="ctr"/>
                      </wps:wsp>
                      <wpg:grpSp>
                        <wpg:cNvPr id="55" name="Group 55"/>
                        <wpg:cNvGrpSpPr/>
                        <wpg:grpSpPr>
                          <a:xfrm>
                            <a:off x="0" y="1"/>
                            <a:ext cx="1648987" cy="1920673"/>
                            <a:chOff x="0" y="0"/>
                            <a:chExt cx="2089851" cy="2209334"/>
                          </a:xfrm>
                        </wpg:grpSpPr>
                        <wpg:grpSp>
                          <wpg:cNvPr id="56" name="Group 56"/>
                          <wpg:cNvGrpSpPr/>
                          <wpg:grpSpPr>
                            <a:xfrm>
                              <a:off x="385599" y="247234"/>
                              <a:ext cx="1577478" cy="1902664"/>
                              <a:chOff x="385599" y="247234"/>
                              <a:chExt cx="2299092" cy="2704950"/>
                            </a:xfrm>
                          </wpg:grpSpPr>
                          <wps:wsp>
                            <wps:cNvPr id="57" name="Rectangle 57"/>
                            <wps:cNvSpPr/>
                            <wps:spPr>
                              <a:xfrm rot="5400000">
                                <a:off x="642836" y="227533"/>
                                <a:ext cx="1549905" cy="1589307"/>
                              </a:xfrm>
                              <a:prstGeom prst="rect">
                                <a:avLst/>
                              </a:prstGeom>
                              <a:ln/>
                            </wps:spPr>
                            <wps:style>
                              <a:lnRef idx="2">
                                <a:schemeClr val="accent3"/>
                              </a:lnRef>
                              <a:fillRef idx="1">
                                <a:schemeClr val="lt1"/>
                              </a:fillRef>
                              <a:effectRef idx="0">
                                <a:schemeClr val="accent3"/>
                              </a:effectRef>
                              <a:fontRef idx="minor">
                                <a:schemeClr val="dk1"/>
                              </a:fontRef>
                            </wps:style>
                            <wps:bodyPr lIns="0" tIns="0" rIns="0" bIns="0" rtlCol="0" anchor="ctr"/>
                          </wps:wsp>
                          <wps:wsp>
                            <wps:cNvPr id="58" name="Rectangle 58"/>
                            <wps:cNvSpPr/>
                            <wps:spPr>
                              <a:xfrm rot="5400000">
                                <a:off x="467662" y="477919"/>
                                <a:ext cx="1637404" cy="1591910"/>
                              </a:xfrm>
                              <a:prstGeom prst="rect">
                                <a:avLst/>
                              </a:prstGeom>
                              <a:ln/>
                            </wps:spPr>
                            <wps:style>
                              <a:lnRef idx="2">
                                <a:schemeClr val="accent3"/>
                              </a:lnRef>
                              <a:fillRef idx="1">
                                <a:schemeClr val="lt1"/>
                              </a:fillRef>
                              <a:effectRef idx="0">
                                <a:schemeClr val="accent3"/>
                              </a:effectRef>
                              <a:fontRef idx="minor">
                                <a:schemeClr val="dk1"/>
                              </a:fontRef>
                            </wps:style>
                            <wps:bodyPr lIns="0" tIns="0" rIns="0" bIns="0" rtlCol="0" anchor="ctr"/>
                          </wps:wsp>
                          <wps:wsp>
                            <wps:cNvPr id="59" name="Rectangle 59"/>
                            <wps:cNvSpPr/>
                            <wps:spPr>
                              <a:xfrm rot="5400000">
                                <a:off x="403249" y="659812"/>
                                <a:ext cx="1510643" cy="1545943"/>
                              </a:xfrm>
                              <a:prstGeom prst="rect">
                                <a:avLst/>
                              </a:prstGeom>
                              <a:ln/>
                            </wps:spPr>
                            <wps:style>
                              <a:lnRef idx="2">
                                <a:schemeClr val="accent3"/>
                              </a:lnRef>
                              <a:fillRef idx="1">
                                <a:schemeClr val="lt1"/>
                              </a:fillRef>
                              <a:effectRef idx="0">
                                <a:schemeClr val="accent3"/>
                              </a:effectRef>
                              <a:fontRef idx="minor">
                                <a:schemeClr val="dk1"/>
                              </a:fontRef>
                            </wps:style>
                            <wps:bodyPr lIns="0" tIns="0" rIns="0" bIns="0" rtlCol="0" anchor="ctr"/>
                          </wps:wsp>
                          <wps:wsp>
                            <wps:cNvPr id="60" name="TextBox 61"/>
                            <wps:cNvSpPr txBox="1"/>
                            <wps:spPr>
                              <a:xfrm>
                                <a:off x="660882" y="913943"/>
                                <a:ext cx="910178" cy="172380"/>
                              </a:xfrm>
                              <a:prstGeom prst="rect">
                                <a:avLst/>
                              </a:prstGeom>
                              <a:noFill/>
                              <a:ln>
                                <a:noFill/>
                              </a:ln>
                            </wps:spPr>
                            <wps:txbx>
                              <w:txbxContent>
                                <w:p w:rsidR="00144BE3" w:rsidRDefault="00144BE3" w:rsidP="001617E2">
                                  <w:pPr>
                                    <w:pStyle w:val="NormalWeb"/>
                                    <w:spacing w:before="0" w:beforeAutospacing="0" w:after="0" w:afterAutospacing="0"/>
                                    <w:jc w:val="center"/>
                                  </w:pPr>
                                  <w:r>
                                    <w:rPr>
                                      <w:rFonts w:asciiTheme="minorHAnsi" w:hAnsi="Calibri" w:cstheme="minorBidi"/>
                                      <w:i/>
                                      <w:iCs/>
                                      <w:color w:val="44546A" w:themeColor="text2"/>
                                      <w:kern w:val="24"/>
                                      <w:sz w:val="22"/>
                                      <w:szCs w:val="22"/>
                                    </w:rPr>
                                    <w:t>Account</w:t>
                                  </w:r>
                                </w:p>
                              </w:txbxContent>
                            </wps:txbx>
                            <wps:bodyPr wrap="none" lIns="0" tIns="0" rIns="0" bIns="0" rtlCol="0">
                              <a:noAutofit/>
                            </wps:bodyPr>
                          </wps:wsp>
                          <wps:wsp>
                            <wps:cNvPr id="61" name="TextBox 62"/>
                            <wps:cNvSpPr txBox="1"/>
                            <wps:spPr>
                              <a:xfrm>
                                <a:off x="667241" y="1149435"/>
                                <a:ext cx="1053273" cy="177572"/>
                              </a:xfrm>
                              <a:prstGeom prst="rect">
                                <a:avLst/>
                              </a:prstGeom>
                              <a:noFill/>
                              <a:ln>
                                <a:noFill/>
                              </a:ln>
                            </wps:spPr>
                            <wps:txbx>
                              <w:txbxContent>
                                <w:p w:rsidR="00144BE3" w:rsidRDefault="00144BE3" w:rsidP="001617E2">
                                  <w:pPr>
                                    <w:pStyle w:val="NormalWeb"/>
                                    <w:spacing w:before="0" w:beforeAutospacing="0" w:after="0" w:afterAutospacing="0"/>
                                    <w:jc w:val="center"/>
                                  </w:pPr>
                                  <w:r>
                                    <w:rPr>
                                      <w:rFonts w:asciiTheme="minorHAnsi" w:hAnsi="Calibri" w:cstheme="minorBidi"/>
                                      <w:i/>
                                      <w:iCs/>
                                      <w:color w:val="44546A" w:themeColor="text2"/>
                                      <w:kern w:val="24"/>
                                      <w:sz w:val="22"/>
                                      <w:szCs w:val="22"/>
                                    </w:rPr>
                                    <w:t>Inventory</w:t>
                                  </w:r>
                                </w:p>
                              </w:txbxContent>
                            </wps:txbx>
                            <wps:bodyPr wrap="none" lIns="0" tIns="0" rIns="0" bIns="0" rtlCol="0">
                              <a:noAutofit/>
                            </wps:bodyPr>
                          </wps:wsp>
                          <wps:wsp>
                            <wps:cNvPr id="64" name="TextBox 63"/>
                            <wps:cNvSpPr txBox="1"/>
                            <wps:spPr>
                              <a:xfrm>
                                <a:off x="455735" y="1371814"/>
                                <a:ext cx="1534166" cy="176534"/>
                              </a:xfrm>
                              <a:prstGeom prst="rect">
                                <a:avLst/>
                              </a:prstGeom>
                              <a:noFill/>
                              <a:ln>
                                <a:noFill/>
                              </a:ln>
                            </wps:spPr>
                            <wps:txbx>
                              <w:txbxContent>
                                <w:p w:rsidR="00144BE3" w:rsidRDefault="00144BE3" w:rsidP="001617E2">
                                  <w:pPr>
                                    <w:pStyle w:val="NormalWeb"/>
                                    <w:spacing w:before="0" w:beforeAutospacing="0" w:after="0" w:afterAutospacing="0"/>
                                    <w:jc w:val="center"/>
                                  </w:pPr>
                                  <w:r>
                                    <w:rPr>
                                      <w:rFonts w:asciiTheme="minorHAnsi" w:hAnsi="Calibri" w:cstheme="minorBidi"/>
                                      <w:i/>
                                      <w:iCs/>
                                      <w:color w:val="44546A" w:themeColor="text2"/>
                                      <w:kern w:val="24"/>
                                      <w:sz w:val="22"/>
                                      <w:szCs w:val="22"/>
                                    </w:rPr>
                                    <w:t>Shopping Cart</w:t>
                                  </w:r>
                                </w:p>
                              </w:txbxContent>
                            </wps:txbx>
                            <wps:bodyPr wrap="none" lIns="0" tIns="0" rIns="0" bIns="0" rtlCol="0">
                              <a:noAutofit/>
                            </wps:bodyPr>
                          </wps:wsp>
                          <wps:wsp>
                            <wps:cNvPr id="65" name="TextBox 64"/>
                            <wps:cNvSpPr txBox="1"/>
                            <wps:spPr>
                              <a:xfrm>
                                <a:off x="504392" y="1605242"/>
                                <a:ext cx="988763" cy="174457"/>
                              </a:xfrm>
                              <a:prstGeom prst="rect">
                                <a:avLst/>
                              </a:prstGeom>
                              <a:noFill/>
                              <a:ln>
                                <a:noFill/>
                              </a:ln>
                            </wps:spPr>
                            <wps:txbx>
                              <w:txbxContent>
                                <w:p w:rsidR="00144BE3" w:rsidRDefault="00144BE3" w:rsidP="001617E2">
                                  <w:pPr>
                                    <w:pStyle w:val="NormalWeb"/>
                                    <w:spacing w:before="0" w:beforeAutospacing="0" w:after="0" w:afterAutospacing="0"/>
                                    <w:jc w:val="center"/>
                                  </w:pPr>
                                  <w:r>
                                    <w:rPr>
                                      <w:rFonts w:asciiTheme="minorHAnsi" w:hAnsi="Calibri" w:cstheme="minorBidi"/>
                                      <w:i/>
                                      <w:iCs/>
                                      <w:color w:val="44546A" w:themeColor="text2"/>
                                      <w:kern w:val="24"/>
                                      <w:sz w:val="22"/>
                                      <w:szCs w:val="22"/>
                                    </w:rPr>
                                    <w:t>Ordering</w:t>
                                  </w:r>
                                </w:p>
                              </w:txbxContent>
                            </wps:txbx>
                            <wps:bodyPr wrap="none" lIns="0" tIns="0" rIns="0" bIns="0" rtlCol="0">
                              <a:noAutofit/>
                            </wps:bodyPr>
                          </wps:wsp>
                          <wps:wsp>
                            <wps:cNvPr id="66" name="Straight Arrow Connector 66"/>
                            <wps:cNvCnPr>
                              <a:endCxn id="68" idx="1"/>
                            </wps:cNvCnPr>
                            <wps:spPr>
                              <a:xfrm flipH="1">
                                <a:off x="1154697" y="2188108"/>
                                <a:ext cx="3874" cy="218089"/>
                              </a:xfrm>
                              <a:prstGeom prst="straightConnector1">
                                <a:avLst/>
                              </a:prstGeom>
                              <a:ln w="6350" cmpd="sng">
                                <a:solidFill>
                                  <a:schemeClr val="accent6"/>
                                </a:solidFill>
                                <a:tailEnd type="triangle"/>
                              </a:ln>
                              <a:effectLst/>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67" name="Picture 67"/>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rot="7398540">
                                <a:off x="2016457" y="1937352"/>
                                <a:ext cx="665386" cy="671082"/>
                              </a:xfrm>
                              <a:prstGeom prst="rect">
                                <a:avLst/>
                              </a:prstGeom>
                            </pic:spPr>
                          </pic:pic>
                          <wps:wsp>
                            <wps:cNvPr id="68" name="Flowchart: Magnetic Disk 68"/>
                            <wps:cNvSpPr/>
                            <wps:spPr>
                              <a:xfrm>
                                <a:off x="761553" y="2406197"/>
                                <a:ext cx="786287" cy="545987"/>
                              </a:xfrm>
                              <a:prstGeom prst="flowChartMagneticDisk">
                                <a:avLst/>
                              </a:prstGeom>
                              <a:solidFill>
                                <a:srgbClr val="009FDB"/>
                              </a:solidFill>
                              <a:ln w="25400" cap="flat" cmpd="sng" algn="ctr">
                                <a:solidFill>
                                  <a:srgbClr val="009FDB">
                                    <a:shade val="50000"/>
                                  </a:srgbClr>
                                </a:solidFill>
                                <a:prstDash val="solid"/>
                              </a:ln>
                              <a:effectLst/>
                            </wps:spPr>
                            <wps:txbx>
                              <w:txbxContent>
                                <w:p w:rsidR="00144BE3" w:rsidRDefault="00144BE3" w:rsidP="001617E2">
                                  <w:pPr>
                                    <w:pStyle w:val="NormalWeb"/>
                                    <w:spacing w:before="0" w:beforeAutospacing="0" w:after="0" w:afterAutospacing="0"/>
                                    <w:jc w:val="center"/>
                                  </w:pPr>
                                  <w:r>
                                    <w:rPr>
                                      <w:rFonts w:asciiTheme="minorHAnsi" w:eastAsia="MS Mincho" w:hAnsi="Calibri"/>
                                      <w:color w:val="FFFFFF"/>
                                      <w:kern w:val="24"/>
                                    </w:rPr>
                                    <w:t>App Data</w:t>
                                  </w:r>
                                </w:p>
                              </w:txbxContent>
                            </wps:txbx>
                            <wps:bodyPr rot="0" spcFirstLastPara="0" vert="horz" wrap="square" lIns="0" tIns="0" rIns="0" bIns="0" numCol="1" spcCol="0" rtlCol="0" fromWordArt="0" anchor="ctr" anchorCtr="0" forceAA="0" compatLnSpc="1">
                              <a:prstTxWarp prst="textNoShape">
                                <a:avLst/>
                              </a:prstTxWarp>
                              <a:noAutofit/>
                            </wps:bodyPr>
                          </wps:wsp>
                        </wpg:grpSp>
                        <wps:wsp>
                          <wps:cNvPr id="69" name="Rounded Rectangle 69"/>
                          <wps:cNvSpPr/>
                          <wps:spPr>
                            <a:xfrm>
                              <a:off x="0" y="99145"/>
                              <a:ext cx="2089851" cy="2110189"/>
                            </a:xfrm>
                            <a:prstGeom prst="roundRect">
                              <a:avLst>
                                <a:gd name="adj" fmla="val 4532"/>
                              </a:avLst>
                            </a:prstGeom>
                            <a:noFill/>
                            <a:ln>
                              <a:solidFill>
                                <a:schemeClr val="accent6"/>
                              </a:solidFill>
                              <a:prstDash val="dash"/>
                            </a:ln>
                            <a:effectLst/>
                          </wps:spPr>
                          <wps:style>
                            <a:lnRef idx="1">
                              <a:schemeClr val="accent1"/>
                            </a:lnRef>
                            <a:fillRef idx="3">
                              <a:schemeClr val="accent1"/>
                            </a:fillRef>
                            <a:effectRef idx="2">
                              <a:schemeClr val="accent1"/>
                            </a:effectRef>
                            <a:fontRef idx="minor">
                              <a:schemeClr val="lt1"/>
                            </a:fontRef>
                          </wps:style>
                          <wps:bodyPr lIns="0" tIns="0" rIns="0" bIns="0" rtlCol="0" anchor="ctr"/>
                        </wps:wsp>
                        <wps:wsp>
                          <wps:cNvPr id="70" name="TextBox 57"/>
                          <wps:cNvSpPr txBox="1"/>
                          <wps:spPr>
                            <a:xfrm>
                              <a:off x="147843" y="0"/>
                              <a:ext cx="816037" cy="181878"/>
                            </a:xfrm>
                            <a:prstGeom prst="rect">
                              <a:avLst/>
                            </a:prstGeom>
                            <a:solidFill>
                              <a:schemeClr val="bg1"/>
                            </a:solidFill>
                            <a:ln>
                              <a:noFill/>
                            </a:ln>
                          </wps:spPr>
                          <wps:txbx>
                            <w:txbxContent>
                              <w:p w:rsidR="00144BE3" w:rsidRDefault="00144BE3" w:rsidP="001617E2">
                                <w:pPr>
                                  <w:pStyle w:val="NormalWeb"/>
                                  <w:spacing w:before="0" w:beforeAutospacing="0" w:after="0" w:afterAutospacing="0"/>
                                  <w:jc w:val="center"/>
                                </w:pPr>
                                <w:r>
                                  <w:rPr>
                                    <w:rFonts w:asciiTheme="minorHAnsi" w:hAnsi="Calibri" w:cstheme="minorBidi"/>
                                    <w:color w:val="000000"/>
                                    <w:kern w:val="24"/>
                                    <w:sz w:val="22"/>
                                    <w:szCs w:val="22"/>
                                  </w:rPr>
                                  <w:t>Application</w:t>
                                </w:r>
                              </w:p>
                            </w:txbxContent>
                          </wps:txbx>
                          <wps:bodyPr wrap="none" lIns="0" tIns="0" rIns="0" bIns="0" rtlCol="0">
                            <a:noAutofit/>
                          </wps:bodyPr>
                        </wps:wsp>
                      </wpg:grpSp>
                      <wps:wsp>
                        <wps:cNvPr id="71" name="Hexagon 71"/>
                        <wps:cNvSpPr/>
                        <wps:spPr>
                          <a:xfrm rot="5400000">
                            <a:off x="3194254" y="250607"/>
                            <a:ext cx="603501" cy="603508"/>
                          </a:xfrm>
                          <a:prstGeom prst="hexagon">
                            <a:avLst/>
                          </a:prstGeom>
                          <a:ln>
                            <a:solidFill>
                              <a:schemeClr val="accent2">
                                <a:lumMod val="50000"/>
                              </a:schemeClr>
                            </a:solidFill>
                          </a:ln>
                        </wps:spPr>
                        <wps:style>
                          <a:lnRef idx="2">
                            <a:schemeClr val="accent4"/>
                          </a:lnRef>
                          <a:fillRef idx="1">
                            <a:schemeClr val="lt1"/>
                          </a:fillRef>
                          <a:effectRef idx="0">
                            <a:schemeClr val="accent4"/>
                          </a:effectRef>
                          <a:fontRef idx="minor">
                            <a:schemeClr val="dk1"/>
                          </a:fontRef>
                        </wps:style>
                        <wps:bodyPr lIns="0" tIns="0" rIns="0" bIns="0" rtlCol="0" anchor="ctr"/>
                      </wps:wsp>
                      <wps:wsp>
                        <wps:cNvPr id="72" name="Hexagon 72"/>
                        <wps:cNvSpPr/>
                        <wps:spPr>
                          <a:xfrm rot="5400000">
                            <a:off x="3157148" y="307016"/>
                            <a:ext cx="603501" cy="603508"/>
                          </a:xfrm>
                          <a:prstGeom prst="hexagon">
                            <a:avLst/>
                          </a:prstGeom>
                          <a:ln>
                            <a:solidFill>
                              <a:schemeClr val="accent2">
                                <a:lumMod val="50000"/>
                              </a:schemeClr>
                            </a:solidFill>
                          </a:ln>
                        </wps:spPr>
                        <wps:style>
                          <a:lnRef idx="2">
                            <a:schemeClr val="accent4"/>
                          </a:lnRef>
                          <a:fillRef idx="1">
                            <a:schemeClr val="lt1"/>
                          </a:fillRef>
                          <a:effectRef idx="0">
                            <a:schemeClr val="accent4"/>
                          </a:effectRef>
                          <a:fontRef idx="minor">
                            <a:schemeClr val="dk1"/>
                          </a:fontRef>
                        </wps:style>
                        <wps:bodyPr lIns="0" tIns="0" rIns="0" bIns="0" rtlCol="0" anchor="ctr"/>
                      </wps:wsp>
                      <wps:wsp>
                        <wps:cNvPr id="73" name="Hexagon 73"/>
                        <wps:cNvSpPr/>
                        <wps:spPr>
                          <a:xfrm rot="5400000">
                            <a:off x="3119804" y="366405"/>
                            <a:ext cx="603501" cy="603508"/>
                          </a:xfrm>
                          <a:prstGeom prst="hexagon">
                            <a:avLst/>
                          </a:prstGeom>
                          <a:ln>
                            <a:solidFill>
                              <a:schemeClr val="accent2">
                                <a:lumMod val="50000"/>
                              </a:schemeClr>
                            </a:solidFill>
                          </a:ln>
                        </wps:spPr>
                        <wps:style>
                          <a:lnRef idx="2">
                            <a:schemeClr val="accent4"/>
                          </a:lnRef>
                          <a:fillRef idx="1">
                            <a:schemeClr val="lt1"/>
                          </a:fillRef>
                          <a:effectRef idx="0">
                            <a:schemeClr val="accent4"/>
                          </a:effectRef>
                          <a:fontRef idx="minor">
                            <a:schemeClr val="dk1"/>
                          </a:fontRef>
                        </wps:style>
                        <wps:bodyPr lIns="0" tIns="0" rIns="0" bIns="0" rtlCol="0" anchor="ctr"/>
                      </wps:wsp>
                      <wps:wsp>
                        <wps:cNvPr id="74" name="Flowchart: Magnetic Disk 74"/>
                        <wps:cNvSpPr/>
                        <wps:spPr>
                          <a:xfrm>
                            <a:off x="3164604" y="1305013"/>
                            <a:ext cx="513900" cy="331785"/>
                          </a:xfrm>
                          <a:prstGeom prst="flowChartMagneticDisk">
                            <a:avLst/>
                          </a:prstGeom>
                          <a:solidFill>
                            <a:srgbClr val="009FDB"/>
                          </a:solidFill>
                          <a:ln w="25400" cap="flat" cmpd="sng" algn="ctr">
                            <a:solidFill>
                              <a:srgbClr val="009FDB">
                                <a:shade val="50000"/>
                              </a:srgbClr>
                            </a:solidFill>
                            <a:prstDash val="solid"/>
                          </a:ln>
                          <a:effectLst/>
                        </wps:spPr>
                        <wps:txbx>
                          <w:txbxContent>
                            <w:p w:rsidR="00144BE3" w:rsidRDefault="00144BE3" w:rsidP="001617E2">
                              <w:pPr>
                                <w:pStyle w:val="NormalWeb"/>
                                <w:spacing w:before="0" w:beforeAutospacing="0" w:after="0" w:afterAutospacing="0"/>
                                <w:jc w:val="center"/>
                              </w:pPr>
                              <w:r>
                                <w:rPr>
                                  <w:rFonts w:asciiTheme="minorHAnsi" w:eastAsia="MS Mincho" w:hAnsi="Calibri"/>
                                  <w:color w:val="FFFFFF"/>
                                  <w:kern w:val="24"/>
                                  <w:sz w:val="21"/>
                                  <w:szCs w:val="21"/>
                                </w:rPr>
                                <w:t>Ordering Data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5" name="Rectangle 75"/>
                        <wps:cNvSpPr/>
                        <wps:spPr>
                          <a:xfrm>
                            <a:off x="3040262" y="448245"/>
                            <a:ext cx="758190" cy="463550"/>
                          </a:xfrm>
                          <a:prstGeom prst="rect">
                            <a:avLst/>
                          </a:prstGeom>
                        </wps:spPr>
                        <wps:txbx>
                          <w:txbxContent>
                            <w:p w:rsidR="00144BE3" w:rsidRDefault="00144BE3" w:rsidP="001617E2">
                              <w:pPr>
                                <w:pStyle w:val="NormalWeb"/>
                                <w:spacing w:before="0" w:beforeAutospacing="0" w:after="0" w:afterAutospacing="0"/>
                                <w:jc w:val="center"/>
                              </w:pPr>
                              <w:r>
                                <w:rPr>
                                  <w:rFonts w:asciiTheme="minorHAnsi" w:eastAsia="MS Mincho" w:hAnsi="Calibri"/>
                                  <w:color w:val="000000"/>
                                  <w:kern w:val="24"/>
                                </w:rPr>
                                <w:t xml:space="preserve">Ordering </w:t>
                              </w:r>
                              <w:proofErr w:type="spellStart"/>
                              <w:r>
                                <w:rPr>
                                  <w:rFonts w:asciiTheme="minorHAnsi" w:eastAsia="MS Mincho" w:hAnsi="Calibri"/>
                                  <w:color w:val="000000"/>
                                  <w:kern w:val="24"/>
                                </w:rPr>
                                <w:t>mS</w:t>
                              </w:r>
                              <w:proofErr w:type="spellEnd"/>
                            </w:p>
                          </w:txbxContent>
                        </wps:txbx>
                        <wps:bodyPr wrap="square">
                          <a:spAutoFit/>
                        </wps:bodyPr>
                      </wps:wsp>
                      <wps:wsp>
                        <wps:cNvPr id="76" name="Straight Arrow Connector 76"/>
                        <wps:cNvCnPr>
                          <a:stCxn id="73" idx="0"/>
                          <a:endCxn id="74" idx="1"/>
                        </wps:cNvCnPr>
                        <wps:spPr>
                          <a:xfrm flipH="1">
                            <a:off x="3421554" y="969910"/>
                            <a:ext cx="1" cy="335103"/>
                          </a:xfrm>
                          <a:prstGeom prst="straightConnector1">
                            <a:avLst/>
                          </a:prstGeom>
                          <a:ln w="6350" cmpd="sng">
                            <a:solidFill>
                              <a:schemeClr val="accent6"/>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77" name="Hexagon 77"/>
                        <wps:cNvSpPr/>
                        <wps:spPr>
                          <a:xfrm rot="5400000">
                            <a:off x="2253536" y="250608"/>
                            <a:ext cx="603501" cy="603508"/>
                          </a:xfrm>
                          <a:prstGeom prst="hexagon">
                            <a:avLst/>
                          </a:prstGeom>
                          <a:ln/>
                        </wps:spPr>
                        <wps:style>
                          <a:lnRef idx="2">
                            <a:schemeClr val="accent4"/>
                          </a:lnRef>
                          <a:fillRef idx="1">
                            <a:schemeClr val="lt1"/>
                          </a:fillRef>
                          <a:effectRef idx="0">
                            <a:schemeClr val="accent4"/>
                          </a:effectRef>
                          <a:fontRef idx="minor">
                            <a:schemeClr val="dk1"/>
                          </a:fontRef>
                        </wps:style>
                        <wps:bodyPr lIns="0" tIns="0" rIns="0" bIns="0" rtlCol="0" anchor="ctr"/>
                      </wps:wsp>
                      <wps:wsp>
                        <wps:cNvPr id="78" name="Hexagon 78"/>
                        <wps:cNvSpPr/>
                        <wps:spPr>
                          <a:xfrm rot="5400000">
                            <a:off x="2216430" y="307017"/>
                            <a:ext cx="603501" cy="603508"/>
                          </a:xfrm>
                          <a:prstGeom prst="hexagon">
                            <a:avLst/>
                          </a:prstGeom>
                          <a:ln/>
                        </wps:spPr>
                        <wps:style>
                          <a:lnRef idx="2">
                            <a:schemeClr val="accent4"/>
                          </a:lnRef>
                          <a:fillRef idx="1">
                            <a:schemeClr val="lt1"/>
                          </a:fillRef>
                          <a:effectRef idx="0">
                            <a:schemeClr val="accent4"/>
                          </a:effectRef>
                          <a:fontRef idx="minor">
                            <a:schemeClr val="dk1"/>
                          </a:fontRef>
                        </wps:style>
                        <wps:bodyPr lIns="0" tIns="0" rIns="0" bIns="0" rtlCol="0" anchor="ctr"/>
                      </wps:wsp>
                      <wps:wsp>
                        <wps:cNvPr id="79" name="Hexagon 79"/>
                        <wps:cNvSpPr/>
                        <wps:spPr>
                          <a:xfrm rot="5400000">
                            <a:off x="2179086" y="366406"/>
                            <a:ext cx="603501" cy="603508"/>
                          </a:xfrm>
                          <a:prstGeom prst="hexagon">
                            <a:avLst/>
                          </a:prstGeom>
                          <a:ln/>
                        </wps:spPr>
                        <wps:style>
                          <a:lnRef idx="2">
                            <a:schemeClr val="accent4"/>
                          </a:lnRef>
                          <a:fillRef idx="1">
                            <a:schemeClr val="lt1"/>
                          </a:fillRef>
                          <a:effectRef idx="0">
                            <a:schemeClr val="accent4"/>
                          </a:effectRef>
                          <a:fontRef idx="minor">
                            <a:schemeClr val="dk1"/>
                          </a:fontRef>
                        </wps:style>
                        <wps:bodyPr lIns="0" tIns="0" rIns="0" bIns="0" rtlCol="0" anchor="ctr"/>
                      </wps:wsp>
                      <wps:wsp>
                        <wps:cNvPr id="81" name="Flowchart: Magnetic Disk 81"/>
                        <wps:cNvSpPr/>
                        <wps:spPr>
                          <a:xfrm>
                            <a:off x="2230204" y="1305013"/>
                            <a:ext cx="512064" cy="331785"/>
                          </a:xfrm>
                          <a:prstGeom prst="flowChartMagneticDisk">
                            <a:avLst/>
                          </a:prstGeom>
                          <a:solidFill>
                            <a:srgbClr val="009FDB"/>
                          </a:solidFill>
                          <a:ln w="25400" cap="flat" cmpd="sng" algn="ctr">
                            <a:solidFill>
                              <a:srgbClr val="009FDB">
                                <a:shade val="50000"/>
                              </a:srgbClr>
                            </a:solidFill>
                            <a:prstDash val="solid"/>
                          </a:ln>
                          <a:effectLst/>
                        </wps:spPr>
                        <wps:txbx>
                          <w:txbxContent>
                            <w:p w:rsidR="00144BE3" w:rsidRDefault="00144BE3" w:rsidP="001617E2">
                              <w:pPr>
                                <w:pStyle w:val="NormalWeb"/>
                                <w:spacing w:before="0" w:beforeAutospacing="0" w:after="0" w:afterAutospacing="0"/>
                                <w:jc w:val="center"/>
                              </w:pPr>
                              <w:r>
                                <w:rPr>
                                  <w:rFonts w:asciiTheme="minorHAnsi" w:eastAsia="MS Mincho" w:hAnsi="Calibri"/>
                                  <w:color w:val="FFFFFF"/>
                                  <w:kern w:val="24"/>
                                  <w:sz w:val="21"/>
                                  <w:szCs w:val="21"/>
                                </w:rPr>
                                <w:t>Cart Data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2" name="Rectangle 82"/>
                        <wps:cNvSpPr/>
                        <wps:spPr>
                          <a:xfrm>
                            <a:off x="2097973" y="446832"/>
                            <a:ext cx="758190" cy="649605"/>
                          </a:xfrm>
                          <a:prstGeom prst="rect">
                            <a:avLst/>
                          </a:prstGeom>
                        </wps:spPr>
                        <wps:txbx>
                          <w:txbxContent>
                            <w:p w:rsidR="00144BE3" w:rsidRDefault="00144BE3" w:rsidP="001617E2">
                              <w:pPr>
                                <w:pStyle w:val="NormalWeb"/>
                                <w:spacing w:before="0" w:beforeAutospacing="0" w:after="0" w:afterAutospacing="0"/>
                                <w:jc w:val="center"/>
                              </w:pPr>
                              <w:r>
                                <w:rPr>
                                  <w:rFonts w:asciiTheme="minorHAnsi" w:eastAsia="MS Mincho" w:hAnsi="Calibri"/>
                                  <w:color w:val="000000"/>
                                  <w:kern w:val="24"/>
                                </w:rPr>
                                <w:t xml:space="preserve">Shopping Cart </w:t>
                              </w:r>
                              <w:proofErr w:type="spellStart"/>
                              <w:r>
                                <w:rPr>
                                  <w:rFonts w:asciiTheme="minorHAnsi" w:eastAsia="MS Mincho" w:hAnsi="Calibri"/>
                                  <w:color w:val="000000"/>
                                  <w:kern w:val="24"/>
                                </w:rPr>
                                <w:t>mS</w:t>
                              </w:r>
                              <w:proofErr w:type="spellEnd"/>
                            </w:p>
                          </w:txbxContent>
                        </wps:txbx>
                        <wps:bodyPr wrap="square">
                          <a:spAutoFit/>
                        </wps:bodyPr>
                      </wps:wsp>
                      <wps:wsp>
                        <wps:cNvPr id="83" name="Straight Arrow Connector 83"/>
                        <wps:cNvCnPr>
                          <a:stCxn id="79" idx="0"/>
                          <a:endCxn id="81" idx="1"/>
                        </wps:cNvCnPr>
                        <wps:spPr>
                          <a:xfrm>
                            <a:off x="2480837" y="969911"/>
                            <a:ext cx="5399" cy="335102"/>
                          </a:xfrm>
                          <a:prstGeom prst="straightConnector1">
                            <a:avLst/>
                          </a:prstGeom>
                          <a:ln w="6350" cmpd="sng">
                            <a:solidFill>
                              <a:schemeClr val="accent6"/>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84" name="Hexagon 84"/>
                        <wps:cNvSpPr/>
                        <wps:spPr>
                          <a:xfrm rot="5400000">
                            <a:off x="4129572" y="250608"/>
                            <a:ext cx="603501" cy="603508"/>
                          </a:xfrm>
                          <a:prstGeom prst="hexagon">
                            <a:avLst/>
                          </a:prstGeom>
                          <a:ln>
                            <a:solidFill>
                              <a:schemeClr val="accent3"/>
                            </a:solidFill>
                          </a:ln>
                        </wps:spPr>
                        <wps:style>
                          <a:lnRef idx="2">
                            <a:schemeClr val="accent4"/>
                          </a:lnRef>
                          <a:fillRef idx="1">
                            <a:schemeClr val="lt1"/>
                          </a:fillRef>
                          <a:effectRef idx="0">
                            <a:schemeClr val="accent4"/>
                          </a:effectRef>
                          <a:fontRef idx="minor">
                            <a:schemeClr val="dk1"/>
                          </a:fontRef>
                        </wps:style>
                        <wps:bodyPr lIns="0" tIns="0" rIns="0" bIns="0" rtlCol="0" anchor="ctr"/>
                      </wps:wsp>
                      <wps:wsp>
                        <wps:cNvPr id="85" name="Hexagon 85"/>
                        <wps:cNvSpPr/>
                        <wps:spPr>
                          <a:xfrm rot="5400000">
                            <a:off x="4092466" y="307017"/>
                            <a:ext cx="603501" cy="603508"/>
                          </a:xfrm>
                          <a:prstGeom prst="hexagon">
                            <a:avLst/>
                          </a:prstGeom>
                          <a:ln>
                            <a:solidFill>
                              <a:schemeClr val="accent3"/>
                            </a:solidFill>
                          </a:ln>
                        </wps:spPr>
                        <wps:style>
                          <a:lnRef idx="2">
                            <a:schemeClr val="accent4"/>
                          </a:lnRef>
                          <a:fillRef idx="1">
                            <a:schemeClr val="lt1"/>
                          </a:fillRef>
                          <a:effectRef idx="0">
                            <a:schemeClr val="accent4"/>
                          </a:effectRef>
                          <a:fontRef idx="minor">
                            <a:schemeClr val="dk1"/>
                          </a:fontRef>
                        </wps:style>
                        <wps:bodyPr lIns="0" tIns="0" rIns="0" bIns="0" rtlCol="0" anchor="ctr"/>
                      </wps:wsp>
                      <wps:wsp>
                        <wps:cNvPr id="86" name="Hexagon 86"/>
                        <wps:cNvSpPr/>
                        <wps:spPr>
                          <a:xfrm rot="5400000">
                            <a:off x="4055122" y="366406"/>
                            <a:ext cx="603501" cy="603508"/>
                          </a:xfrm>
                          <a:prstGeom prst="hexagon">
                            <a:avLst/>
                          </a:prstGeom>
                          <a:ln>
                            <a:solidFill>
                              <a:schemeClr val="accent3"/>
                            </a:solidFill>
                          </a:ln>
                        </wps:spPr>
                        <wps:style>
                          <a:lnRef idx="2">
                            <a:schemeClr val="accent4"/>
                          </a:lnRef>
                          <a:fillRef idx="1">
                            <a:schemeClr val="lt1"/>
                          </a:fillRef>
                          <a:effectRef idx="0">
                            <a:schemeClr val="accent4"/>
                          </a:effectRef>
                          <a:fontRef idx="minor">
                            <a:schemeClr val="dk1"/>
                          </a:fontRef>
                        </wps:style>
                        <wps:bodyPr lIns="0" tIns="0" rIns="0" bIns="0" rtlCol="0" anchor="ctr"/>
                      </wps:wsp>
                      <wps:wsp>
                        <wps:cNvPr id="87" name="Flowchart: Magnetic Disk 87"/>
                        <wps:cNvSpPr/>
                        <wps:spPr>
                          <a:xfrm>
                            <a:off x="4099922" y="1305014"/>
                            <a:ext cx="513900" cy="331785"/>
                          </a:xfrm>
                          <a:prstGeom prst="flowChartMagneticDisk">
                            <a:avLst/>
                          </a:prstGeom>
                          <a:solidFill>
                            <a:srgbClr val="009FDB"/>
                          </a:solidFill>
                          <a:ln w="25400" cap="flat" cmpd="sng" algn="ctr">
                            <a:solidFill>
                              <a:srgbClr val="009FDB">
                                <a:shade val="50000"/>
                              </a:srgbClr>
                            </a:solidFill>
                            <a:prstDash val="solid"/>
                          </a:ln>
                          <a:effectLst/>
                        </wps:spPr>
                        <wps:txbx>
                          <w:txbxContent>
                            <w:p w:rsidR="00144BE3" w:rsidRDefault="00144BE3" w:rsidP="001617E2">
                              <w:pPr>
                                <w:pStyle w:val="NormalWeb"/>
                                <w:spacing w:before="0" w:beforeAutospacing="0" w:after="0" w:afterAutospacing="0"/>
                                <w:jc w:val="center"/>
                              </w:pPr>
                              <w:proofErr w:type="spellStart"/>
                              <w:r>
                                <w:rPr>
                                  <w:rFonts w:asciiTheme="minorHAnsi" w:eastAsia="MS Mincho" w:hAnsi="Calibri"/>
                                  <w:color w:val="FFFFFF"/>
                                  <w:kern w:val="24"/>
                                  <w:sz w:val="21"/>
                                  <w:szCs w:val="21"/>
                                </w:rPr>
                                <w:t>AccountData</w:t>
                              </w:r>
                              <w:proofErr w:type="spellEnd"/>
                            </w:p>
                          </w:txbxContent>
                        </wps:txbx>
                        <wps:bodyPr rot="0" spcFirstLastPara="0" vert="horz" wrap="square" lIns="0" tIns="0" rIns="0" bIns="0" numCol="1" spcCol="0" rtlCol="0" fromWordArt="0" anchor="ctr" anchorCtr="0" forceAA="0" compatLnSpc="1">
                          <a:prstTxWarp prst="textNoShape">
                            <a:avLst/>
                          </a:prstTxWarp>
                          <a:noAutofit/>
                        </wps:bodyPr>
                      </wps:wsp>
                      <wps:wsp>
                        <wps:cNvPr id="88" name="Rectangle 88"/>
                        <wps:cNvSpPr/>
                        <wps:spPr>
                          <a:xfrm>
                            <a:off x="3975036" y="448246"/>
                            <a:ext cx="759460" cy="463550"/>
                          </a:xfrm>
                          <a:prstGeom prst="rect">
                            <a:avLst/>
                          </a:prstGeom>
                        </wps:spPr>
                        <wps:txbx>
                          <w:txbxContent>
                            <w:p w:rsidR="00144BE3" w:rsidRDefault="00144BE3" w:rsidP="001617E2">
                              <w:pPr>
                                <w:pStyle w:val="NormalWeb"/>
                                <w:spacing w:before="0" w:beforeAutospacing="0" w:after="0" w:afterAutospacing="0"/>
                                <w:jc w:val="center"/>
                              </w:pPr>
                              <w:proofErr w:type="spellStart"/>
                              <w:r>
                                <w:rPr>
                                  <w:rFonts w:asciiTheme="minorHAnsi" w:eastAsia="MS Mincho" w:hAnsi="Calibri"/>
                                  <w:color w:val="000000"/>
                                  <w:kern w:val="24"/>
                                </w:rPr>
                                <w:t>AccountmS</w:t>
                              </w:r>
                              <w:proofErr w:type="spellEnd"/>
                            </w:p>
                          </w:txbxContent>
                        </wps:txbx>
                        <wps:bodyPr wrap="square">
                          <a:spAutoFit/>
                        </wps:bodyPr>
                      </wps:wsp>
                      <wps:wsp>
                        <wps:cNvPr id="89" name="Straight Arrow Connector 89"/>
                        <wps:cNvCnPr>
                          <a:stCxn id="86" idx="0"/>
                          <a:endCxn id="87" idx="1"/>
                        </wps:cNvCnPr>
                        <wps:spPr>
                          <a:xfrm flipH="1">
                            <a:off x="4356872" y="969911"/>
                            <a:ext cx="1" cy="335103"/>
                          </a:xfrm>
                          <a:prstGeom prst="straightConnector1">
                            <a:avLst/>
                          </a:prstGeom>
                          <a:ln w="6350" cmpd="sng">
                            <a:solidFill>
                              <a:schemeClr val="accent6"/>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90" name="Hexagon 90"/>
                        <wps:cNvSpPr/>
                        <wps:spPr>
                          <a:xfrm rot="5400000">
                            <a:off x="5102234" y="250607"/>
                            <a:ext cx="603501" cy="603508"/>
                          </a:xfrm>
                          <a:prstGeom prst="hexagon">
                            <a:avLst/>
                          </a:prstGeom>
                          <a:ln>
                            <a:solidFill>
                              <a:schemeClr val="accent2"/>
                            </a:solidFill>
                          </a:ln>
                        </wps:spPr>
                        <wps:style>
                          <a:lnRef idx="2">
                            <a:schemeClr val="accent4"/>
                          </a:lnRef>
                          <a:fillRef idx="1">
                            <a:schemeClr val="lt1"/>
                          </a:fillRef>
                          <a:effectRef idx="0">
                            <a:schemeClr val="accent4"/>
                          </a:effectRef>
                          <a:fontRef idx="minor">
                            <a:schemeClr val="dk1"/>
                          </a:fontRef>
                        </wps:style>
                        <wps:bodyPr lIns="0" tIns="0" rIns="0" bIns="0" rtlCol="0" anchor="ctr"/>
                      </wps:wsp>
                      <wps:wsp>
                        <wps:cNvPr id="91" name="Hexagon 91"/>
                        <wps:cNvSpPr/>
                        <wps:spPr>
                          <a:xfrm rot="5400000">
                            <a:off x="5065128" y="307016"/>
                            <a:ext cx="603501" cy="603508"/>
                          </a:xfrm>
                          <a:prstGeom prst="hexagon">
                            <a:avLst/>
                          </a:prstGeom>
                          <a:ln>
                            <a:solidFill>
                              <a:schemeClr val="accent2"/>
                            </a:solidFill>
                          </a:ln>
                        </wps:spPr>
                        <wps:style>
                          <a:lnRef idx="2">
                            <a:schemeClr val="accent4"/>
                          </a:lnRef>
                          <a:fillRef idx="1">
                            <a:schemeClr val="lt1"/>
                          </a:fillRef>
                          <a:effectRef idx="0">
                            <a:schemeClr val="accent4"/>
                          </a:effectRef>
                          <a:fontRef idx="minor">
                            <a:schemeClr val="dk1"/>
                          </a:fontRef>
                        </wps:style>
                        <wps:bodyPr lIns="0" tIns="0" rIns="0" bIns="0" rtlCol="0" anchor="ctr"/>
                      </wps:wsp>
                      <wps:wsp>
                        <wps:cNvPr id="92" name="Hexagon 92"/>
                        <wps:cNvSpPr/>
                        <wps:spPr>
                          <a:xfrm rot="5400000">
                            <a:off x="5027784" y="366405"/>
                            <a:ext cx="603501" cy="603508"/>
                          </a:xfrm>
                          <a:prstGeom prst="hexagon">
                            <a:avLst/>
                          </a:prstGeom>
                          <a:ln>
                            <a:solidFill>
                              <a:schemeClr val="accent2"/>
                            </a:solidFill>
                          </a:ln>
                        </wps:spPr>
                        <wps:style>
                          <a:lnRef idx="2">
                            <a:schemeClr val="accent4"/>
                          </a:lnRef>
                          <a:fillRef idx="1">
                            <a:schemeClr val="lt1"/>
                          </a:fillRef>
                          <a:effectRef idx="0">
                            <a:schemeClr val="accent4"/>
                          </a:effectRef>
                          <a:fontRef idx="minor">
                            <a:schemeClr val="dk1"/>
                          </a:fontRef>
                        </wps:style>
                        <wps:bodyPr lIns="0" tIns="0" rIns="0" bIns="0" rtlCol="0" anchor="ctr"/>
                      </wps:wsp>
                      <wps:wsp>
                        <wps:cNvPr id="93" name="Flowchart: Magnetic Disk 93"/>
                        <wps:cNvSpPr/>
                        <wps:spPr>
                          <a:xfrm>
                            <a:off x="5050181" y="1305012"/>
                            <a:ext cx="558705" cy="331785"/>
                          </a:xfrm>
                          <a:prstGeom prst="flowChartMagneticDisk">
                            <a:avLst/>
                          </a:prstGeom>
                          <a:solidFill>
                            <a:srgbClr val="009FDB"/>
                          </a:solidFill>
                          <a:ln w="25400" cap="flat" cmpd="sng" algn="ctr">
                            <a:solidFill>
                              <a:srgbClr val="009FDB">
                                <a:shade val="50000"/>
                              </a:srgbClr>
                            </a:solidFill>
                            <a:prstDash val="solid"/>
                          </a:ln>
                          <a:effectLst/>
                        </wps:spPr>
                        <wps:txbx>
                          <w:txbxContent>
                            <w:p w:rsidR="00144BE3" w:rsidRDefault="00144BE3" w:rsidP="001617E2">
                              <w:pPr>
                                <w:pStyle w:val="NormalWeb"/>
                                <w:spacing w:before="0" w:beforeAutospacing="0" w:after="0" w:afterAutospacing="0"/>
                                <w:jc w:val="center"/>
                              </w:pPr>
                              <w:r>
                                <w:rPr>
                                  <w:rFonts w:asciiTheme="minorHAnsi" w:eastAsia="MS Mincho" w:hAnsi="Calibri"/>
                                  <w:color w:val="FFFFFF"/>
                                  <w:kern w:val="24"/>
                                  <w:sz w:val="21"/>
                                  <w:szCs w:val="21"/>
                                </w:rPr>
                                <w:t>Inventory Data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4" name="Rectangle 94"/>
                        <wps:cNvSpPr/>
                        <wps:spPr>
                          <a:xfrm>
                            <a:off x="4950237" y="436537"/>
                            <a:ext cx="772160" cy="463550"/>
                          </a:xfrm>
                          <a:prstGeom prst="rect">
                            <a:avLst/>
                          </a:prstGeom>
                        </wps:spPr>
                        <wps:txbx>
                          <w:txbxContent>
                            <w:p w:rsidR="00144BE3" w:rsidRDefault="00144BE3" w:rsidP="001617E2">
                              <w:pPr>
                                <w:pStyle w:val="NormalWeb"/>
                                <w:spacing w:before="0" w:beforeAutospacing="0" w:after="0" w:afterAutospacing="0"/>
                                <w:jc w:val="center"/>
                              </w:pPr>
                              <w:r>
                                <w:rPr>
                                  <w:rFonts w:asciiTheme="minorHAnsi" w:eastAsia="MS Mincho" w:hAnsi="Calibri"/>
                                  <w:color w:val="000000"/>
                                  <w:kern w:val="24"/>
                                </w:rPr>
                                <w:t xml:space="preserve">Inventory </w:t>
                              </w:r>
                              <w:proofErr w:type="spellStart"/>
                              <w:r>
                                <w:rPr>
                                  <w:rFonts w:asciiTheme="minorHAnsi" w:eastAsia="MS Mincho" w:hAnsi="Calibri"/>
                                  <w:color w:val="000000"/>
                                  <w:kern w:val="24"/>
                                </w:rPr>
                                <w:t>mS</w:t>
                              </w:r>
                              <w:proofErr w:type="spellEnd"/>
                            </w:p>
                          </w:txbxContent>
                        </wps:txbx>
                        <wps:bodyPr wrap="square">
                          <a:spAutoFit/>
                        </wps:bodyPr>
                      </wps:wsp>
                      <wps:wsp>
                        <wps:cNvPr id="95" name="Straight Arrow Connector 95"/>
                        <wps:cNvCnPr>
                          <a:stCxn id="92" idx="0"/>
                          <a:endCxn id="93" idx="1"/>
                        </wps:cNvCnPr>
                        <wps:spPr>
                          <a:xfrm flipH="1">
                            <a:off x="5329534" y="969910"/>
                            <a:ext cx="1" cy="335102"/>
                          </a:xfrm>
                          <a:prstGeom prst="straightConnector1">
                            <a:avLst/>
                          </a:prstGeom>
                          <a:ln w="6350" cmpd="sng">
                            <a:solidFill>
                              <a:schemeClr val="accent6"/>
                            </a:solidFill>
                            <a:tailEnd type="triangle"/>
                          </a:ln>
                          <a:effectLst/>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96" name="Picture 96"/>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rot="7398540">
                            <a:off x="4495108" y="899456"/>
                            <a:ext cx="233892" cy="216582"/>
                          </a:xfrm>
                          <a:prstGeom prst="rect">
                            <a:avLst/>
                          </a:prstGeom>
                        </pic:spPr>
                      </pic:pic>
                      <pic:pic xmlns:pic="http://schemas.openxmlformats.org/drawingml/2006/picture">
                        <pic:nvPicPr>
                          <pic:cNvPr id="97" name="Picture 97"/>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rot="7398540">
                            <a:off x="3561557" y="899600"/>
                            <a:ext cx="233892" cy="216582"/>
                          </a:xfrm>
                          <a:prstGeom prst="rect">
                            <a:avLst/>
                          </a:prstGeom>
                        </pic:spPr>
                      </pic:pic>
                      <pic:pic xmlns:pic="http://schemas.openxmlformats.org/drawingml/2006/picture">
                        <pic:nvPicPr>
                          <pic:cNvPr id="98" name="Picture 98"/>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rot="7398540">
                            <a:off x="2658527" y="891633"/>
                            <a:ext cx="233892" cy="216582"/>
                          </a:xfrm>
                          <a:prstGeom prst="rect">
                            <a:avLst/>
                          </a:prstGeom>
                        </pic:spPr>
                      </pic:pic>
                    </wpg:wgp>
                  </a:graphicData>
                </a:graphic>
              </wp:anchor>
            </w:drawing>
          </mc:Choice>
          <mc:Fallback>
            <w:pict>
              <v:group w14:anchorId="6BB6523C" id="Group 107" o:spid="_x0000_s1026" style="position:absolute;left:0;text-align:left;margin-left:20.55pt;margin-top:8.05pt;width:456.5pt;height:151.25pt;z-index:251658752" coordorigin="" coordsize="57973,19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">
                <v:shape id="Picture 50" o:spid="_x0000_s1027" type="#_x0000_t75" style="position:absolute;left:54491;top:8916;width:2339;height:2166;rotation:8081179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60XbBAAAA2wAAAA8AAABkcnMvZG93bnJldi54bWxETz1rwzAQ3QP9D+ICXUItp5BSHCshDRTs&#10;oUOdQtdDOtvC1slYSuL++2oodHy87/K4uFHcaA7Ws4JtloMg1t5Y7hR8Xd6fXkGEiGxw9EwKfijA&#10;8fCwKrEw/s6fdGtiJ1IIhwIV9DFOhZRB9+QwZH4iTlzrZ4cxwbmTZsZ7CnejfM7zF+nQcmrocaJz&#10;T3pork7BZuenpn2rv6tc114PH+fTaK1Sj+vltAcRaYn/4j93ZRTs0vr0Jf0Aefg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z60XbBAAAA2wAAAA8AAAAAAAAAAAAAAAAAnwIA&#10;AGRycy9kb3ducmV2LnhtbFBLBQYAAAAABAAEAPcAAACNAwAAAAA=&#10;">
                  <v:imagedata r:id="rId139" o:title=""/>
                  <v:path arrowok="t"/>
                </v:shape>
                <v:roundrect id="Rounded Rectangle 51" o:spid="_x0000_s1028" style="position:absolute;left:21307;top:997;width:36666;height:18160;visibility:visible;mso-wrap-style:square;v-text-anchor:middle" arcsize="2970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IasIA&#10;AADbAAAADwAAAGRycy9kb3ducmV2LnhtbESP3YrCMBSE7wXfIRzBO00rrq5do4ioeOGNPw9wtjnb&#10;FJuT0kRb394sLOzlMDPfMMt1ZyvxpMaXjhWk4wQEce50yYWC23U/+gThA7LGyjEpeJGH9arfW2Km&#10;Xctnel5CISKEfYYKTAh1JqXPDVn0Y1cTR+/HNRZDlE0hdYNthNtKTpJkJi2WHBcM1rQ1lN8vD6vg&#10;saiOW3OQaeh2fr741n7a6pNSw0G3+QIRqAv/4b/2USv4SOH3S/wBcvU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khqwgAAANsAAAAPAAAAAAAAAAAAAAAAAJgCAABkcnMvZG93&#10;bnJldi54bWxQSwUGAAAAAAQABAD1AAAAhwMAAAAA&#10;" filled="f" strokecolor="black [3213]" strokeweight=".5pt">
                  <v:stroke dashstyle="dash" joinstyle="miter"/>
                  <v:textbox inset="0,0,0,0"/>
                </v:roundrect>
                <v:shapetype id="_x0000_t202" coordsize="21600,21600" o:spt="202" path="m,l,21600r21600,l21600,xe">
                  <v:stroke joinstyle="miter"/>
                  <v:path gradientshapeok="t" o:connecttype="rect"/>
                </v:shapetype>
                <v:shape id="TextBox 52" o:spid="_x0000_s1029" type="#_x0000_t202" style="position:absolute;left:23548;top:27;width:9639;height:158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0SOsUA&#10;AADbAAAADwAAAGRycy9kb3ducmV2LnhtbESPT2vCQBTE7wW/w/KEXopujFQkdRUtFFqEQqMHe3vs&#10;PpNg9m3Ibv7027uFQo/DzPyG2exGW4ueWl85VrCYJyCItTMVFwrOp7fZGoQPyAZrx6TghzzstpOH&#10;DWbGDfxFfR4KESHsM1RQhtBkUnpdkkU/dw1x9K6utRiibAtpWhwi3NYyTZKVtFhxXCixodeS9C3v&#10;rILVMZffBywu5+6gl4vPDzrq/ZNSj9Nx/wIi0Bj+w3/td6PgOYXfL/EHyO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jRI6xQAAANsAAAAPAAAAAAAAAAAAAAAAAJgCAABkcnMv&#10;ZG93bnJldi54bWxQSwUGAAAAAAQABAD1AAAAigMAAAAA&#10;" fillcolor="white [3212]" stroked="f">
                  <v:textbox inset="0,0,0,0">
                    <w:txbxContent>
                      <w:p w:rsidR="00144BE3" w:rsidRDefault="00144BE3" w:rsidP="001617E2">
                        <w:pPr>
                          <w:pStyle w:val="NormalWeb"/>
                          <w:spacing w:before="0" w:beforeAutospacing="0" w:after="0" w:afterAutospacing="0"/>
                          <w:jc w:val="center"/>
                        </w:pPr>
                        <w:r>
                          <w:rPr>
                            <w:rFonts w:asciiTheme="minorHAnsi" w:hAnsi="Calibri" w:cstheme="minorBidi"/>
                            <w:color w:val="000000"/>
                            <w:kern w:val="24"/>
                            <w:sz w:val="22"/>
                            <w:szCs w:val="22"/>
                          </w:rPr>
                          <w:t>Business Domain</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4" o:spid="_x0000_s1030" type="#_x0000_t13" style="position:absolute;left:17476;top:8330;width:3263;height:21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43OsUA&#10;AADbAAAADwAAAGRycy9kb3ducmV2LnhtbESP0WqDQBRE3wP5h+UW+hKataUpwbpKalMoIS/RfMDF&#10;vVHRvSvuxti/7xYKeRxm5gyTZLPpxUSjay0reF5HIIgrq1uuFZzLr6ctCOeRNfaWScEPOcjS5SLB&#10;WNsbn2gqfC0ChF2MChrvh1hKVzVk0K3tQBy8ix0N+iDHWuoRbwFuevkSRW/SYMthocGB8oaqrrga&#10;BcfN1OW+kOV1u//oDp+XfbTqz0o9Psy7dxCeZn8P/7e/tYLNK/x9CT9Ap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jjc6xQAAANsAAAAPAAAAAAAAAAAAAAAAAJgCAABkcnMv&#10;ZG93bnJldi54bWxQSwUGAAAAAAQABAD1AAAAigMAAAAA&#10;" adj="14438" fillcolor="black [3213]" stroked="f" strokeweight=".5pt">
                  <v:textbox inset="0,0,0,0"/>
                </v:shape>
                <v:group id="Group 55" o:spid="_x0000_s1031" style="position:absolute;width:16489;height:19206" coordsize="20898,220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group id="Group 56" o:spid="_x0000_s1032" style="position:absolute;left:3855;top:2472;width:15775;height:19026" coordorigin="3855,2472" coordsize="22990,270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rect id="Rectangle 57" o:spid="_x0000_s1033" style="position:absolute;left:6428;top:2275;width:15499;height:1589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ubDMMA&#10;AADbAAAADwAAAGRycy9kb3ducmV2LnhtbESPUWvCMBSF3wX/Q7jC3jRVNie1qbiB0MF8mPoDLs21&#10;rTY3JYma/ftlMNjj4ZzzHU6xiaYXd3K+s6xgPstAENdWd9woOB130xUIH5A19pZJwTd52JTjUYG5&#10;tg/+ovshNCJB2OeooA1hyKX0dUsG/cwOxMk7W2cwJOkaqR0+Etz0cpFlS2mw47TQ4kDvLdXXw80o&#10;uEb250+5f547H7NFdYkVf7wp9TSJ2zWIQDH8h//alVbw8gq/X9IPkO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bubDMMAAADbAAAADwAAAAAAAAAAAAAAAACYAgAAZHJzL2Rv&#10;d25yZXYueG1sUEsFBgAAAAAEAAQA9QAAAIgDAAAAAA==&#10;" fillcolor="white [3201]" strokecolor="#a5a5a5 [3206]" strokeweight="1pt">
                      <v:textbox inset="0,0,0,0"/>
                    </v:rect>
                    <v:rect id="Rectangle 58" o:spid="_x0000_s1034" style="position:absolute;left:4677;top:4778;width:16374;height:1591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QPfr4A&#10;AADbAAAADwAAAGRycy9kb3ducmV2LnhtbERPzYrCMBC+C75DGMGbpoqKdI2yCgtd0IN1H2BoxrZr&#10;MylJVrNvbw6Cx4/vf7OLphN3cr61rGA2zUAQV1a3XCv4uXxN1iB8QNbYWSYF/+Rhtx0ONphr++Az&#10;3ctQixTCPkcFTQh9LqWvGjLop7YnTtzVOoMhQVdL7fCRwk0n51m2kgZbTg0N9nRoqLqVf0bBLbK/&#10;HuVpMXM+ZvPiNxb8vVdqPIqfHyACxfAWv9yFVrBMY9OX9APk9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wkD36+AAAA2wAAAA8AAAAAAAAAAAAAAAAAmAIAAGRycy9kb3ducmV2&#10;LnhtbFBLBQYAAAAABAAEAPUAAACDAwAAAAA=&#10;" fillcolor="white [3201]" strokecolor="#a5a5a5 [3206]" strokeweight="1pt">
                      <v:textbox inset="0,0,0,0"/>
                    </v:rect>
                    <v:rect id="Rectangle 59" o:spid="_x0000_s1035" style="position:absolute;left:4031;top:6598;width:15107;height:1546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iq5cMA&#10;AADbAAAADwAAAGRycy9kb3ducmV2LnhtbESPUWvCMBSF3wX/Q7jC3jRVNpm1qbiB0MF8mPoDLs21&#10;rTY3JYma/ftlMNjj4ZzzHU6xiaYXd3K+s6xgPstAENdWd9woOB1301cQPiBr7C2Tgm/ysCnHowJz&#10;bR/8RfdDaESCsM9RQRvCkEvp65YM+pkdiJN3ts5gSNI1Ujt8JLjp5SLLltJgx2mhxYHeW6qvh5tR&#10;cI3sz59y/zx3PmaL6hIr/nhT6mkSt2sQgWL4D/+1K63gZQW/X9IPkO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2iq5cMAAADbAAAADwAAAAAAAAAAAAAAAACYAgAAZHJzL2Rv&#10;d25yZXYueG1sUEsFBgAAAAAEAAQA9QAAAIgDAAAAAA==&#10;" fillcolor="white [3201]" strokecolor="#a5a5a5 [3206]" strokeweight="1pt">
                      <v:textbox inset="0,0,0,0"/>
                    </v:rect>
                    <v:shape id="TextBox 61" o:spid="_x0000_s1036" type="#_x0000_t202" style="position:absolute;left:6608;top:9139;width:9102;height:17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XH2MAA&#10;AADbAAAADwAAAGRycy9kb3ducmV2LnhtbERPy4rCMBTdC/MP4QruNKkLkY5pEXHAjYKPjbs7zbWt&#10;Njclidr5+8liYJaH816Vg+3Ei3xoHWvIZgoEceVMy7WGy/lrugQRIrLBzjFp+KEAZfExWmFu3JuP&#10;9DrFWqQQDjlqaGLscylD1ZDFMHM9ceJuzluMCfpaGo/vFG47OVdqIS22nBoa7GnTUPU4Pa2G2/7w&#10;uG+fR3Wv1ZKumafhOztoPRkP608QkYb4L/5z74yGRVqfvqQfII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RXH2MAAAADbAAAADwAAAAAAAAAAAAAAAACYAgAAZHJzL2Rvd25y&#10;ZXYueG1sUEsFBgAAAAAEAAQA9QAAAIUDAAAAAA==&#10;" filled="f" stroked="f">
                      <v:textbox inset="0,0,0,0">
                        <w:txbxContent>
                          <w:p w:rsidR="00144BE3" w:rsidRDefault="00144BE3" w:rsidP="001617E2">
                            <w:pPr>
                              <w:pStyle w:val="NormalWeb"/>
                              <w:spacing w:before="0" w:beforeAutospacing="0" w:after="0" w:afterAutospacing="0"/>
                              <w:jc w:val="center"/>
                            </w:pPr>
                            <w:r>
                              <w:rPr>
                                <w:rFonts w:asciiTheme="minorHAnsi" w:hAnsi="Calibri" w:cstheme="minorBidi"/>
                                <w:i/>
                                <w:iCs/>
                                <w:color w:val="44546A" w:themeColor="text2"/>
                                <w:kern w:val="24"/>
                                <w:sz w:val="22"/>
                                <w:szCs w:val="22"/>
                              </w:rPr>
                              <w:t>Account</w:t>
                            </w:r>
                          </w:p>
                        </w:txbxContent>
                      </v:textbox>
                    </v:shape>
                    <v:shape id="TextBox 62" o:spid="_x0000_s1037" type="#_x0000_t202" style="position:absolute;left:6672;top:11494;width:10533;height:17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liQ8IA&#10;AADbAAAADwAAAGRycy9kb3ducmV2LnhtbESPT4vCMBTE7wt+h/AEb2tSDyLVKMuyghcF/1y8vW2e&#10;bbV5KUnU+u2NIHgcZuY3zGzR2UbcyIfasYZsqEAQF87UXGo47JffExAhIhtsHJOGBwVYzHtfM8yN&#10;u/OWbrtYigThkKOGKsY2lzIUFVkMQ9cSJ+/kvMWYpC+l8XhPcNvIkVJjabHmtFBhS78VFZfd1Wo4&#10;rTeX8991q86lmtAx89T9ZxutB/3uZwoiUhc/4Xd7ZTSMM3h9ST9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WJDwgAAANsAAAAPAAAAAAAAAAAAAAAAAJgCAABkcnMvZG93&#10;bnJldi54bWxQSwUGAAAAAAQABAD1AAAAhwMAAAAA&#10;" filled="f" stroked="f">
                      <v:textbox inset="0,0,0,0">
                        <w:txbxContent>
                          <w:p w:rsidR="00144BE3" w:rsidRDefault="00144BE3" w:rsidP="001617E2">
                            <w:pPr>
                              <w:pStyle w:val="NormalWeb"/>
                              <w:spacing w:before="0" w:beforeAutospacing="0" w:after="0" w:afterAutospacing="0"/>
                              <w:jc w:val="center"/>
                            </w:pPr>
                            <w:r>
                              <w:rPr>
                                <w:rFonts w:asciiTheme="minorHAnsi" w:hAnsi="Calibri" w:cstheme="minorBidi"/>
                                <w:i/>
                                <w:iCs/>
                                <w:color w:val="44546A" w:themeColor="text2"/>
                                <w:kern w:val="24"/>
                                <w:sz w:val="22"/>
                                <w:szCs w:val="22"/>
                              </w:rPr>
                              <w:t>Inventory</w:t>
                            </w:r>
                          </w:p>
                        </w:txbxContent>
                      </v:textbox>
                    </v:shape>
                    <v:shape id="TextBox 63" o:spid="_x0000_s1038" type="#_x0000_t202" style="position:absolute;left:4557;top:13718;width:15342;height:176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7B28MA&#10;AADbAAAADwAAAGRycy9kb3ducmV2LnhtbESPT4vCMBTE7wt+h/AEb2vSRUSqUURc2MsK/rl4ezbP&#10;ttq8lCRq/fZmYcHjMDO/YWaLzjbiTj7UjjVkQwWCuHCm5lLDYf/9OQERIrLBxjFpeFKAxbz3McPc&#10;uAdv6b6LpUgQDjlqqGJscylDUZHFMHQtcfLOzluMSfpSGo+PBLeN/FJqLC3WnBYqbGlVUXHd3ayG&#10;8+/melnftupSqgkdM0/dKdtoPeh3yymISF18h//bP0bDeAR/X9IP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i7B28MAAADbAAAADwAAAAAAAAAAAAAAAACYAgAAZHJzL2Rv&#10;d25yZXYueG1sUEsFBgAAAAAEAAQA9QAAAIgDAAAAAA==&#10;" filled="f" stroked="f">
                      <v:textbox inset="0,0,0,0">
                        <w:txbxContent>
                          <w:p w:rsidR="00144BE3" w:rsidRDefault="00144BE3" w:rsidP="001617E2">
                            <w:pPr>
                              <w:pStyle w:val="NormalWeb"/>
                              <w:spacing w:before="0" w:beforeAutospacing="0" w:after="0" w:afterAutospacing="0"/>
                              <w:jc w:val="center"/>
                            </w:pPr>
                            <w:r>
                              <w:rPr>
                                <w:rFonts w:asciiTheme="minorHAnsi" w:hAnsi="Calibri" w:cstheme="minorBidi"/>
                                <w:i/>
                                <w:iCs/>
                                <w:color w:val="44546A" w:themeColor="text2"/>
                                <w:kern w:val="24"/>
                                <w:sz w:val="22"/>
                                <w:szCs w:val="22"/>
                              </w:rPr>
                              <w:t>Shopping Cart</w:t>
                            </w:r>
                          </w:p>
                        </w:txbxContent>
                      </v:textbox>
                    </v:shape>
                    <v:shape id="TextBox 64" o:spid="_x0000_s1039" type="#_x0000_t202" style="position:absolute;left:5043;top:16052;width:9888;height:17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kQMMA&#10;AADbAAAADwAAAGRycy9kb3ducmV2LnhtbESPT4vCMBTE7wt+h/AEb2vSBUWqUURc2MsK/rl4ezbP&#10;ttq8lCRq/fZmYcHjMDO/YWaLzjbiTj7UjjVkQwWCuHCm5lLDYf/9OQERIrLBxjFpeFKAxbz3McPc&#10;uAdv6b6LpUgQDjlqqGJscylDUZHFMHQtcfLOzluMSfpSGo+PBLeN/FJqLC3WnBYqbGlVUXHd3ayG&#10;8+/melnftupSqgkdM0/dKdtoPeh3yymISF18h//bP0bDeAR/X9IP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WJkQMMAAADbAAAADwAAAAAAAAAAAAAAAACYAgAAZHJzL2Rv&#10;d25yZXYueG1sUEsFBgAAAAAEAAQA9QAAAIgDAAAAAA==&#10;" filled="f" stroked="f">
                      <v:textbox inset="0,0,0,0">
                        <w:txbxContent>
                          <w:p w:rsidR="00144BE3" w:rsidRDefault="00144BE3" w:rsidP="001617E2">
                            <w:pPr>
                              <w:pStyle w:val="NormalWeb"/>
                              <w:spacing w:before="0" w:beforeAutospacing="0" w:after="0" w:afterAutospacing="0"/>
                              <w:jc w:val="center"/>
                            </w:pPr>
                            <w:r>
                              <w:rPr>
                                <w:rFonts w:asciiTheme="minorHAnsi" w:hAnsi="Calibri" w:cstheme="minorBidi"/>
                                <w:i/>
                                <w:iCs/>
                                <w:color w:val="44546A" w:themeColor="text2"/>
                                <w:kern w:val="24"/>
                                <w:sz w:val="22"/>
                                <w:szCs w:val="22"/>
                              </w:rPr>
                              <w:t>Ordering</w:t>
                            </w:r>
                          </w:p>
                        </w:txbxContent>
                      </v:textbox>
                    </v:shape>
                    <v:shapetype id="_x0000_t32" coordsize="21600,21600" o:spt="32" o:oned="t" path="m,l21600,21600e" filled="f">
                      <v:path arrowok="t" fillok="f" o:connecttype="none"/>
                      <o:lock v:ext="edit" shapetype="t"/>
                    </v:shapetype>
                    <v:shape id="Straight Arrow Connector 66" o:spid="_x0000_s1040" type="#_x0000_t32" style="position:absolute;left:11546;top:21881;width:39;height:21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2oKMQAAADbAAAADwAAAGRycy9kb3ducmV2LnhtbESPQWvCQBSE7wX/w/IKXkrd1EMo0VVa&#10;QVoPCo3+gEf2NZuafRt3t0n8965Q6HGYmW+Y5Xq0rejJh8axgpdZBoK4crrhWsHpuH1+BREissbW&#10;MSm4UoD1avKwxEK7gb+oL2MtEoRDgQpMjF0hZagMWQwz1xEn79t5izFJX0vtcUhw28p5luXSYsNp&#10;wWBHG0PVufy1Ct73/qO+EPc/5+3TLl6Gw860B6Wmj+PbAkSkMf6H/9qfWkGew/1L+gFyd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PagoxAAAANsAAAAPAAAAAAAAAAAA&#10;AAAAAKECAABkcnMvZG93bnJldi54bWxQSwUGAAAAAAQABAD5AAAAkgMAAAAA&#10;" strokecolor="#70ad47 [3209]" strokeweight=".5pt">
                      <v:stroke endarrow="block" joinstyle="miter"/>
                    </v:shape>
                    <v:shape id="Picture 67" o:spid="_x0000_s1041" type="#_x0000_t75" style="position:absolute;left:20164;top:19374;width:6653;height:6710;rotation:8081179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GRIvCAAAA2wAAAA8AAABkcnMvZG93bnJldi54bWxEj09rwkAUxO8Fv8PyBG91Yw/+ia6iQsGL&#10;pVXx/Mw+k5Ds25B9mvTbdwuFHoeZ3wyz2vSuVk9qQ+nZwGScgCLOvC05N3A5v7/OQQVBtlh7JgPf&#10;FGCzHrysMLW+4y96niRXsYRDigYKkSbVOmQFOQxj3xBH7+5bhxJlm2vbYhfLXa3fkmSqHZYcFwps&#10;aF9QVp0ezsBUcHe+zj6PN6w+FjVW+WIunTGjYb9dghLq5T/8Rx9s5Gbw+yX+AL3+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xkSLwgAAANsAAAAPAAAAAAAAAAAAAAAAAJ8C&#10;AABkcnMvZG93bnJldi54bWxQSwUGAAAAAAQABAD3AAAAjgMAAAAA&#10;">
                      <v:imagedata r:id="rId140" o:title=""/>
                      <v:path arrowok="t"/>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68" o:spid="_x0000_s1042" type="#_x0000_t132" style="position:absolute;left:7615;top:24061;width:7863;height:54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ZEp78A&#10;AADbAAAADwAAAGRycy9kb3ducmV2LnhtbERPzUoDMRC+C32HMII3m7WUomvTUgqC9dbqA4yb2ezS&#10;zWSbZH98e+cgePz4/rf72XdqpJjawAaelgUo4irYlp2Br8+3x2dQKSNb7AKTgR9KsN8t7rZY2jDx&#10;mcZLdkpCOJVooMm5L7VOVUMe0zL0xMLVIXrMAqPTNuIk4b7Tq6LYaI8tS0ODPR0bqq6XwRvYTOdj&#10;zHW9Pg3j9+p6+3DDy8EZ83A/H15BZZrzv/jP/W7FJ2Pli/wAvfs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G1kSnvwAAANsAAAAPAAAAAAAAAAAAAAAAAJgCAABkcnMvZG93bnJl&#10;di54bWxQSwUGAAAAAAQABAD1AAAAhAMAAAAA&#10;" fillcolor="#009fdb" strokecolor="#0074a1" strokeweight="2pt">
                      <v:textbox inset="0,0,0,0">
                        <w:txbxContent>
                          <w:p w:rsidR="00144BE3" w:rsidRDefault="00144BE3" w:rsidP="001617E2">
                            <w:pPr>
                              <w:pStyle w:val="NormalWeb"/>
                              <w:spacing w:before="0" w:beforeAutospacing="0" w:after="0" w:afterAutospacing="0"/>
                              <w:jc w:val="center"/>
                            </w:pPr>
                            <w:r>
                              <w:rPr>
                                <w:rFonts w:asciiTheme="minorHAnsi" w:eastAsia="MS Mincho" w:hAnsi="Calibri"/>
                                <w:color w:val="FFFFFF"/>
                                <w:kern w:val="24"/>
                              </w:rPr>
                              <w:t>App Data</w:t>
                            </w:r>
                          </w:p>
                        </w:txbxContent>
                      </v:textbox>
                    </v:shape>
                  </v:group>
                  <v:roundrect id="Rounded Rectangle 69" o:spid="_x0000_s1043" style="position:absolute;top:991;width:20898;height:21102;visibility:visible;mso-wrap-style:square;v-text-anchor:middle" arcsize="2970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Yr5MMA&#10;AADbAAAADwAAAGRycy9kb3ducmV2LnhtbESPUYvCMBCE34X7D2EF3zRVsHjVKJ5yePrUU3/A0qxt&#10;tdmUJld7/94Igo/D7Hyzs1h1phItNa60rGA8ikAQZ1aXnCs4n76HMxDOI2usLJOCf3KwWn70Fpho&#10;e+dfao8+FwHCLkEFhfd1IqXLCjLoRrYmDt7FNgZ9kE0udYP3ADeVnERRLA2WHBoKrGlTUHY7/pnw&#10;xm56PbfXTRof9ul0G/sLfaWtUoN+t56D8NT59/Er/aMVxJ/w3BIAIJ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Yr5MMAAADbAAAADwAAAAAAAAAAAAAAAACYAgAAZHJzL2Rv&#10;d25yZXYueG1sUEsFBgAAAAAEAAQA9QAAAIgDAAAAAA==&#10;" filled="f" strokecolor="#70ad47 [3209]" strokeweight=".5pt">
                    <v:stroke dashstyle="dash" joinstyle="miter"/>
                    <v:textbox inset="0,0,0,0"/>
                  </v:roundrect>
                  <v:shape id="TextBox 57" o:spid="_x0000_s1044" type="#_x0000_t202" style="position:absolute;left:1478;width:8160;height:181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Z1tsAA&#10;AADbAAAADwAAAGRycy9kb3ducmV2LnhtbERPTYvCMBC9C/6HMMJeRFNXcKUaRQVBEYStHvQ2JGNb&#10;bCaliVr//eaw4PHxvufL1lbiSY0vHSsYDRMQxNqZknMF59N2MAXhA7LByjEpeJOH5aLbmWNq3It/&#10;6ZmFXMQQ9ikqKEKoUym9LsiiH7qaOHI311gMETa5NA2+Yrit5HeSTKTFkmNDgTVtCtL37GEVTA6Z&#10;vK4xv5wfaz0eHfd00Ku+Ul+9djUDEagNH/G/e2cU/MT18Uv8AXLx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qZ1tsAAAADbAAAADwAAAAAAAAAAAAAAAACYAgAAZHJzL2Rvd25y&#10;ZXYueG1sUEsFBgAAAAAEAAQA9QAAAIUDAAAAAA==&#10;" fillcolor="white [3212]" stroked="f">
                    <v:textbox inset="0,0,0,0">
                      <w:txbxContent>
                        <w:p w:rsidR="00144BE3" w:rsidRDefault="00144BE3" w:rsidP="001617E2">
                          <w:pPr>
                            <w:pStyle w:val="NormalWeb"/>
                            <w:spacing w:before="0" w:beforeAutospacing="0" w:after="0" w:afterAutospacing="0"/>
                            <w:jc w:val="center"/>
                          </w:pPr>
                          <w:r>
                            <w:rPr>
                              <w:rFonts w:asciiTheme="minorHAnsi" w:hAnsi="Calibri" w:cstheme="minorBidi"/>
                              <w:color w:val="000000"/>
                              <w:kern w:val="24"/>
                              <w:sz w:val="22"/>
                              <w:szCs w:val="22"/>
                            </w:rPr>
                            <w:t>Application</w:t>
                          </w:r>
                        </w:p>
                      </w:txbxContent>
                    </v:textbox>
                  </v:shape>
                </v:group>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71" o:spid="_x0000_s1045" type="#_x0000_t9" style="position:absolute;left:31942;top:2506;width:6035;height:603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5GisQA&#10;AADbAAAADwAAAGRycy9kb3ducmV2LnhtbESPQWvCQBSE74L/YXlCb3WjUttGNyJCwUMtGAu9vmaf&#10;SUj2bdhdNfrr3ULB4zAz3zDLVW9acSbna8sKJuMEBHFhdc2lgu/Dx/MbCB+QNbaWScGVPKyy4WCJ&#10;qbYX3tM5D6WIEPYpKqhC6FIpfVGRQT+2HXH0jtYZDFG6UmqHlwg3rZwmyVwarDkuVNjRpqKiyU9G&#10;wfT9MONwa2af+e72o38dnr5e5ko9jfr1AkSgPjzC/+2tVvA6gb8v8QfI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uRorEAAAA2wAAAA8AAAAAAAAAAAAAAAAAmAIAAGRycy9k&#10;b3ducmV2LnhtbFBLBQYAAAAABAAEAPUAAACJAwAAAAA=&#10;" fillcolor="white [3201]" strokecolor="#823b0b [1605]" strokeweight="1pt">
                  <v:textbox inset="0,0,0,0"/>
                </v:shape>
                <v:shape id="Hexagon 72" o:spid="_x0000_s1046" type="#_x0000_t9" style="position:absolute;left:31571;top:3070;width:6035;height:603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zY/cUA&#10;AADbAAAADwAAAGRycy9kb3ducmV2LnhtbESPQWvCQBSE74X+h+UVeqsbI7Ua3YRSKHiohUbB6zP7&#10;TILZt2F31eivdwuFHoeZ+YZZFoPpxJmcby0rGI8SEMSV1S3XCrabz5cZCB+QNXaWScGVPBT548MS&#10;M20v/EPnMtQiQthnqKAJoc+k9FVDBv3I9sTRO1hnMETpaqkdXiLcdDJNkqk02HJcaLCnj4aqY3ky&#10;CtL5ZsLhdpx8levbTu8dnr5fp0o9Pw3vCxCBhvAf/muvtIK3FH6/xB8g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PNj9xQAAANsAAAAPAAAAAAAAAAAAAAAAAJgCAABkcnMv&#10;ZG93bnJldi54bWxQSwUGAAAAAAQABAD1AAAAigMAAAAA&#10;" fillcolor="white [3201]" strokecolor="#823b0b [1605]" strokeweight="1pt">
                  <v:textbox inset="0,0,0,0"/>
                </v:shape>
                <v:shape id="Hexagon 73" o:spid="_x0000_s1047" type="#_x0000_t9" style="position:absolute;left:31198;top:3664;width:6035;height:603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B9ZsQA&#10;AADbAAAADwAAAGRycy9kb3ducmV2LnhtbESPQWvCQBSE7wX/w/KE3nSjQWtTVymFggcVGoVeX7PP&#10;JJh9G3ZXjf56VxB6HGbmG2a+7EwjzuR8bVnBaJiAIC6srrlUsN99D2YgfEDW2FgmBVfysFz0XuaY&#10;aXvhHzrnoRQRwj5DBVUIbSalLyoy6Ie2JY7ewTqDIUpXSu3wEuGmkeMkmUqDNceFClv6qqg45iej&#10;YPy+Szncjuk639x+9Z/D03YyVeq1331+gAjUhf/ws73SCt5SeHyJP0A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wfWbEAAAA2wAAAA8AAAAAAAAAAAAAAAAAmAIAAGRycy9k&#10;b3ducmV2LnhtbFBLBQYAAAAABAAEAPUAAACJAwAAAAA=&#10;" fillcolor="white [3201]" strokecolor="#823b0b [1605]" strokeweight="1pt">
                  <v:textbox inset="0,0,0,0"/>
                </v:shape>
                <v:shape id="Flowchart: Magnetic Disk 74" o:spid="_x0000_s1048" type="#_x0000_t132" style="position:absolute;left:31646;top:13050;width:5139;height:33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LYf8MA&#10;AADbAAAADwAAAGRycy9kb3ducmV2LnhtbESP3WoCMRSE7wu+QzhC72pWEW1Xo4hQaL1T+wCnm7PZ&#10;xc3JNsn+9O1NoeDlMDPfMNv9aBvRkw+1YwXzWQaCuHC6ZqPg6/r+8goiRGSNjWNS8EsB9rvJ0xZz&#10;7QY+U3+JRiQIhxwVVDG2uZShqMhimLmWOHml8xZjkt5I7XFIcNvIRZatpMWa00KFLR0rKm6XzipY&#10;Deejj2W5/Oz678Xt52S6t4NR6nk6HjYgIo3xEf5vf2gF6yX8fUk/QO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LYf8MAAADbAAAADwAAAAAAAAAAAAAAAACYAgAAZHJzL2Rv&#10;d25yZXYueG1sUEsFBgAAAAAEAAQA9QAAAIgDAAAAAA==&#10;" fillcolor="#009fdb" strokecolor="#0074a1" strokeweight="2pt">
                  <v:textbox inset="0,0,0,0">
                    <w:txbxContent>
                      <w:p w:rsidR="00144BE3" w:rsidRDefault="00144BE3" w:rsidP="001617E2">
                        <w:pPr>
                          <w:pStyle w:val="NormalWeb"/>
                          <w:spacing w:before="0" w:beforeAutospacing="0" w:after="0" w:afterAutospacing="0"/>
                          <w:jc w:val="center"/>
                        </w:pPr>
                        <w:r>
                          <w:rPr>
                            <w:rFonts w:asciiTheme="minorHAnsi" w:eastAsia="MS Mincho" w:hAnsi="Calibri"/>
                            <w:color w:val="FFFFFF"/>
                            <w:kern w:val="24"/>
                            <w:sz w:val="21"/>
                            <w:szCs w:val="21"/>
                          </w:rPr>
                          <w:t>Ordering Data</w:t>
                        </w:r>
                      </w:p>
                    </w:txbxContent>
                  </v:textbox>
                </v:shape>
                <v:rect id="Rectangle 75" o:spid="_x0000_s1049" style="position:absolute;left:30402;top:4482;width:7582;height:4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B/scQA&#10;AADbAAAADwAAAGRycy9kb3ducmV2LnhtbESP3WrCQBSE7wXfYTlCb0Q3ltaf6CqiLUTvjD7AMXtM&#10;otmzIbtq+vbdQsHLYWa+YRar1lTiQY0rLSsYDSMQxJnVJecKTsfvwRSE88gaK8uk4IccrJbdzgJj&#10;bZ98oEfqcxEg7GJUUHhfx1K6rCCDbmhr4uBdbGPQB9nkUjf4DHBTyfcoGkuDJYeFAmvaFJTd0rtR&#10;sNt/7E+bRF5vs3LbTyZpJM/jL6Xeeu16DsJT61/h/3aiFUw+4e9L+AF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gf7HEAAAA2wAAAA8AAAAAAAAAAAAAAAAAmAIAAGRycy9k&#10;b3ducmV2LnhtbFBLBQYAAAAABAAEAPUAAACJAwAAAAA=&#10;" filled="f" stroked="f">
                  <v:textbox style="mso-fit-shape-to-text:t">
                    <w:txbxContent>
                      <w:p w:rsidR="00144BE3" w:rsidRDefault="00144BE3" w:rsidP="001617E2">
                        <w:pPr>
                          <w:pStyle w:val="NormalWeb"/>
                          <w:spacing w:before="0" w:beforeAutospacing="0" w:after="0" w:afterAutospacing="0"/>
                          <w:jc w:val="center"/>
                        </w:pPr>
                        <w:r>
                          <w:rPr>
                            <w:rFonts w:asciiTheme="minorHAnsi" w:eastAsia="MS Mincho" w:hAnsi="Calibri"/>
                            <w:color w:val="000000"/>
                            <w:kern w:val="24"/>
                          </w:rPr>
                          <w:t xml:space="preserve">Ordering </w:t>
                        </w:r>
                        <w:proofErr w:type="spellStart"/>
                        <w:r>
                          <w:rPr>
                            <w:rFonts w:asciiTheme="minorHAnsi" w:eastAsia="MS Mincho" w:hAnsi="Calibri"/>
                            <w:color w:val="000000"/>
                            <w:kern w:val="24"/>
                          </w:rPr>
                          <w:t>mS</w:t>
                        </w:r>
                        <w:proofErr w:type="spellEnd"/>
                      </w:p>
                    </w:txbxContent>
                  </v:textbox>
                </v:rect>
                <v:shape id="Straight Arrow Connector 76" o:spid="_x0000_s1050" type="#_x0000_t32" style="position:absolute;left:34215;top:9699;width:0;height:335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Q+9cQAAADbAAAADwAAAGRycy9kb3ducmV2LnhtbESPQWsCMRSE7wX/Q3iCl6LZerBlNYoW&#10;xHqoUPUHPDbPzermZU3i7vbfN4VCj8PMfMMsVr2tRUs+VI4VvEwyEMSF0xWXCs6n7fgNRIjIGmvH&#10;pOCbAqyWg6cF5tp1/EXtMZYiQTjkqMDE2ORShsKQxTBxDXHyLs5bjEn6UmqPXYLbWk6zbCYtVpwW&#10;DDb0bqi4HR9WwebT78o7cXu9bZ/38d4d9qY+KDUa9us5iEh9/A//tT+0gtcZ/H5JP0A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5D71xAAAANsAAAAPAAAAAAAAAAAA&#10;AAAAAKECAABkcnMvZG93bnJldi54bWxQSwUGAAAAAAQABAD5AAAAkgMAAAAA&#10;" strokecolor="#70ad47 [3209]" strokeweight=".5pt">
                  <v:stroke endarrow="block" joinstyle="miter"/>
                </v:shape>
                <v:shape id="Hexagon 77" o:spid="_x0000_s1051" type="#_x0000_t9" style="position:absolute;left:22535;top:2506;width:6035;height:603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Vm0sQA&#10;AADbAAAADwAAAGRycy9kb3ducmV2LnhtbESPwWrDMBBE74X+g9hCb43kHOriRgkhIRAoPdQNhNwW&#10;a2sZSytjKY7791Wh0OMwM2+Y1Wb2Tkw0xi6whmKhQBA3wXTcajh9Hp5eQMSEbNAFJg3fFGGzvr9b&#10;YWXCjT9oqlMrMoRjhRpsSkMlZWwseYyLMBBn7yuMHlOWYyvNiLcM904ulXqWHjvOCxYH2llq+vrq&#10;NVwLq1xxPF9UuX+r+0M/vbs4af34MG9fQSSa03/4r300GsoSfr/kHy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VZtLEAAAA2wAAAA8AAAAAAAAAAAAAAAAAmAIAAGRycy9k&#10;b3ducmV2LnhtbFBLBQYAAAAABAAEAPUAAACJAwAAAAA=&#10;" fillcolor="white [3201]" strokecolor="#ffc000 [3207]" strokeweight="1pt">
                  <v:textbox inset="0,0,0,0"/>
                </v:shape>
                <v:shape id="Hexagon 78" o:spid="_x0000_s1052" type="#_x0000_t9" style="position:absolute;left:22164;top:3070;width:6035;height:603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ryoMEA&#10;AADbAAAADwAAAGRycy9kb3ducmV2LnhtbERPPWvDMBDdC/0P4grdaskZmuBGCaElEAgd4hRKt8O6&#10;WMbSyViK4/77aihkfLzv9Xb2Tkw0xi6whrJQIIibYDpuNXyd9y8rEDEhG3SBScMvRdhuHh/WWJlw&#10;4xNNdWpFDuFYoQab0lBJGRtLHmMRBuLMXcLoMWU4ttKMeMvh3smFUq/SY8e5weJA75aavr56DdfS&#10;Klcevn/U8uNY9/t++nRx0vr5ad69gUg0p7v4330wGpZ5bP6Sf4D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VK8qDBAAAA2wAAAA8AAAAAAAAAAAAAAAAAmAIAAGRycy9kb3du&#10;cmV2LnhtbFBLBQYAAAAABAAEAPUAAACGAwAAAAA=&#10;" fillcolor="white [3201]" strokecolor="#ffc000 [3207]" strokeweight="1pt">
                  <v:textbox inset="0,0,0,0"/>
                </v:shape>
                <v:shape id="Hexagon 79" o:spid="_x0000_s1053" type="#_x0000_t9" style="position:absolute;left:21790;top:3664;width:6035;height:603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XO8QA&#10;AADbAAAADwAAAGRycy9kb3ducmV2LnhtbESPwWrDMBBE74X+g9hCb43kHprWiRJCSyBQcohbKLkt&#10;1sYyllbGUhz376tAoMdhZt4wy/XknRhpiG1gDcVMgSCug2m50fD9tX16BRETskEXmDT8UoT16v5u&#10;iaUJFz7QWKVGZAjHEjXYlPpSylhb8hhnoSfO3ikMHlOWQyPNgJcM904+K/UiPbacFyz29G6p7qqz&#10;13AurHLF7ueo5h+fVbftxr2Lo9aPD9NmASLRlP7Dt/bOaJi/wfVL/gF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GVzvEAAAA2wAAAA8AAAAAAAAAAAAAAAAAmAIAAGRycy9k&#10;b3ducmV2LnhtbFBLBQYAAAAABAAEAPUAAACJAwAAAAA=&#10;" fillcolor="white [3201]" strokecolor="#ffc000 [3207]" strokeweight="1pt">
                  <v:textbox inset="0,0,0,0"/>
                </v:shape>
                <v:shape id="Flowchart: Magnetic Disk 81" o:spid="_x0000_s1054" type="#_x0000_t132" style="position:absolute;left:22302;top:13050;width:5120;height:33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LwMMA&#10;AADbAAAADwAAAGRycy9kb3ducmV2LnhtbESPzWrDMBCE74W+g9hCb42cEELqRg4hUGhyS5oH2Fpr&#10;2dhauZL807ePCoUeh5n5htntZ9uJkXxoHCtYLjIQxKXTDRsFt8/3ly2IEJE1do5JwQ8F2BePDzvM&#10;tZv4QuM1GpEgHHJUUMfY51KGsiaLYeF64uRVzluMSXojtccpwW0nV1m2kRYbTgs19nSsqWyvg1Ww&#10;mS5HH6tqfRrGr1X7fTbD68Eo9fw0H95ARJrjf/iv/aEVbJfw+yX9AFn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LwMMAAADbAAAADwAAAAAAAAAAAAAAAACYAgAAZHJzL2Rv&#10;d25yZXYueG1sUEsFBgAAAAAEAAQA9QAAAIgDAAAAAA==&#10;" fillcolor="#009fdb" strokecolor="#0074a1" strokeweight="2pt">
                  <v:textbox inset="0,0,0,0">
                    <w:txbxContent>
                      <w:p w:rsidR="00144BE3" w:rsidRDefault="00144BE3" w:rsidP="001617E2">
                        <w:pPr>
                          <w:pStyle w:val="NormalWeb"/>
                          <w:spacing w:before="0" w:beforeAutospacing="0" w:after="0" w:afterAutospacing="0"/>
                          <w:jc w:val="center"/>
                        </w:pPr>
                        <w:r>
                          <w:rPr>
                            <w:rFonts w:asciiTheme="minorHAnsi" w:eastAsia="MS Mincho" w:hAnsi="Calibri"/>
                            <w:color w:val="FFFFFF"/>
                            <w:kern w:val="24"/>
                            <w:sz w:val="21"/>
                            <w:szCs w:val="21"/>
                          </w:rPr>
                          <w:t>Cart Data</w:t>
                        </w:r>
                      </w:p>
                    </w:txbxContent>
                  </v:textbox>
                </v:shape>
                <v:rect id="Rectangle 82" o:spid="_x0000_s1055" style="position:absolute;left:20979;top:4468;width:7582;height:6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yX4sQA&#10;AADbAAAADwAAAGRycy9kb3ducmV2LnhtbESP3YrCMBSE7xd8h3AEbxZNVxZ/qlHEVeh6Z/UBjs2x&#10;rTYnpYnafXsjLHg5zMw3zHzZmkrcqXGlZQVfgwgEcWZ1ybmC42Hbn4BwHlljZZkU/JGD5aLzMcdY&#10;2wfv6Z76XAQIuxgVFN7XsZQuK8igG9iaOHhn2xj0QTa51A0+AtxUchhFI2mw5LBQYE3rgrJrejMK&#10;fnffu+M6kZfrtPz5TMZpJE+jjVK9bruagfDU+nf4v51oBZMhvL6EH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cl+LEAAAA2wAAAA8AAAAAAAAAAAAAAAAAmAIAAGRycy9k&#10;b3ducmV2LnhtbFBLBQYAAAAABAAEAPUAAACJAwAAAAA=&#10;" filled="f" stroked="f">
                  <v:textbox style="mso-fit-shape-to-text:t">
                    <w:txbxContent>
                      <w:p w:rsidR="00144BE3" w:rsidRDefault="00144BE3" w:rsidP="001617E2">
                        <w:pPr>
                          <w:pStyle w:val="NormalWeb"/>
                          <w:spacing w:before="0" w:beforeAutospacing="0" w:after="0" w:afterAutospacing="0"/>
                          <w:jc w:val="center"/>
                        </w:pPr>
                        <w:r>
                          <w:rPr>
                            <w:rFonts w:asciiTheme="minorHAnsi" w:eastAsia="MS Mincho" w:hAnsi="Calibri"/>
                            <w:color w:val="000000"/>
                            <w:kern w:val="24"/>
                          </w:rPr>
                          <w:t xml:space="preserve">Shopping Cart </w:t>
                        </w:r>
                        <w:proofErr w:type="spellStart"/>
                        <w:r>
                          <w:rPr>
                            <w:rFonts w:asciiTheme="minorHAnsi" w:eastAsia="MS Mincho" w:hAnsi="Calibri"/>
                            <w:color w:val="000000"/>
                            <w:kern w:val="24"/>
                          </w:rPr>
                          <w:t>mS</w:t>
                        </w:r>
                        <w:proofErr w:type="spellEnd"/>
                      </w:p>
                    </w:txbxContent>
                  </v:textbox>
                </v:rect>
                <v:shape id="Straight Arrow Connector 83" o:spid="_x0000_s1056" type="#_x0000_t32" style="position:absolute;left:24808;top:9699;width:54;height:33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TpDsQAAADbAAAADwAAAGRycy9kb3ducmV2LnhtbESPQWvCQBSE74L/YXlCb3WTpliJrkHE&#10;0p5aGgU9PrLPJLj7NmS3Mf333ULB4zAz3zDrYrRGDNT71rGCdJ6AIK6cbrlWcDy8Pi5B+ICs0Tgm&#10;BT/kodhMJ2vMtbvxFw1lqEWEsM9RQRNCl0vpq4Ys+rnriKN3cb3FEGVfS93jLcKtkU9JspAWW44L&#10;DXa0a6i6lt9Wwf4lc9f0eaE/jDm9fZ4Ppav2O6UeZuN2BSLQGO7h//a7VrDM4O9L/AFy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9OkOxAAAANsAAAAPAAAAAAAAAAAA&#10;AAAAAKECAABkcnMvZG93bnJldi54bWxQSwUGAAAAAAQABAD5AAAAkgMAAAAA&#10;" strokecolor="#70ad47 [3209]" strokeweight=".5pt">
                  <v:stroke endarrow="block" joinstyle="miter"/>
                </v:shape>
                <v:shape id="Hexagon 84" o:spid="_x0000_s1057" type="#_x0000_t9" style="position:absolute;left:41295;top:2506;width:6035;height:603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tTXMMA&#10;AADbAAAADwAAAGRycy9kb3ducmV2LnhtbESPT2sCMRTE74V+h/AK3mriH8qyNYoUKnoQ2bWX3h6b&#10;193g5mXZRF2/vRGEHoeZ+Q2zWA2uFRfqg/WsYTJWIIgrbyzXGn6O3+8ZiBCRDbaeScONAqyWry8L&#10;zI2/ckGXMtYiQTjkqKGJsculDFVDDsPYd8TJ+/O9w5hkX0vT4zXBXSunSn1Ih5bTQoMdfTVUncqz&#10;06CKaA+/k3qnWrcvixltgq2c1qO3Yf0JItIQ/8PP9tZoyObw+JJ+gF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tTXMMAAADbAAAADwAAAAAAAAAAAAAAAACYAgAAZHJzL2Rv&#10;d25yZXYueG1sUEsFBgAAAAAEAAQA9QAAAIgDAAAAAA==&#10;" fillcolor="white [3201]" strokecolor="#a5a5a5 [3206]" strokeweight="1pt">
                  <v:textbox inset="0,0,0,0"/>
                </v:shape>
                <v:shape id="Hexagon 85" o:spid="_x0000_s1058" type="#_x0000_t9" style="position:absolute;left:40924;top:3070;width:6035;height:603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f2x8IA&#10;AADbAAAADwAAAGRycy9kb3ducmV2LnhtbESPQWsCMRSE74X+h/AK3mqiYlm2RpFCRQ8iu/bS22Pz&#10;uhvcvCybqOu/N4LQ4zAz3zCL1eBacaE+WM8aJmMFgrjyxnKt4ef4/Z6BCBHZYOuZNNwowGr5+rLA&#10;3PgrF3QpYy0ShEOOGpoYu1zKUDXkMIx9R5y8P987jEn2tTQ9XhPctXKq1Id0aDktNNjRV0PVqTw7&#10;DaqI9vA7qXeqdfuymNEm2MppPXob1p8gIg3xP/xsb42GbA6PL+kH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t/bHwgAAANsAAAAPAAAAAAAAAAAAAAAAAJgCAABkcnMvZG93&#10;bnJldi54bWxQSwUGAAAAAAQABAD1AAAAhwMAAAAA&#10;" fillcolor="white [3201]" strokecolor="#a5a5a5 [3206]" strokeweight="1pt">
                  <v:textbox inset="0,0,0,0"/>
                </v:shape>
                <v:shape id="Hexagon 86" o:spid="_x0000_s1059" type="#_x0000_t9" style="position:absolute;left:40551;top:3664;width:6035;height:603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VosMMA&#10;AADbAAAADwAAAGRycy9kb3ducmV2LnhtbESPwWrDMBBE74X8g9hCbo3kFkJwIptQSGkPpdjJJbfF&#10;2tgi1spYquP8fVUo9DjMzBtmV86uFxONwXrWkK0UCOLGG8uthtPx8LQBESKywd4zabhTgLJYPOww&#10;N/7GFU11bEWCcMhRQxfjkEsZmo4chpUfiJN38aPDmOTYSjPiLcFdL5+VWkuHltNChwO9dtRc62+n&#10;QVXRfp2z9kP17rOuXugt2MZpvXyc91sQkeb4H/5rvxsNmzX8fkk/QB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WVosMMAAADbAAAADwAAAAAAAAAAAAAAAACYAgAAZHJzL2Rv&#10;d25yZXYueG1sUEsFBgAAAAAEAAQA9QAAAIgDAAAAAA==&#10;" fillcolor="white [3201]" strokecolor="#a5a5a5 [3206]" strokeweight="1pt">
                  <v:textbox inset="0,0,0,0"/>
                </v:shape>
                <v:shape id="Flowchart: Magnetic Disk 87" o:spid="_x0000_s1060" type="#_x0000_t132" style="position:absolute;left:40999;top:13050;width:5139;height:33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U2L8MA&#10;AADbAAAADwAAAGRycy9kb3ducmV2LnhtbESP3WoCMRSE7wt9h3CE3tWsUvxZjSJCoe2d2gc43ZzN&#10;Lm5Otkn2p2/fCIKXw8x8w2z3o21ETz7UjhXMphkI4sLpmo2C78v76wpEiMgaG8ek4I8C7HfPT1vM&#10;tRv4RP05GpEgHHJUUMXY5lKGoiKLYepa4uSVzluMSXojtcchwW0j51m2kBZrTgsVtnSsqLieO6tg&#10;MZyOPpbl22fX/8yvv1+mWx+MUi+T8bABEWmMj/C9/aEVrJZw+5J+gN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0U2L8MAAADbAAAADwAAAAAAAAAAAAAAAACYAgAAZHJzL2Rv&#10;d25yZXYueG1sUEsFBgAAAAAEAAQA9QAAAIgDAAAAAA==&#10;" fillcolor="#009fdb" strokecolor="#0074a1" strokeweight="2pt">
                  <v:textbox inset="0,0,0,0">
                    <w:txbxContent>
                      <w:p w:rsidR="00144BE3" w:rsidRDefault="00144BE3" w:rsidP="001617E2">
                        <w:pPr>
                          <w:pStyle w:val="NormalWeb"/>
                          <w:spacing w:before="0" w:beforeAutospacing="0" w:after="0" w:afterAutospacing="0"/>
                          <w:jc w:val="center"/>
                        </w:pPr>
                        <w:proofErr w:type="spellStart"/>
                        <w:r>
                          <w:rPr>
                            <w:rFonts w:asciiTheme="minorHAnsi" w:eastAsia="MS Mincho" w:hAnsi="Calibri"/>
                            <w:color w:val="FFFFFF"/>
                            <w:kern w:val="24"/>
                            <w:sz w:val="21"/>
                            <w:szCs w:val="21"/>
                          </w:rPr>
                          <w:t>AccountData</w:t>
                        </w:r>
                        <w:proofErr w:type="spellEnd"/>
                      </w:p>
                    </w:txbxContent>
                  </v:textbox>
                </v:shape>
                <v:rect id="Rectangle 88" o:spid="_x0000_s1061" style="position:absolute;left:39750;top:4482;width:7594;height:4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SgCMEA&#10;AADbAAAADwAAAGRycy9kb3ducmV2LnhtbERPzYrCMBC+C75DGMGLaKos2u0aRdSFrjerDzDbzLbV&#10;ZlKaqPXtzWHB48f3v1x3phZ3al1lWcF0EoEgzq2uuFBwPn2PYxDOI2usLZOCJzlYr/q9JSbaPvhI&#10;98wXIoSwS1BB6X2TSOnykgy6iW2IA/dnW4M+wLaQusVHCDe1nEXRXBqsODSU2NC2pPya3YyCn8PH&#10;4bxN5eX6We1G6SKL5O98r9Rw0G2+QHjq/Fv87061gjiMDV/CD5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70oAjBAAAA2wAAAA8AAAAAAAAAAAAAAAAAmAIAAGRycy9kb3du&#10;cmV2LnhtbFBLBQYAAAAABAAEAPUAAACGAwAAAAA=&#10;" filled="f" stroked="f">
                  <v:textbox style="mso-fit-shape-to-text:t">
                    <w:txbxContent>
                      <w:p w:rsidR="00144BE3" w:rsidRDefault="00144BE3" w:rsidP="001617E2">
                        <w:pPr>
                          <w:pStyle w:val="NormalWeb"/>
                          <w:spacing w:before="0" w:beforeAutospacing="0" w:after="0" w:afterAutospacing="0"/>
                          <w:jc w:val="center"/>
                        </w:pPr>
                        <w:proofErr w:type="spellStart"/>
                        <w:r>
                          <w:rPr>
                            <w:rFonts w:asciiTheme="minorHAnsi" w:eastAsia="MS Mincho" w:hAnsi="Calibri"/>
                            <w:color w:val="000000"/>
                            <w:kern w:val="24"/>
                          </w:rPr>
                          <w:t>AccountmS</w:t>
                        </w:r>
                        <w:proofErr w:type="spellEnd"/>
                      </w:p>
                    </w:txbxContent>
                  </v:textbox>
                </v:rect>
                <v:shape id="Straight Arrow Connector 89" o:spid="_x0000_s1062" type="#_x0000_t32" style="position:absolute;left:43568;top:9699;width:0;height:335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7aoMQAAADbAAAADwAAAGRycy9kb3ducmV2LnhtbESPQWsCMRSE74L/ITyhF9FsexBdjaIF&#10;aT1U0PYHPDavm62blzVJd7f/3hQEj8PMfMOsNr2tRUs+VI4VPE8zEMSF0xWXCr4+95M5iBCRNdaO&#10;ScEfBdish4MV5tp1fKL2HEuRIBxyVGBibHIpQ2HIYpi6hjh5385bjEn6UmqPXYLbWr5k2UxarDgt&#10;GGzo1VBxOf9aBbsP/1Zeidufy358iNfueDD1UamnUb9dgojUx0f43n7XCuYL+P+SfoBc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rtqgxAAAANsAAAAPAAAAAAAAAAAA&#10;AAAAAKECAABkcnMvZG93bnJldi54bWxQSwUGAAAAAAQABAD5AAAAkgMAAAAA&#10;" strokecolor="#70ad47 [3209]" strokeweight=".5pt">
                  <v:stroke endarrow="block" joinstyle="miter"/>
                </v:shape>
                <v:shape id="Hexagon 90" o:spid="_x0000_s1063" type="#_x0000_t9" style="position:absolute;left:51022;top:2506;width:6035;height:603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zHFMMA&#10;AADbAAAADwAAAGRycy9kb3ducmV2LnhtbESPwWoCMRCG74W+Q5hCL0Wz9VB0NYpbqvRQKNo+wJBM&#10;N0s3kyVJdfv2zkHwOPzzfzPfajOGXp0o5S6ygedpBYrYRtdxa+D7azeZg8oF2WEfmQz8U4bN+v5u&#10;hbWLZz7Q6VhaJRDONRrwpQy11tl6CpincSCW7CemgEXG1GqX8Czw0OtZVb3ogB3LBY8DvXqyv8e/&#10;IJTGf46Jtx973dmmt0++eZs3xjw+jNslqEJjuS1f2+/OwEK+FxfxA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zHFMMAAADbAAAADwAAAAAAAAAAAAAAAACYAgAAZHJzL2Rv&#10;d25yZXYueG1sUEsFBgAAAAAEAAQA9QAAAIgDAAAAAA==&#10;" fillcolor="white [3201]" strokecolor="#ed7d31 [3205]" strokeweight="1pt">
                  <v:textbox inset="0,0,0,0"/>
                </v:shape>
                <v:shape id="Hexagon 91" o:spid="_x0000_s1064" type="#_x0000_t9" style="position:absolute;left:50651;top:3070;width:6035;height:603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Bij8MA&#10;AADbAAAADwAAAGRycy9kb3ducmV2LnhtbESPQWsCMRSE70L/Q3gFL6JZPRS7Gpfd0hYPBantD3gk&#10;z83i5mVJUt3+e1MoeBxm5htmW42uFxcKsfOsYLkoQBBrbzpuFXx/vc3XIGJCNth7JgW/FKHaPUy2&#10;WBp/5U+6HFMrMoRjiQpsSkMpZdSWHMaFH4izd/LBYcoytNIEvGa46+WqKJ6kw47zgsWBXizp8/HH&#10;ZUpjD2Pg+uNddrrp9cw2r+tGqenjWG9AJBrTPfzf3hsFz0v4+5J/gN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9Bij8MAAADbAAAADwAAAAAAAAAAAAAAAACYAgAAZHJzL2Rv&#10;d25yZXYueG1sUEsFBgAAAAAEAAQA9QAAAIgDAAAAAA==&#10;" fillcolor="white [3201]" strokecolor="#ed7d31 [3205]" strokeweight="1pt">
                  <v:textbox inset="0,0,0,0"/>
                </v:shape>
                <v:shape id="Hexagon 92" o:spid="_x0000_s1065" type="#_x0000_t9" style="position:absolute;left:50277;top:3664;width:6035;height:603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8+MMA&#10;AADbAAAADwAAAGRycy9kb3ducmV2LnhtbESPQWsCMRSE74L/ITzBi9SsHordGpddqaWHglT9AY/k&#10;dbN087IkqW7/fVMoeBxm5htmW42uF1cKsfOsYLUsQBBrbzpuFVzOh4cNiJiQDfaeScEPRah208kW&#10;S+Nv/EHXU2pFhnAsUYFNaSiljNqSw7j0A3H2Pn1wmLIMrTQBbxnuerkuikfpsOO8YHGgvSX9dfp2&#10;mdLY4xi4fn+VnW56vbDNy6ZRaj4b62cQicZ0D/+334yCpzX8fck/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8+MMAAADbAAAADwAAAAAAAAAAAAAAAACYAgAAZHJzL2Rv&#10;d25yZXYueG1sUEsFBgAAAAAEAAQA9QAAAIgDAAAAAA==&#10;" fillcolor="white [3201]" strokecolor="#ed7d31 [3205]" strokeweight="1pt">
                  <v:textbox inset="0,0,0,0"/>
                </v:shape>
                <v:shape id="Flowchart: Magnetic Disk 93" o:spid="_x0000_s1066" type="#_x0000_t132" style="position:absolute;left:50501;top:13050;width:5587;height:33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em8cMA&#10;AADbAAAADwAAAGRycy9kb3ducmV2LnhtbESP3WoCMRSE7wt9h3CE3tWsVqSuRhGh0PZO7QMcN2ez&#10;i5uTbZL96ds3guDlMDPfMJvdaBvRkw+1YwWzaQaCuHC6ZqPg5/zx+g4iRGSNjWNS8EcBdtvnpw3m&#10;2g18pP4UjUgQDjkqqGJscylDUZHFMHUtcfJK5y3GJL2R2uOQ4LaR8yxbSos1p4UKWzpUVFxPnVWw&#10;HI4HH8ty8dX1l/n199t0q71R6mUy7tcgIo3xEb63P7WC1RvcvqQfIL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em8cMAAADbAAAADwAAAAAAAAAAAAAAAACYAgAAZHJzL2Rv&#10;d25yZXYueG1sUEsFBgAAAAAEAAQA9QAAAIgDAAAAAA==&#10;" fillcolor="#009fdb" strokecolor="#0074a1" strokeweight="2pt">
                  <v:textbox inset="0,0,0,0">
                    <w:txbxContent>
                      <w:p w:rsidR="00144BE3" w:rsidRDefault="00144BE3" w:rsidP="001617E2">
                        <w:pPr>
                          <w:pStyle w:val="NormalWeb"/>
                          <w:spacing w:before="0" w:beforeAutospacing="0" w:after="0" w:afterAutospacing="0"/>
                          <w:jc w:val="center"/>
                        </w:pPr>
                        <w:r>
                          <w:rPr>
                            <w:rFonts w:asciiTheme="minorHAnsi" w:eastAsia="MS Mincho" w:hAnsi="Calibri"/>
                            <w:color w:val="FFFFFF"/>
                            <w:kern w:val="24"/>
                            <w:sz w:val="21"/>
                            <w:szCs w:val="21"/>
                          </w:rPr>
                          <w:t>Inventory Data</w:t>
                        </w:r>
                      </w:p>
                    </w:txbxContent>
                  </v:textbox>
                </v:shape>
                <v:rect id="Rectangle 94" o:spid="_x0000_s1067" style="position:absolute;left:49502;top:4365;width:7721;height:4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A80MUA&#10;AADbAAAADwAAAGRycy9kb3ducmV2LnhtbESP0WrCQBRE3wv9h+UW+lJ0YxFbU9dQokL0rakfcM3e&#10;JqnZuyG7JvHvuwXBx2FmzjCrZDSN6KlztWUFs2kEgriwuuZSwfF7N3kH4TyyxsYyKbiSg2T9+LDC&#10;WNuBv6jPfSkChF2MCirv21hKV1Rk0E1tSxy8H9sZ9EF2pdQdDgFuGvkaRQtpsOawUGFLaUXFOb8Y&#10;BfvD/HBMM/l7Xtabl+wtj+RpsVXq+Wn8/ADhafT38K2daQXLOfx/CT9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YDzQxQAAANsAAAAPAAAAAAAAAAAAAAAAAJgCAABkcnMv&#10;ZG93bnJldi54bWxQSwUGAAAAAAQABAD1AAAAigMAAAAA&#10;" filled="f" stroked="f">
                  <v:textbox style="mso-fit-shape-to-text:t">
                    <w:txbxContent>
                      <w:p w:rsidR="00144BE3" w:rsidRDefault="00144BE3" w:rsidP="001617E2">
                        <w:pPr>
                          <w:pStyle w:val="NormalWeb"/>
                          <w:spacing w:before="0" w:beforeAutospacing="0" w:after="0" w:afterAutospacing="0"/>
                          <w:jc w:val="center"/>
                        </w:pPr>
                        <w:r>
                          <w:rPr>
                            <w:rFonts w:asciiTheme="minorHAnsi" w:eastAsia="MS Mincho" w:hAnsi="Calibri"/>
                            <w:color w:val="000000"/>
                            <w:kern w:val="24"/>
                          </w:rPr>
                          <w:t xml:space="preserve">Inventory </w:t>
                        </w:r>
                        <w:proofErr w:type="spellStart"/>
                        <w:r>
                          <w:rPr>
                            <w:rFonts w:asciiTheme="minorHAnsi" w:eastAsia="MS Mincho" w:hAnsi="Calibri"/>
                            <w:color w:val="000000"/>
                            <w:kern w:val="24"/>
                          </w:rPr>
                          <w:t>mS</w:t>
                        </w:r>
                        <w:proofErr w:type="spellEnd"/>
                      </w:p>
                    </w:txbxContent>
                  </v:textbox>
                </v:rect>
                <v:shape id="Straight Arrow Connector 95" o:spid="_x0000_s1068" type="#_x0000_t32" style="position:absolute;left:53295;top:9699;width:0;height:335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pGeMQAAADbAAAADwAAAGRycy9kb3ducmV2LnhtbESP0WoCMRRE3wv+Q7hCX4pmW2ipq1G0&#10;INaHCrV+wGVz3axubtYk7q5/bwqFPg4zc4aZLXpbi5Z8qBwreB5nIIgLpysuFRx+1qN3ECEia6wd&#10;k4IbBVjMBw8zzLXr+JvafSxFgnDIUYGJscmlDIUhi2HsGuLkHZ23GJP0pdQeuwS3tXzJsjdpseK0&#10;YLChD0PFeX+1ClZfflNeiNvTef20jZdutzX1TqnHYb+cgojUx//wX/tTK5i8wu+X9APk/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OkZ4xAAAANsAAAAPAAAAAAAAAAAA&#10;AAAAAKECAABkcnMvZG93bnJldi54bWxQSwUGAAAAAAQABAD5AAAAkgMAAAAA&#10;" strokecolor="#70ad47 [3209]" strokeweight=".5pt">
                  <v:stroke endarrow="block" joinstyle="miter"/>
                </v:shape>
                <v:shape id="Picture 96" o:spid="_x0000_s1069" type="#_x0000_t75" style="position:absolute;left:44951;top:8994;width:2338;height:2166;rotation:8081179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mVgPEAAAA2wAAAA8AAABkcnMvZG93bnJldi54bWxEj8FqwzAQRO+F/oPYQi6lkRNoSNwowTEU&#10;kkMPdQK5LtLGFrFWxlJt9++rQqHHYWbeMNv95FoxUB+sZwWLeQaCWHtjuVZwOb+/rEGEiGyw9UwK&#10;vinAfvf4sMXc+JE/aahiLRKEQ44Kmhi7XMqgG3IY5r4jTt7N9w5jkn0tTY9jgrtWLrNsJR1aTgsN&#10;dlQ2pO/Vl1Pw/Oq76nY4XY+ZPnl9/yiL1lqlZk9T8QYi0hT/w3/to1GwWcHvl/QD5O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fmVgPEAAAA2wAAAA8AAAAAAAAAAAAAAAAA&#10;nwIAAGRycy9kb3ducmV2LnhtbFBLBQYAAAAABAAEAPcAAACQAwAAAAA=&#10;">
                  <v:imagedata r:id="rId139" o:title=""/>
                  <v:path arrowok="t"/>
                </v:shape>
                <v:shape id="Picture 97" o:spid="_x0000_s1070" type="#_x0000_t75" style="position:absolute;left:35615;top:8996;width:2339;height:2165;rotation:8081179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q85jEAAAA2wAAAA8AAABkcnMvZG93bnJldi54bWxEj0FrAjEUhO9C/0N4BS/SzVbQ2q1RrCDo&#10;wYNboddH8twNbl6WTdTtv28EweMwM98w82XvGnGlLljPCt6zHASx9sZypeD4s3mbgQgR2WDjmRT8&#10;UYDl4mUwx8L4Gx/oWsZKJAiHAhXUMbaFlEHX5DBkviVO3sl3DmOSXSVNh7cEd40c5/lUOrScFmps&#10;aV2TPpcXp2A08W15+t79bnO98/q8X68aa5UavvarLxCR+vgMP9pbo+DzA+5f0g+Qi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iq85jEAAAA2wAAAA8AAAAAAAAAAAAAAAAA&#10;nwIAAGRycy9kb3ducmV2LnhtbFBLBQYAAAAABAAEAPcAAACQAwAAAAA=&#10;">
                  <v:imagedata r:id="rId139" o:title=""/>
                  <v:path arrowok="t"/>
                </v:shape>
                <v:shape id="Picture 98" o:spid="_x0000_s1071" type="#_x0000_t75" style="position:absolute;left:26584;top:8916;width:2339;height:2166;rotation:8081179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1Z+rAAAAA2wAAAA8AAABkcnMvZG93bnJldi54bWxET02LwjAQvQv+hzCCF7HpCspuNYorCHrY&#10;w9aFvQ7J2AabSWmi1n9vDoLHx/tebXrXiBt1wXpW8JHlIIi1N5YrBX+n/fQTRIjIBhvPpOBBATbr&#10;4WCFhfF3/qVbGSuRQjgUqKCOsS2kDLomhyHzLXHizr5zGBPsKmk6vKdw18hZni+kQ8upocaWdjXp&#10;S3l1CiZz35bn7+P/IddHry8/u21jrVLjUb9dgojUx7f45T4YBV9pbPqSfoBcP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TVn6sAAAADbAAAADwAAAAAAAAAAAAAAAACfAgAA&#10;ZHJzL2Rvd25yZXYueG1sUEsFBgAAAAAEAAQA9wAAAIwDAAAAAA==&#10;">
                  <v:imagedata r:id="rId139" o:title=""/>
                  <v:path arrowok="t"/>
                </v:shape>
              </v:group>
            </w:pict>
          </mc:Fallback>
        </mc:AlternateContent>
      </w:r>
    </w:p>
    <w:p w:rsidR="001617E2" w:rsidRDefault="001617E2" w:rsidP="006322DE">
      <w:pPr>
        <w:spacing w:after="0"/>
        <w:ind w:left="1080"/>
        <w:rPr>
          <w:rFonts w:cstheme="minorHAnsi"/>
          <w:b/>
          <w:bCs/>
          <w:noProof/>
        </w:rPr>
      </w:pPr>
    </w:p>
    <w:p w:rsidR="001617E2" w:rsidRDefault="001617E2" w:rsidP="006322DE">
      <w:pPr>
        <w:spacing w:after="0"/>
        <w:ind w:left="1080"/>
        <w:rPr>
          <w:rFonts w:cstheme="minorHAnsi"/>
          <w:b/>
          <w:bCs/>
          <w:noProof/>
        </w:rPr>
      </w:pPr>
    </w:p>
    <w:p w:rsidR="001617E2" w:rsidRDefault="001617E2" w:rsidP="006322DE">
      <w:pPr>
        <w:spacing w:after="0"/>
        <w:ind w:left="1080"/>
        <w:rPr>
          <w:rFonts w:cstheme="minorHAnsi"/>
          <w:b/>
          <w:bCs/>
          <w:noProof/>
        </w:rPr>
      </w:pPr>
    </w:p>
    <w:p w:rsidR="001617E2" w:rsidRDefault="001617E2" w:rsidP="006322DE">
      <w:pPr>
        <w:spacing w:after="0"/>
        <w:ind w:left="1080"/>
        <w:rPr>
          <w:rFonts w:cstheme="minorHAnsi"/>
          <w:b/>
          <w:bCs/>
          <w:noProof/>
        </w:rPr>
      </w:pPr>
    </w:p>
    <w:p w:rsidR="001617E2" w:rsidRDefault="001617E2" w:rsidP="006322DE">
      <w:pPr>
        <w:spacing w:after="0"/>
        <w:ind w:left="1080"/>
        <w:rPr>
          <w:rFonts w:cstheme="minorHAnsi"/>
          <w:b/>
          <w:bCs/>
          <w:noProof/>
        </w:rPr>
      </w:pPr>
    </w:p>
    <w:p w:rsidR="001617E2" w:rsidRDefault="001617E2" w:rsidP="006322DE">
      <w:pPr>
        <w:spacing w:after="0"/>
        <w:ind w:left="1080"/>
        <w:rPr>
          <w:rFonts w:cstheme="minorHAnsi"/>
          <w:b/>
          <w:bCs/>
          <w:noProof/>
        </w:rPr>
      </w:pPr>
    </w:p>
    <w:p w:rsidR="001617E2" w:rsidRDefault="001617E2" w:rsidP="006322DE">
      <w:pPr>
        <w:spacing w:after="0"/>
        <w:ind w:left="1080"/>
        <w:rPr>
          <w:rFonts w:cstheme="minorHAnsi"/>
          <w:b/>
          <w:bCs/>
          <w:noProof/>
        </w:rPr>
      </w:pPr>
    </w:p>
    <w:p w:rsidR="001617E2" w:rsidRDefault="001617E2" w:rsidP="006322DE">
      <w:pPr>
        <w:spacing w:after="0"/>
        <w:ind w:left="1080"/>
        <w:rPr>
          <w:rFonts w:cstheme="minorHAnsi"/>
          <w:b/>
          <w:bCs/>
          <w:noProof/>
        </w:rPr>
      </w:pPr>
    </w:p>
    <w:p w:rsidR="001617E2" w:rsidRDefault="001617E2" w:rsidP="006322DE">
      <w:pPr>
        <w:spacing w:after="0"/>
        <w:ind w:left="1080"/>
        <w:rPr>
          <w:rFonts w:cstheme="minorHAnsi"/>
          <w:b/>
          <w:bCs/>
          <w:noProof/>
        </w:rPr>
      </w:pPr>
    </w:p>
    <w:p w:rsidR="00EF714C" w:rsidRDefault="00EF714C" w:rsidP="00144BE3">
      <w:pPr>
        <w:rPr>
          <w:noProof/>
        </w:rPr>
      </w:pPr>
    </w:p>
    <w:p w:rsidR="00EF714C" w:rsidRDefault="00EF714C" w:rsidP="00144BE3">
      <w:pPr>
        <w:rPr>
          <w:noProof/>
        </w:rPr>
      </w:pPr>
    </w:p>
    <w:p w:rsidR="00EF714C" w:rsidRDefault="00EF714C" w:rsidP="00144BE3">
      <w:pPr>
        <w:rPr>
          <w:noProof/>
        </w:rPr>
      </w:pPr>
    </w:p>
    <w:p w:rsidR="00EF714C" w:rsidRDefault="00EF714C" w:rsidP="00144BE3">
      <w:pPr>
        <w:rPr>
          <w:noProof/>
        </w:rPr>
      </w:pPr>
    </w:p>
    <w:p w:rsidR="00EF714C" w:rsidRDefault="00EF714C" w:rsidP="00144BE3">
      <w:pPr>
        <w:rPr>
          <w:noProof/>
        </w:rPr>
      </w:pPr>
    </w:p>
    <w:p w:rsidR="00EF714C" w:rsidRPr="00EF714C" w:rsidRDefault="00EF714C" w:rsidP="00EF714C"/>
    <w:p w:rsidR="00EF714C" w:rsidRDefault="00EF714C" w:rsidP="00144BE3">
      <w:pPr>
        <w:rPr>
          <w:noProof/>
        </w:rPr>
      </w:pPr>
    </w:p>
    <w:p w:rsidR="001617E2" w:rsidRDefault="00113D85" w:rsidP="006322DE">
      <w:pPr>
        <w:pStyle w:val="Heading3"/>
        <w:rPr>
          <w:rFonts w:asciiTheme="minorHAnsi" w:hAnsiTheme="minorHAnsi" w:cstheme="minorHAnsi"/>
          <w:noProof/>
          <w:sz w:val="28"/>
          <w:szCs w:val="28"/>
        </w:rPr>
      </w:pPr>
      <w:bookmarkStart w:id="45" w:name="_Toc485897848"/>
      <w:r>
        <w:rPr>
          <w:noProof/>
        </w:rPr>
        <w:t>7</w:t>
      </w:r>
      <w:r w:rsidR="001617E2">
        <w:rPr>
          <w:noProof/>
        </w:rPr>
        <w:t>.1.</w:t>
      </w:r>
      <w:r w:rsidR="003A6AFA">
        <w:rPr>
          <w:noProof/>
        </w:rPr>
        <w:t>2</w:t>
      </w:r>
      <w:r w:rsidR="001617E2">
        <w:rPr>
          <w:noProof/>
        </w:rPr>
        <w:t xml:space="preserve"> </w:t>
      </w:r>
      <w:r w:rsidR="001617E2" w:rsidRPr="004515A7">
        <w:rPr>
          <w:rFonts w:asciiTheme="minorHAnsi" w:hAnsiTheme="minorHAnsi" w:cstheme="minorHAnsi"/>
          <w:noProof/>
          <w:sz w:val="28"/>
          <w:szCs w:val="28"/>
        </w:rPr>
        <w:t xml:space="preserve">Right Sizing of an </w:t>
      </w:r>
      <w:r w:rsidR="00A31B85">
        <w:rPr>
          <w:rFonts w:asciiTheme="minorHAnsi" w:hAnsiTheme="minorHAnsi" w:cstheme="minorHAnsi"/>
          <w:noProof/>
          <w:sz w:val="28"/>
          <w:szCs w:val="28"/>
        </w:rPr>
        <w:t>A</w:t>
      </w:r>
      <w:r w:rsidR="001617E2" w:rsidRPr="004515A7">
        <w:rPr>
          <w:rFonts w:asciiTheme="minorHAnsi" w:hAnsiTheme="minorHAnsi" w:cstheme="minorHAnsi"/>
          <w:noProof/>
          <w:sz w:val="28"/>
          <w:szCs w:val="28"/>
        </w:rPr>
        <w:t>pi</w:t>
      </w:r>
      <w:bookmarkEnd w:id="45"/>
    </w:p>
    <w:p w:rsidR="001617E2" w:rsidRPr="00D04D0E" w:rsidRDefault="001617E2" w:rsidP="006322DE">
      <w:pPr>
        <w:spacing w:after="0"/>
        <w:ind w:left="1080"/>
        <w:rPr>
          <w:rFonts w:asciiTheme="majorHAnsi" w:hAnsiTheme="majorHAnsi" w:cstheme="minorHAnsi"/>
          <w:bCs/>
          <w:noProof/>
          <w:sz w:val="24"/>
          <w:szCs w:val="24"/>
        </w:rPr>
      </w:pPr>
      <w:r w:rsidRPr="00D04D0E">
        <w:rPr>
          <w:rFonts w:asciiTheme="majorHAnsi" w:hAnsiTheme="majorHAnsi" w:cstheme="minorHAnsi"/>
          <w:b/>
          <w:bCs/>
          <w:noProof/>
        </w:rPr>
        <w:tab/>
      </w:r>
      <w:r w:rsidRPr="00D04D0E">
        <w:rPr>
          <w:rFonts w:asciiTheme="majorHAnsi" w:hAnsiTheme="majorHAnsi" w:cstheme="minorHAnsi"/>
          <w:bCs/>
          <w:i/>
          <w:iCs/>
          <w:noProof/>
          <w:sz w:val="24"/>
          <w:szCs w:val="24"/>
        </w:rPr>
        <w:t>Domain expertise is required for “Right-Size” Design</w:t>
      </w:r>
    </w:p>
    <w:p w:rsidR="001617E2" w:rsidRPr="00D04D0E" w:rsidRDefault="001617E2" w:rsidP="006322DE">
      <w:pPr>
        <w:spacing w:after="0"/>
        <w:ind w:left="1080"/>
        <w:rPr>
          <w:rFonts w:asciiTheme="majorHAnsi" w:hAnsiTheme="majorHAnsi" w:cstheme="minorHAnsi"/>
          <w:b/>
          <w:bCs/>
          <w:noProof/>
        </w:rPr>
      </w:pPr>
    </w:p>
    <w:p w:rsidR="001617E2" w:rsidRPr="00D04D0E" w:rsidRDefault="00D914C9" w:rsidP="006322DE">
      <w:pPr>
        <w:spacing w:after="0"/>
        <w:ind w:left="1080"/>
        <w:rPr>
          <w:rFonts w:asciiTheme="majorHAnsi" w:hAnsiTheme="majorHAnsi" w:cstheme="minorHAnsi"/>
          <w:bCs/>
          <w:noProof/>
          <w:sz w:val="24"/>
          <w:szCs w:val="24"/>
        </w:rPr>
      </w:pPr>
      <w:r>
        <w:rPr>
          <w:rFonts w:asciiTheme="majorHAnsi" w:hAnsiTheme="majorHAnsi" w:cstheme="minorHAnsi"/>
          <w:bCs/>
          <w:noProof/>
          <w:sz w:val="24"/>
          <w:szCs w:val="24"/>
        </w:rPr>
        <w:t xml:space="preserve">The </w:t>
      </w:r>
      <w:r w:rsidR="001617E2" w:rsidRPr="00D04D0E">
        <w:rPr>
          <w:rFonts w:asciiTheme="majorHAnsi" w:hAnsiTheme="majorHAnsi" w:cstheme="minorHAnsi"/>
          <w:bCs/>
          <w:noProof/>
          <w:sz w:val="24"/>
          <w:szCs w:val="24"/>
        </w:rPr>
        <w:t>follow</w:t>
      </w:r>
      <w:r>
        <w:rPr>
          <w:rFonts w:asciiTheme="majorHAnsi" w:hAnsiTheme="majorHAnsi" w:cstheme="minorHAnsi"/>
          <w:bCs/>
          <w:noProof/>
          <w:sz w:val="24"/>
          <w:szCs w:val="24"/>
        </w:rPr>
        <w:t xml:space="preserve">ing is a </w:t>
      </w:r>
      <w:r w:rsidR="001617E2" w:rsidRPr="00D04D0E">
        <w:rPr>
          <w:rFonts w:asciiTheme="majorHAnsi" w:hAnsiTheme="majorHAnsi" w:cstheme="minorHAnsi"/>
          <w:bCs/>
          <w:noProof/>
          <w:sz w:val="24"/>
          <w:szCs w:val="24"/>
        </w:rPr>
        <w:t>guideline for right sizing:</w:t>
      </w:r>
    </w:p>
    <w:p w:rsidR="001617E2" w:rsidRPr="00D04D0E" w:rsidRDefault="001617E2" w:rsidP="006322DE">
      <w:pPr>
        <w:spacing w:after="0"/>
        <w:ind w:left="1080"/>
        <w:rPr>
          <w:rFonts w:asciiTheme="majorHAnsi" w:hAnsiTheme="majorHAnsi" w:cstheme="minorHAnsi"/>
          <w:bCs/>
          <w:noProof/>
          <w:sz w:val="24"/>
          <w:szCs w:val="24"/>
        </w:rPr>
      </w:pPr>
    </w:p>
    <w:p w:rsidR="001617E2" w:rsidRPr="00D04D0E" w:rsidRDefault="001617E2" w:rsidP="006322DE">
      <w:pPr>
        <w:numPr>
          <w:ilvl w:val="0"/>
          <w:numId w:val="2"/>
        </w:numPr>
        <w:spacing w:after="0"/>
        <w:rPr>
          <w:rFonts w:asciiTheme="majorHAnsi" w:hAnsiTheme="majorHAnsi" w:cstheme="minorHAnsi"/>
          <w:bCs/>
          <w:noProof/>
          <w:sz w:val="24"/>
          <w:szCs w:val="24"/>
        </w:rPr>
      </w:pPr>
      <w:r w:rsidRPr="00D04D0E">
        <w:rPr>
          <w:rFonts w:asciiTheme="majorHAnsi" w:hAnsiTheme="majorHAnsi" w:cstheme="minorHAnsi"/>
          <w:bCs/>
          <w:noProof/>
          <w:sz w:val="24"/>
          <w:szCs w:val="24"/>
        </w:rPr>
        <w:t>Use Domain Driven Design to decompose a domain</w:t>
      </w:r>
    </w:p>
    <w:p w:rsidR="001617E2" w:rsidRPr="00D04D0E" w:rsidRDefault="001617E2" w:rsidP="006322DE">
      <w:pPr>
        <w:numPr>
          <w:ilvl w:val="0"/>
          <w:numId w:val="2"/>
        </w:numPr>
        <w:spacing w:after="0"/>
        <w:rPr>
          <w:rFonts w:asciiTheme="majorHAnsi" w:hAnsiTheme="majorHAnsi" w:cstheme="minorHAnsi"/>
          <w:bCs/>
          <w:noProof/>
          <w:sz w:val="24"/>
          <w:szCs w:val="24"/>
        </w:rPr>
      </w:pPr>
      <w:r w:rsidRPr="00D04D0E">
        <w:rPr>
          <w:rFonts w:asciiTheme="majorHAnsi" w:hAnsiTheme="majorHAnsi" w:cstheme="minorHAnsi"/>
          <w:bCs/>
          <w:noProof/>
          <w:sz w:val="24"/>
          <w:szCs w:val="24"/>
        </w:rPr>
        <w:t>Model the entities within a bounded context</w:t>
      </w:r>
    </w:p>
    <w:p w:rsidR="001617E2" w:rsidRPr="00D04D0E" w:rsidRDefault="001617E2" w:rsidP="006322DE">
      <w:pPr>
        <w:numPr>
          <w:ilvl w:val="0"/>
          <w:numId w:val="2"/>
        </w:numPr>
        <w:spacing w:after="0"/>
        <w:rPr>
          <w:rFonts w:asciiTheme="majorHAnsi" w:hAnsiTheme="majorHAnsi" w:cstheme="minorHAnsi"/>
          <w:bCs/>
          <w:noProof/>
          <w:sz w:val="24"/>
          <w:szCs w:val="24"/>
        </w:rPr>
      </w:pPr>
      <w:r w:rsidRPr="00D04D0E">
        <w:rPr>
          <w:rFonts w:asciiTheme="majorHAnsi" w:hAnsiTheme="majorHAnsi" w:cstheme="minorHAnsi"/>
          <w:bCs/>
          <w:noProof/>
          <w:sz w:val="24"/>
          <w:szCs w:val="24"/>
        </w:rPr>
        <w:t>Start with a mS per entity</w:t>
      </w:r>
    </w:p>
    <w:p w:rsidR="001617E2" w:rsidRPr="00D04D0E" w:rsidRDefault="001617E2" w:rsidP="006322DE">
      <w:pPr>
        <w:numPr>
          <w:ilvl w:val="0"/>
          <w:numId w:val="2"/>
        </w:numPr>
        <w:spacing w:after="0"/>
        <w:rPr>
          <w:rFonts w:asciiTheme="majorHAnsi" w:hAnsiTheme="majorHAnsi" w:cstheme="minorHAnsi"/>
          <w:bCs/>
          <w:noProof/>
          <w:sz w:val="24"/>
          <w:szCs w:val="24"/>
        </w:rPr>
      </w:pPr>
      <w:r w:rsidRPr="00D04D0E">
        <w:rPr>
          <w:rFonts w:asciiTheme="majorHAnsi" w:hAnsiTheme="majorHAnsi" w:cstheme="minorHAnsi"/>
          <w:bCs/>
          <w:noProof/>
          <w:sz w:val="24"/>
          <w:szCs w:val="24"/>
        </w:rPr>
        <w:t>Combine mS’s that are only consumed by one other within a context into a single mS</w:t>
      </w:r>
    </w:p>
    <w:p w:rsidR="001617E2" w:rsidRPr="00D04D0E" w:rsidRDefault="001617E2" w:rsidP="006322DE">
      <w:pPr>
        <w:numPr>
          <w:ilvl w:val="0"/>
          <w:numId w:val="2"/>
        </w:numPr>
        <w:spacing w:after="0"/>
        <w:rPr>
          <w:rFonts w:asciiTheme="majorHAnsi" w:hAnsiTheme="majorHAnsi" w:cstheme="minorHAnsi"/>
          <w:bCs/>
          <w:noProof/>
          <w:sz w:val="24"/>
          <w:szCs w:val="24"/>
        </w:rPr>
      </w:pPr>
      <w:r w:rsidRPr="00D04D0E">
        <w:rPr>
          <w:rFonts w:asciiTheme="majorHAnsi" w:hAnsiTheme="majorHAnsi" w:cstheme="minorHAnsi"/>
          <w:bCs/>
          <w:noProof/>
          <w:sz w:val="24"/>
          <w:szCs w:val="24"/>
        </w:rPr>
        <w:t xml:space="preserve">Evaluate, Iterate, and combine/split mS’s as applicable </w:t>
      </w:r>
    </w:p>
    <w:p w:rsidR="001617E2" w:rsidRPr="00D04D0E" w:rsidRDefault="001617E2" w:rsidP="006322DE">
      <w:pPr>
        <w:numPr>
          <w:ilvl w:val="0"/>
          <w:numId w:val="2"/>
        </w:numPr>
        <w:spacing w:after="0"/>
        <w:rPr>
          <w:rFonts w:asciiTheme="majorHAnsi" w:hAnsiTheme="majorHAnsi" w:cstheme="minorHAnsi"/>
          <w:bCs/>
          <w:noProof/>
          <w:sz w:val="24"/>
          <w:szCs w:val="24"/>
        </w:rPr>
      </w:pPr>
      <w:r w:rsidRPr="00D04D0E">
        <w:rPr>
          <w:rFonts w:asciiTheme="majorHAnsi" w:hAnsiTheme="majorHAnsi" w:cstheme="minorHAnsi"/>
          <w:bCs/>
          <w:noProof/>
          <w:sz w:val="24"/>
          <w:szCs w:val="24"/>
        </w:rPr>
        <w:t>Each mS should support all operations (e.g. CRUD++) for the entities it owns</w:t>
      </w:r>
    </w:p>
    <w:p w:rsidR="00D914C9" w:rsidRDefault="00D914C9" w:rsidP="006322DE">
      <w:pPr>
        <w:spacing w:after="0"/>
        <w:ind w:left="1080"/>
        <w:rPr>
          <w:rFonts w:asciiTheme="majorHAnsi" w:hAnsiTheme="majorHAnsi" w:cstheme="minorHAnsi"/>
          <w:bCs/>
          <w:noProof/>
          <w:sz w:val="24"/>
          <w:szCs w:val="24"/>
        </w:rPr>
      </w:pPr>
    </w:p>
    <w:p w:rsidR="001617E2" w:rsidRPr="00D04D0E" w:rsidRDefault="00D914C9" w:rsidP="006322DE">
      <w:pPr>
        <w:spacing w:after="0"/>
        <w:ind w:left="1080"/>
        <w:rPr>
          <w:rFonts w:asciiTheme="majorHAnsi" w:hAnsiTheme="majorHAnsi" w:cstheme="minorHAnsi"/>
          <w:bCs/>
          <w:noProof/>
          <w:sz w:val="24"/>
          <w:szCs w:val="24"/>
        </w:rPr>
      </w:pPr>
      <w:r>
        <w:rPr>
          <w:rFonts w:asciiTheme="majorHAnsi" w:hAnsiTheme="majorHAnsi" w:cstheme="minorHAnsi"/>
          <w:bCs/>
          <w:noProof/>
          <w:sz w:val="24"/>
          <w:szCs w:val="24"/>
        </w:rPr>
        <w:t>Avoid the following:</w:t>
      </w:r>
    </w:p>
    <w:p w:rsidR="001617E2" w:rsidRPr="00D04D0E" w:rsidRDefault="001617E2" w:rsidP="006322DE">
      <w:pPr>
        <w:spacing w:after="0"/>
        <w:ind w:left="1080"/>
        <w:rPr>
          <w:rFonts w:asciiTheme="majorHAnsi" w:hAnsiTheme="majorHAnsi" w:cstheme="minorHAnsi"/>
          <w:bCs/>
          <w:noProof/>
          <w:sz w:val="24"/>
          <w:szCs w:val="24"/>
        </w:rPr>
      </w:pPr>
    </w:p>
    <w:p w:rsidR="001617E2" w:rsidRPr="00D04D0E" w:rsidRDefault="001617E2" w:rsidP="006322DE">
      <w:pPr>
        <w:numPr>
          <w:ilvl w:val="0"/>
          <w:numId w:val="3"/>
        </w:numPr>
        <w:spacing w:after="0"/>
        <w:rPr>
          <w:rFonts w:asciiTheme="majorHAnsi" w:hAnsiTheme="majorHAnsi" w:cstheme="minorHAnsi"/>
          <w:bCs/>
          <w:noProof/>
          <w:sz w:val="24"/>
          <w:szCs w:val="24"/>
        </w:rPr>
      </w:pPr>
      <w:r w:rsidRPr="00D04D0E">
        <w:rPr>
          <w:rFonts w:asciiTheme="majorHAnsi" w:hAnsiTheme="majorHAnsi" w:cstheme="minorHAnsi"/>
          <w:bCs/>
          <w:noProof/>
          <w:sz w:val="24"/>
          <w:szCs w:val="24"/>
        </w:rPr>
        <w:t>Create a single mS per operation</w:t>
      </w:r>
    </w:p>
    <w:p w:rsidR="001617E2" w:rsidRPr="00D04D0E" w:rsidRDefault="001617E2" w:rsidP="006322DE">
      <w:pPr>
        <w:numPr>
          <w:ilvl w:val="0"/>
          <w:numId w:val="3"/>
        </w:numPr>
        <w:spacing w:after="0"/>
        <w:rPr>
          <w:rFonts w:asciiTheme="majorHAnsi" w:hAnsiTheme="majorHAnsi" w:cstheme="minorHAnsi"/>
          <w:bCs/>
          <w:noProof/>
          <w:sz w:val="24"/>
          <w:szCs w:val="24"/>
        </w:rPr>
      </w:pPr>
      <w:r w:rsidRPr="00D04D0E">
        <w:rPr>
          <w:rFonts w:asciiTheme="majorHAnsi" w:hAnsiTheme="majorHAnsi" w:cstheme="minorHAnsi"/>
          <w:bCs/>
          <w:noProof/>
          <w:sz w:val="24"/>
          <w:szCs w:val="24"/>
        </w:rPr>
        <w:t>Create highly coupled mS</w:t>
      </w:r>
    </w:p>
    <w:p w:rsidR="001617E2" w:rsidRPr="00D04D0E" w:rsidRDefault="001617E2" w:rsidP="006322DE">
      <w:pPr>
        <w:numPr>
          <w:ilvl w:val="0"/>
          <w:numId w:val="3"/>
        </w:numPr>
        <w:spacing w:after="0"/>
        <w:rPr>
          <w:rFonts w:asciiTheme="majorHAnsi" w:hAnsiTheme="majorHAnsi" w:cstheme="minorHAnsi"/>
          <w:bCs/>
          <w:noProof/>
          <w:sz w:val="24"/>
          <w:szCs w:val="24"/>
        </w:rPr>
      </w:pPr>
      <w:r w:rsidRPr="00D04D0E">
        <w:rPr>
          <w:rFonts w:asciiTheme="majorHAnsi" w:hAnsiTheme="majorHAnsi" w:cstheme="minorHAnsi"/>
          <w:bCs/>
          <w:noProof/>
          <w:sz w:val="24"/>
          <w:szCs w:val="24"/>
        </w:rPr>
        <w:t>Create chatty services mS</w:t>
      </w:r>
    </w:p>
    <w:p w:rsidR="001617E2" w:rsidRPr="00D04D0E" w:rsidRDefault="001617E2" w:rsidP="006322DE">
      <w:pPr>
        <w:numPr>
          <w:ilvl w:val="0"/>
          <w:numId w:val="3"/>
        </w:numPr>
        <w:spacing w:after="0"/>
        <w:rPr>
          <w:rFonts w:asciiTheme="majorHAnsi" w:hAnsiTheme="majorHAnsi" w:cstheme="minorHAnsi"/>
          <w:bCs/>
          <w:noProof/>
          <w:sz w:val="24"/>
          <w:szCs w:val="24"/>
        </w:rPr>
      </w:pPr>
      <w:r w:rsidRPr="00D04D0E">
        <w:rPr>
          <w:rFonts w:asciiTheme="majorHAnsi" w:hAnsiTheme="majorHAnsi" w:cstheme="minorHAnsi"/>
          <w:bCs/>
          <w:noProof/>
          <w:sz w:val="24"/>
          <w:szCs w:val="24"/>
        </w:rPr>
        <w:t>Create a duplicate capabilities from other mS</w:t>
      </w:r>
    </w:p>
    <w:p w:rsidR="001617E2" w:rsidRDefault="00113D85" w:rsidP="006322DE">
      <w:pPr>
        <w:pStyle w:val="Heading3"/>
        <w:rPr>
          <w:noProof/>
        </w:rPr>
      </w:pPr>
      <w:bookmarkStart w:id="46" w:name="_Toc485897849"/>
      <w:r>
        <w:rPr>
          <w:noProof/>
        </w:rPr>
        <w:t>7</w:t>
      </w:r>
      <w:r w:rsidR="001617E2">
        <w:rPr>
          <w:noProof/>
        </w:rPr>
        <w:t>.1.</w:t>
      </w:r>
      <w:r w:rsidR="003A6AFA">
        <w:rPr>
          <w:noProof/>
        </w:rPr>
        <w:t>3</w:t>
      </w:r>
      <w:r w:rsidR="001617E2">
        <w:rPr>
          <w:noProof/>
        </w:rPr>
        <w:t xml:space="preserve">  </w:t>
      </w:r>
      <w:r w:rsidR="001617E2" w:rsidRPr="004515A7">
        <w:rPr>
          <w:rFonts w:asciiTheme="minorHAnsi" w:hAnsiTheme="minorHAnsi" w:cstheme="minorHAnsi"/>
          <w:noProof/>
          <w:sz w:val="28"/>
          <w:szCs w:val="28"/>
        </w:rPr>
        <w:t>Bounded Context</w:t>
      </w:r>
      <w:bookmarkEnd w:id="46"/>
    </w:p>
    <w:p w:rsidR="001617E2" w:rsidRDefault="001617E2" w:rsidP="006322DE">
      <w:pPr>
        <w:spacing w:after="0"/>
        <w:rPr>
          <w:rFonts w:cstheme="minorHAnsi"/>
          <w:b/>
          <w:bCs/>
          <w:noProof/>
        </w:rPr>
      </w:pPr>
    </w:p>
    <w:p w:rsidR="001617E2" w:rsidRPr="00D04D0E" w:rsidRDefault="00D914C9" w:rsidP="006322DE">
      <w:pPr>
        <w:spacing w:after="0"/>
        <w:rPr>
          <w:rFonts w:asciiTheme="majorHAnsi" w:hAnsiTheme="majorHAnsi" w:cstheme="minorHAnsi"/>
          <w:bCs/>
          <w:noProof/>
          <w:sz w:val="24"/>
          <w:szCs w:val="24"/>
        </w:rPr>
      </w:pPr>
      <w:r>
        <w:rPr>
          <w:rFonts w:asciiTheme="majorHAnsi" w:hAnsiTheme="majorHAnsi" w:cstheme="minorHAnsi"/>
          <w:bCs/>
          <w:noProof/>
          <w:sz w:val="24"/>
          <w:szCs w:val="24"/>
        </w:rPr>
        <w:t>The following are c</w:t>
      </w:r>
      <w:r w:rsidR="001617E2" w:rsidRPr="00D04D0E">
        <w:rPr>
          <w:rFonts w:asciiTheme="majorHAnsi" w:hAnsiTheme="majorHAnsi" w:cstheme="minorHAnsi"/>
          <w:bCs/>
          <w:noProof/>
          <w:sz w:val="24"/>
          <w:szCs w:val="24"/>
        </w:rPr>
        <w:t>oncept</w:t>
      </w:r>
      <w:r>
        <w:rPr>
          <w:rFonts w:asciiTheme="majorHAnsi" w:hAnsiTheme="majorHAnsi" w:cstheme="minorHAnsi"/>
          <w:bCs/>
          <w:noProof/>
          <w:sz w:val="24"/>
          <w:szCs w:val="24"/>
        </w:rPr>
        <w:t>s</w:t>
      </w:r>
      <w:r w:rsidR="001617E2" w:rsidRPr="00D04D0E">
        <w:rPr>
          <w:rFonts w:asciiTheme="majorHAnsi" w:hAnsiTheme="majorHAnsi" w:cstheme="minorHAnsi"/>
          <w:bCs/>
          <w:noProof/>
          <w:sz w:val="24"/>
          <w:szCs w:val="24"/>
        </w:rPr>
        <w:t xml:space="preserve"> for scoring </w:t>
      </w:r>
    </w:p>
    <w:p w:rsidR="001617E2" w:rsidRPr="00D04D0E" w:rsidRDefault="001617E2" w:rsidP="006322DE">
      <w:pPr>
        <w:spacing w:after="0"/>
        <w:rPr>
          <w:rFonts w:asciiTheme="majorHAnsi" w:hAnsiTheme="majorHAnsi" w:cstheme="minorHAnsi"/>
          <w:b/>
          <w:bCs/>
          <w:noProof/>
          <w:sz w:val="24"/>
          <w:szCs w:val="24"/>
        </w:rPr>
      </w:pPr>
    </w:p>
    <w:p w:rsidR="001617E2" w:rsidRPr="00D04D0E" w:rsidRDefault="001617E2" w:rsidP="006322DE">
      <w:pPr>
        <w:spacing w:after="0"/>
        <w:rPr>
          <w:rFonts w:asciiTheme="majorHAnsi" w:hAnsiTheme="majorHAnsi" w:cstheme="minorHAnsi"/>
          <w:b/>
          <w:bCs/>
          <w:noProof/>
          <w:sz w:val="24"/>
          <w:szCs w:val="24"/>
        </w:rPr>
      </w:pPr>
    </w:p>
    <w:p w:rsidR="001617E2" w:rsidRDefault="001617E2" w:rsidP="006322DE">
      <w:pPr>
        <w:spacing w:after="0"/>
        <w:ind w:firstLine="720"/>
        <w:rPr>
          <w:rFonts w:cstheme="minorHAnsi"/>
        </w:rPr>
      </w:pPr>
      <w:r>
        <w:rPr>
          <w:rFonts w:cstheme="minorHAnsi"/>
          <w:noProof/>
        </w:rPr>
        <w:drawing>
          <wp:inline distT="0" distB="0" distL="0" distR="0" wp14:anchorId="0FC7C140" wp14:editId="7D4D7715">
            <wp:extent cx="4675517" cy="2207800"/>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88265" cy="2213819"/>
                    </a:xfrm>
                    <a:prstGeom prst="rect">
                      <a:avLst/>
                    </a:prstGeom>
                    <a:noFill/>
                    <a:ln>
                      <a:noFill/>
                    </a:ln>
                  </pic:spPr>
                </pic:pic>
              </a:graphicData>
            </a:graphic>
          </wp:inline>
        </w:drawing>
      </w:r>
    </w:p>
    <w:p w:rsidR="001617E2" w:rsidRDefault="001617E2" w:rsidP="006322DE">
      <w:pPr>
        <w:spacing w:after="0"/>
        <w:ind w:firstLine="720"/>
        <w:rPr>
          <w:rFonts w:cstheme="minorHAnsi"/>
        </w:rPr>
      </w:pPr>
    </w:p>
    <w:p w:rsidR="001617E2" w:rsidRPr="001617E2" w:rsidRDefault="001617E2" w:rsidP="006322DE">
      <w:pPr>
        <w:spacing w:after="0"/>
      </w:pPr>
    </w:p>
    <w:p w:rsidR="001617E2" w:rsidRDefault="00113D85" w:rsidP="006322DE">
      <w:pPr>
        <w:pStyle w:val="Heading2"/>
      </w:pPr>
      <w:bookmarkStart w:id="47" w:name="_7.2__mS"/>
      <w:bookmarkStart w:id="48" w:name="_Toc485897850"/>
      <w:bookmarkEnd w:id="47"/>
      <w:r>
        <w:t>7</w:t>
      </w:r>
      <w:r w:rsidR="001617E2">
        <w:t xml:space="preserve">.2 </w:t>
      </w:r>
      <w:r w:rsidR="001617E2">
        <w:tab/>
      </w:r>
      <w:proofErr w:type="spellStart"/>
      <w:r w:rsidR="00700F06">
        <w:rPr>
          <w:rFonts w:asciiTheme="minorHAnsi" w:hAnsiTheme="minorHAnsi" w:cstheme="minorHAnsi"/>
          <w:sz w:val="36"/>
          <w:szCs w:val="36"/>
        </w:rPr>
        <w:t>mS</w:t>
      </w:r>
      <w:proofErr w:type="spellEnd"/>
      <w:r w:rsidR="006E5C72">
        <w:rPr>
          <w:rFonts w:asciiTheme="minorHAnsi" w:hAnsiTheme="minorHAnsi" w:cstheme="minorHAnsi"/>
          <w:sz w:val="36"/>
          <w:szCs w:val="36"/>
        </w:rPr>
        <w:t xml:space="preserve"> Patterns</w:t>
      </w:r>
      <w:bookmarkEnd w:id="48"/>
    </w:p>
    <w:p w:rsidR="004515A7" w:rsidRDefault="001617E2" w:rsidP="006322DE">
      <w:pPr>
        <w:spacing w:after="0"/>
      </w:pPr>
      <w:r>
        <w:tab/>
      </w:r>
    </w:p>
    <w:p w:rsidR="001617E2" w:rsidRPr="008F048D" w:rsidRDefault="001617E2" w:rsidP="006322DE">
      <w:pPr>
        <w:pStyle w:val="Heading3"/>
      </w:pPr>
      <w:r>
        <w:tab/>
      </w:r>
      <w:bookmarkStart w:id="49" w:name="_Toc485897851"/>
      <w:r w:rsidR="00113D85">
        <w:t>7</w:t>
      </w:r>
      <w:r w:rsidR="00B108BC">
        <w:t>.2</w:t>
      </w:r>
      <w:r>
        <w:t xml:space="preserve">.1 </w:t>
      </w:r>
      <w:r w:rsidRPr="004515A7">
        <w:rPr>
          <w:rFonts w:asciiTheme="minorHAnsi" w:hAnsiTheme="minorHAnsi" w:cstheme="minorHAnsi"/>
          <w:sz w:val="28"/>
          <w:szCs w:val="28"/>
        </w:rPr>
        <w:t xml:space="preserve">Presentation </w:t>
      </w:r>
      <w:proofErr w:type="spellStart"/>
      <w:r w:rsidR="00700F06">
        <w:rPr>
          <w:rFonts w:asciiTheme="minorHAnsi" w:hAnsiTheme="minorHAnsi" w:cstheme="minorHAnsi"/>
          <w:sz w:val="28"/>
          <w:szCs w:val="28"/>
        </w:rPr>
        <w:t>mS</w:t>
      </w:r>
      <w:bookmarkEnd w:id="49"/>
      <w:proofErr w:type="spellEnd"/>
    </w:p>
    <w:p w:rsidR="001617E2" w:rsidRPr="00D04D0E" w:rsidRDefault="001617E2" w:rsidP="006322DE">
      <w:pPr>
        <w:spacing w:after="0"/>
        <w:ind w:left="1080" w:firstLine="720"/>
        <w:rPr>
          <w:rFonts w:asciiTheme="majorHAnsi" w:hAnsiTheme="majorHAnsi" w:cstheme="minorHAnsi"/>
          <w:sz w:val="24"/>
          <w:szCs w:val="24"/>
        </w:rPr>
      </w:pPr>
    </w:p>
    <w:p w:rsidR="001617E2" w:rsidRPr="00D04D0E" w:rsidRDefault="001617E2" w:rsidP="006322DE">
      <w:pPr>
        <w:numPr>
          <w:ilvl w:val="0"/>
          <w:numId w:val="4"/>
        </w:numPr>
        <w:tabs>
          <w:tab w:val="clear" w:pos="720"/>
          <w:tab w:val="num" w:pos="1800"/>
        </w:tabs>
        <w:spacing w:after="0"/>
        <w:ind w:left="1800"/>
        <w:rPr>
          <w:rFonts w:asciiTheme="majorHAnsi" w:hAnsiTheme="majorHAnsi" w:cstheme="minorHAnsi"/>
          <w:sz w:val="24"/>
          <w:szCs w:val="24"/>
        </w:rPr>
      </w:pPr>
      <w:r w:rsidRPr="00D04D0E">
        <w:rPr>
          <w:rFonts w:asciiTheme="majorHAnsi" w:hAnsiTheme="majorHAnsi" w:cstheme="minorHAnsi"/>
          <w:sz w:val="24"/>
          <w:szCs w:val="24"/>
        </w:rPr>
        <w:t>UI/UX capability focused</w:t>
      </w:r>
    </w:p>
    <w:p w:rsidR="001617E2" w:rsidRPr="00D04D0E" w:rsidRDefault="001617E2" w:rsidP="006322DE">
      <w:pPr>
        <w:numPr>
          <w:ilvl w:val="0"/>
          <w:numId w:val="4"/>
        </w:numPr>
        <w:tabs>
          <w:tab w:val="clear" w:pos="720"/>
          <w:tab w:val="num" w:pos="1800"/>
        </w:tabs>
        <w:spacing w:after="0"/>
        <w:ind w:left="1800"/>
        <w:rPr>
          <w:rFonts w:asciiTheme="majorHAnsi" w:hAnsiTheme="majorHAnsi" w:cstheme="minorHAnsi"/>
          <w:sz w:val="24"/>
          <w:szCs w:val="24"/>
        </w:rPr>
      </w:pPr>
      <w:r w:rsidRPr="00D04D0E">
        <w:rPr>
          <w:rFonts w:asciiTheme="majorHAnsi" w:hAnsiTheme="majorHAnsi" w:cstheme="minorHAnsi"/>
          <w:sz w:val="24"/>
          <w:szCs w:val="24"/>
        </w:rPr>
        <w:t>Fully encapsulated data caches</w:t>
      </w:r>
    </w:p>
    <w:p w:rsidR="001617E2" w:rsidRDefault="001617E2" w:rsidP="006322DE">
      <w:pPr>
        <w:numPr>
          <w:ilvl w:val="0"/>
          <w:numId w:val="4"/>
        </w:numPr>
        <w:spacing w:after="0"/>
        <w:rPr>
          <w:rFonts w:cstheme="minorHAnsi"/>
        </w:rPr>
      </w:pPr>
      <w:r>
        <w:rPr>
          <w:rFonts w:cstheme="minorHAnsi"/>
          <w:noProof/>
        </w:rPr>
        <w:drawing>
          <wp:inline distT="0" distB="0" distL="0" distR="0" wp14:anchorId="1FDE61BC" wp14:editId="31581B93">
            <wp:extent cx="5186680" cy="40036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186680" cy="4003675"/>
                    </a:xfrm>
                    <a:prstGeom prst="rect">
                      <a:avLst/>
                    </a:prstGeom>
                    <a:noFill/>
                    <a:ln>
                      <a:noFill/>
                    </a:ln>
                  </pic:spPr>
                </pic:pic>
              </a:graphicData>
            </a:graphic>
          </wp:inline>
        </w:drawing>
      </w:r>
    </w:p>
    <w:p w:rsidR="001617E2" w:rsidRPr="008F048D" w:rsidRDefault="00113D85" w:rsidP="006322DE">
      <w:pPr>
        <w:pStyle w:val="Heading3"/>
      </w:pPr>
      <w:bookmarkStart w:id="50" w:name="_Toc485897852"/>
      <w:r>
        <w:t>7</w:t>
      </w:r>
      <w:r w:rsidR="00B108BC">
        <w:t>.2</w:t>
      </w:r>
      <w:r w:rsidR="001617E2">
        <w:t>.2</w:t>
      </w:r>
      <w:r w:rsidR="001617E2">
        <w:tab/>
      </w:r>
      <w:r w:rsidR="001617E2" w:rsidRPr="004515A7">
        <w:rPr>
          <w:rFonts w:asciiTheme="minorHAnsi" w:hAnsiTheme="minorHAnsi" w:cstheme="minorHAnsi"/>
          <w:sz w:val="28"/>
          <w:szCs w:val="28"/>
        </w:rPr>
        <w:t xml:space="preserve">Integration </w:t>
      </w:r>
      <w:proofErr w:type="spellStart"/>
      <w:r w:rsidR="00700F06">
        <w:rPr>
          <w:rFonts w:asciiTheme="minorHAnsi" w:hAnsiTheme="minorHAnsi" w:cstheme="minorHAnsi"/>
          <w:sz w:val="28"/>
          <w:szCs w:val="28"/>
        </w:rPr>
        <w:t>mS</w:t>
      </w:r>
      <w:bookmarkEnd w:id="50"/>
      <w:proofErr w:type="spellEnd"/>
    </w:p>
    <w:p w:rsidR="001617E2" w:rsidRPr="00D04D0E" w:rsidRDefault="001617E2" w:rsidP="006322DE">
      <w:pPr>
        <w:numPr>
          <w:ilvl w:val="1"/>
          <w:numId w:val="4"/>
        </w:numPr>
        <w:spacing w:after="0"/>
        <w:rPr>
          <w:rFonts w:asciiTheme="majorHAnsi" w:hAnsiTheme="majorHAnsi" w:cstheme="minorHAnsi"/>
          <w:sz w:val="24"/>
          <w:szCs w:val="24"/>
        </w:rPr>
      </w:pPr>
      <w:r w:rsidRPr="00D04D0E">
        <w:rPr>
          <w:rFonts w:asciiTheme="majorHAnsi" w:hAnsiTheme="majorHAnsi" w:cstheme="minorHAnsi"/>
          <w:sz w:val="24"/>
          <w:szCs w:val="24"/>
        </w:rPr>
        <w:t>Integration capability focused</w:t>
      </w:r>
    </w:p>
    <w:p w:rsidR="001617E2" w:rsidRPr="00D04D0E" w:rsidRDefault="001617E2" w:rsidP="006322DE">
      <w:pPr>
        <w:numPr>
          <w:ilvl w:val="1"/>
          <w:numId w:val="4"/>
        </w:numPr>
        <w:spacing w:after="0"/>
        <w:rPr>
          <w:rFonts w:asciiTheme="majorHAnsi" w:hAnsiTheme="majorHAnsi" w:cstheme="minorHAnsi"/>
          <w:sz w:val="24"/>
          <w:szCs w:val="24"/>
        </w:rPr>
      </w:pPr>
      <w:r w:rsidRPr="00D04D0E">
        <w:rPr>
          <w:rFonts w:asciiTheme="majorHAnsi" w:hAnsiTheme="majorHAnsi" w:cstheme="minorHAnsi"/>
          <w:sz w:val="24"/>
          <w:szCs w:val="24"/>
        </w:rPr>
        <w:t>Do not own data</w:t>
      </w:r>
    </w:p>
    <w:p w:rsidR="001617E2" w:rsidRPr="00D04D0E" w:rsidRDefault="001617E2" w:rsidP="006322DE">
      <w:pPr>
        <w:numPr>
          <w:ilvl w:val="1"/>
          <w:numId w:val="4"/>
        </w:numPr>
        <w:spacing w:after="0"/>
        <w:rPr>
          <w:rFonts w:asciiTheme="majorHAnsi" w:hAnsiTheme="majorHAnsi" w:cstheme="minorHAnsi"/>
          <w:sz w:val="24"/>
          <w:szCs w:val="24"/>
        </w:rPr>
      </w:pPr>
      <w:r w:rsidRPr="00D04D0E">
        <w:rPr>
          <w:rFonts w:asciiTheme="majorHAnsi" w:hAnsiTheme="majorHAnsi" w:cstheme="minorHAnsi"/>
          <w:sz w:val="24"/>
          <w:szCs w:val="24"/>
        </w:rPr>
        <w:t>Composite value-add APIs</w:t>
      </w:r>
    </w:p>
    <w:p w:rsidR="001617E2" w:rsidRPr="008F048D" w:rsidRDefault="001617E2" w:rsidP="006322DE">
      <w:pPr>
        <w:spacing w:after="0"/>
        <w:rPr>
          <w:rFonts w:cstheme="minorHAnsi"/>
        </w:rPr>
      </w:pPr>
      <w:r>
        <w:rPr>
          <w:rFonts w:cstheme="minorHAnsi"/>
          <w:noProof/>
        </w:rPr>
        <w:lastRenderedPageBreak/>
        <w:drawing>
          <wp:inline distT="0" distB="0" distL="0" distR="0" wp14:anchorId="1C26ABAC" wp14:editId="1294B416">
            <wp:extent cx="5943600" cy="38862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rsidR="001617E2" w:rsidRDefault="00113D85" w:rsidP="006322DE">
      <w:pPr>
        <w:pStyle w:val="Heading3"/>
      </w:pPr>
      <w:bookmarkStart w:id="51" w:name="_Toc485897853"/>
      <w:r>
        <w:t>7</w:t>
      </w:r>
      <w:r w:rsidR="00B108BC">
        <w:t>.2</w:t>
      </w:r>
      <w:r w:rsidR="001617E2">
        <w:t>.3</w:t>
      </w:r>
      <w:r w:rsidR="001617E2">
        <w:tab/>
      </w:r>
      <w:r w:rsidR="001617E2" w:rsidRPr="004515A7">
        <w:rPr>
          <w:rFonts w:asciiTheme="minorHAnsi" w:hAnsiTheme="minorHAnsi" w:cstheme="minorHAnsi"/>
          <w:sz w:val="28"/>
          <w:szCs w:val="28"/>
        </w:rPr>
        <w:t xml:space="preserve">Legacy Enabling </w:t>
      </w:r>
      <w:proofErr w:type="spellStart"/>
      <w:r w:rsidR="00700F06">
        <w:rPr>
          <w:rFonts w:asciiTheme="minorHAnsi" w:hAnsiTheme="minorHAnsi" w:cstheme="minorHAnsi"/>
          <w:sz w:val="28"/>
          <w:szCs w:val="28"/>
        </w:rPr>
        <w:t>mS</w:t>
      </w:r>
      <w:bookmarkEnd w:id="51"/>
      <w:proofErr w:type="spellEnd"/>
    </w:p>
    <w:p w:rsidR="001617E2" w:rsidRPr="00D04D0E" w:rsidRDefault="001617E2" w:rsidP="006322DE">
      <w:pPr>
        <w:numPr>
          <w:ilvl w:val="0"/>
          <w:numId w:val="5"/>
        </w:numPr>
        <w:spacing w:after="0"/>
        <w:rPr>
          <w:rFonts w:asciiTheme="majorHAnsi" w:hAnsiTheme="majorHAnsi" w:cstheme="minorHAnsi"/>
          <w:sz w:val="24"/>
          <w:szCs w:val="24"/>
        </w:rPr>
      </w:pPr>
      <w:r w:rsidRPr="00D04D0E">
        <w:rPr>
          <w:rFonts w:asciiTheme="majorHAnsi" w:hAnsiTheme="majorHAnsi" w:cstheme="minorHAnsi"/>
          <w:sz w:val="24"/>
          <w:szCs w:val="24"/>
        </w:rPr>
        <w:t>API Enable legacy capability</w:t>
      </w:r>
    </w:p>
    <w:p w:rsidR="001617E2" w:rsidRPr="00D04D0E" w:rsidRDefault="001617E2" w:rsidP="006322DE">
      <w:pPr>
        <w:numPr>
          <w:ilvl w:val="0"/>
          <w:numId w:val="5"/>
        </w:numPr>
        <w:spacing w:after="0"/>
        <w:rPr>
          <w:rFonts w:asciiTheme="majorHAnsi" w:hAnsiTheme="majorHAnsi" w:cstheme="minorHAnsi"/>
          <w:sz w:val="24"/>
          <w:szCs w:val="24"/>
        </w:rPr>
      </w:pPr>
      <w:r w:rsidRPr="00D04D0E">
        <w:rPr>
          <w:rFonts w:asciiTheme="majorHAnsi" w:hAnsiTheme="majorHAnsi" w:cstheme="minorHAnsi"/>
          <w:sz w:val="24"/>
          <w:szCs w:val="24"/>
        </w:rPr>
        <w:t>Fully encapsulated functionality</w:t>
      </w:r>
    </w:p>
    <w:p w:rsidR="001617E2" w:rsidRDefault="001617E2" w:rsidP="006322DE">
      <w:pPr>
        <w:spacing w:after="0"/>
        <w:rPr>
          <w:rFonts w:cstheme="minorHAnsi"/>
        </w:rPr>
      </w:pPr>
    </w:p>
    <w:p w:rsidR="001617E2" w:rsidRPr="008F048D" w:rsidRDefault="001617E2" w:rsidP="006322DE">
      <w:pPr>
        <w:spacing w:after="0"/>
        <w:rPr>
          <w:rFonts w:cstheme="minorHAnsi"/>
        </w:rPr>
      </w:pPr>
      <w:r>
        <w:rPr>
          <w:rFonts w:cstheme="minorHAnsi"/>
          <w:noProof/>
        </w:rPr>
        <w:lastRenderedPageBreak/>
        <w:drawing>
          <wp:inline distT="0" distB="0" distL="0" distR="0" wp14:anchorId="6DCD7838" wp14:editId="7E8A0070">
            <wp:extent cx="5939790" cy="2750820"/>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9790" cy="2750820"/>
                    </a:xfrm>
                    <a:prstGeom prst="rect">
                      <a:avLst/>
                    </a:prstGeom>
                    <a:noFill/>
                    <a:ln>
                      <a:noFill/>
                    </a:ln>
                  </pic:spPr>
                </pic:pic>
              </a:graphicData>
            </a:graphic>
          </wp:inline>
        </w:drawing>
      </w:r>
    </w:p>
    <w:p w:rsidR="001617E2" w:rsidRDefault="00113D85" w:rsidP="006322DE">
      <w:pPr>
        <w:pStyle w:val="Heading3"/>
      </w:pPr>
      <w:bookmarkStart w:id="52" w:name="_Toc485897854"/>
      <w:proofErr w:type="gramStart"/>
      <w:r>
        <w:t>7</w:t>
      </w:r>
      <w:r w:rsidR="00B108BC">
        <w:t>.2</w:t>
      </w:r>
      <w:r w:rsidR="001617E2">
        <w:t xml:space="preserve">.4  </w:t>
      </w:r>
      <w:proofErr w:type="spellStart"/>
      <w:r w:rsidR="007D1035">
        <w:rPr>
          <w:rFonts w:asciiTheme="minorHAnsi" w:hAnsiTheme="minorHAnsi" w:cstheme="minorHAnsi"/>
          <w:sz w:val="28"/>
          <w:szCs w:val="28"/>
        </w:rPr>
        <w:t>SoR</w:t>
      </w:r>
      <w:proofErr w:type="spellEnd"/>
      <w:proofErr w:type="gramEnd"/>
      <w:r w:rsidR="001617E2" w:rsidRPr="004515A7">
        <w:rPr>
          <w:rFonts w:asciiTheme="minorHAnsi" w:hAnsiTheme="minorHAnsi" w:cstheme="minorHAnsi"/>
          <w:sz w:val="28"/>
          <w:szCs w:val="28"/>
        </w:rPr>
        <w:t xml:space="preserve"> </w:t>
      </w:r>
      <w:proofErr w:type="spellStart"/>
      <w:r w:rsidR="00700F06">
        <w:rPr>
          <w:rFonts w:asciiTheme="minorHAnsi" w:hAnsiTheme="minorHAnsi" w:cstheme="minorHAnsi"/>
          <w:sz w:val="28"/>
          <w:szCs w:val="28"/>
        </w:rPr>
        <w:t>mS</w:t>
      </w:r>
      <w:bookmarkEnd w:id="52"/>
      <w:proofErr w:type="spellEnd"/>
    </w:p>
    <w:p w:rsidR="001617E2" w:rsidRPr="00D04D0E" w:rsidRDefault="001617E2" w:rsidP="006322DE">
      <w:pPr>
        <w:numPr>
          <w:ilvl w:val="0"/>
          <w:numId w:val="6"/>
        </w:numPr>
        <w:spacing w:after="0"/>
        <w:rPr>
          <w:rFonts w:asciiTheme="majorHAnsi" w:hAnsiTheme="majorHAnsi" w:cstheme="minorHAnsi"/>
          <w:sz w:val="24"/>
          <w:szCs w:val="24"/>
        </w:rPr>
      </w:pPr>
      <w:r w:rsidRPr="00D04D0E">
        <w:rPr>
          <w:rFonts w:asciiTheme="majorHAnsi" w:hAnsiTheme="majorHAnsi" w:cstheme="minorHAnsi"/>
          <w:sz w:val="24"/>
          <w:szCs w:val="24"/>
        </w:rPr>
        <w:t xml:space="preserve">System of Record </w:t>
      </w:r>
    </w:p>
    <w:p w:rsidR="001617E2" w:rsidRPr="00D04D0E" w:rsidRDefault="001617E2" w:rsidP="006322DE">
      <w:pPr>
        <w:numPr>
          <w:ilvl w:val="0"/>
          <w:numId w:val="6"/>
        </w:numPr>
        <w:spacing w:after="0"/>
        <w:rPr>
          <w:rFonts w:asciiTheme="majorHAnsi" w:hAnsiTheme="majorHAnsi" w:cstheme="minorHAnsi"/>
          <w:sz w:val="24"/>
          <w:szCs w:val="24"/>
        </w:rPr>
      </w:pPr>
      <w:r w:rsidRPr="00D04D0E">
        <w:rPr>
          <w:rFonts w:asciiTheme="majorHAnsi" w:hAnsiTheme="majorHAnsi" w:cstheme="minorHAnsi"/>
          <w:sz w:val="24"/>
          <w:szCs w:val="24"/>
        </w:rPr>
        <w:t>Single Owner of data</w:t>
      </w:r>
    </w:p>
    <w:p w:rsidR="001617E2" w:rsidRPr="00D04D0E" w:rsidRDefault="001617E2" w:rsidP="006322DE">
      <w:pPr>
        <w:numPr>
          <w:ilvl w:val="0"/>
          <w:numId w:val="6"/>
        </w:numPr>
        <w:spacing w:after="0"/>
        <w:rPr>
          <w:rFonts w:asciiTheme="majorHAnsi" w:hAnsiTheme="majorHAnsi" w:cstheme="minorHAnsi"/>
          <w:sz w:val="24"/>
          <w:szCs w:val="24"/>
        </w:rPr>
      </w:pPr>
      <w:r w:rsidRPr="00D04D0E">
        <w:rPr>
          <w:rFonts w:asciiTheme="majorHAnsi" w:hAnsiTheme="majorHAnsi" w:cstheme="minorHAnsi"/>
          <w:sz w:val="24"/>
          <w:szCs w:val="24"/>
        </w:rPr>
        <w:t xml:space="preserve">Fully encapsulated data per </w:t>
      </w:r>
      <w:proofErr w:type="spellStart"/>
      <w:r w:rsidR="00700F06">
        <w:rPr>
          <w:rFonts w:asciiTheme="majorHAnsi" w:hAnsiTheme="majorHAnsi" w:cstheme="minorHAnsi"/>
          <w:sz w:val="24"/>
          <w:szCs w:val="24"/>
        </w:rPr>
        <w:t>mS</w:t>
      </w:r>
      <w:proofErr w:type="spellEnd"/>
    </w:p>
    <w:p w:rsidR="001617E2" w:rsidRPr="008F048D" w:rsidRDefault="001617E2" w:rsidP="006322DE">
      <w:pPr>
        <w:spacing w:after="0"/>
        <w:rPr>
          <w:rFonts w:cstheme="minorHAnsi"/>
        </w:rPr>
      </w:pPr>
      <w:r>
        <w:rPr>
          <w:rFonts w:cstheme="minorHAnsi"/>
          <w:noProof/>
        </w:rPr>
        <w:drawing>
          <wp:inline distT="0" distB="0" distL="0" distR="0" wp14:anchorId="0F3FD1E2" wp14:editId="1E63950F">
            <wp:extent cx="5939790" cy="2559050"/>
            <wp:effectExtent l="0" t="0" r="381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9790" cy="2559050"/>
                    </a:xfrm>
                    <a:prstGeom prst="rect">
                      <a:avLst/>
                    </a:prstGeom>
                    <a:noFill/>
                    <a:ln>
                      <a:noFill/>
                    </a:ln>
                  </pic:spPr>
                </pic:pic>
              </a:graphicData>
            </a:graphic>
          </wp:inline>
        </w:drawing>
      </w:r>
    </w:p>
    <w:p w:rsidR="00A87314" w:rsidRDefault="00A87314" w:rsidP="00144BE3"/>
    <w:p w:rsidR="00A87314" w:rsidRDefault="00A87314" w:rsidP="00144BE3"/>
    <w:p w:rsidR="00A87314" w:rsidRDefault="00A87314" w:rsidP="00144BE3"/>
    <w:p w:rsidR="00A87314" w:rsidRPr="00A87314" w:rsidRDefault="00A87314" w:rsidP="00A87314"/>
    <w:p w:rsidR="001617E2" w:rsidRDefault="00113D85" w:rsidP="006322DE">
      <w:pPr>
        <w:pStyle w:val="Heading3"/>
      </w:pPr>
      <w:bookmarkStart w:id="53" w:name="_Toc485897855"/>
      <w:r>
        <w:lastRenderedPageBreak/>
        <w:t>7</w:t>
      </w:r>
      <w:r w:rsidR="00B108BC">
        <w:t>.2</w:t>
      </w:r>
      <w:r w:rsidR="001617E2">
        <w:t>.5</w:t>
      </w:r>
      <w:r w:rsidR="001617E2">
        <w:tab/>
      </w:r>
      <w:r w:rsidR="001617E2" w:rsidRPr="004515A7">
        <w:rPr>
          <w:rFonts w:asciiTheme="minorHAnsi" w:hAnsiTheme="minorHAnsi" w:cstheme="minorHAnsi"/>
          <w:sz w:val="28"/>
          <w:szCs w:val="28"/>
        </w:rPr>
        <w:t>Cache Population</w:t>
      </w:r>
      <w:bookmarkEnd w:id="53"/>
    </w:p>
    <w:p w:rsidR="001617E2" w:rsidRDefault="001617E2" w:rsidP="006322DE">
      <w:pPr>
        <w:spacing w:after="0"/>
        <w:ind w:left="1440"/>
        <w:rPr>
          <w:rFonts w:cstheme="minorHAnsi"/>
        </w:rPr>
      </w:pPr>
    </w:p>
    <w:p w:rsidR="001617E2" w:rsidRDefault="001617E2" w:rsidP="006322DE">
      <w:pPr>
        <w:spacing w:after="0"/>
        <w:ind w:left="1440"/>
        <w:rPr>
          <w:rFonts w:cstheme="minorHAnsi"/>
        </w:rPr>
      </w:pPr>
    </w:p>
    <w:p w:rsidR="001617E2" w:rsidRPr="008F048D" w:rsidRDefault="001617E2" w:rsidP="006322DE">
      <w:pPr>
        <w:spacing w:after="0"/>
        <w:rPr>
          <w:rFonts w:cstheme="minorHAnsi"/>
        </w:rPr>
      </w:pPr>
      <w:r>
        <w:rPr>
          <w:rFonts w:cstheme="minorHAnsi"/>
          <w:noProof/>
        </w:rPr>
        <w:drawing>
          <wp:inline distT="0" distB="0" distL="0" distR="0" wp14:anchorId="6D5A1EA3" wp14:editId="35564A47">
            <wp:extent cx="5932170" cy="259715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2170" cy="2597150"/>
                    </a:xfrm>
                    <a:prstGeom prst="rect">
                      <a:avLst/>
                    </a:prstGeom>
                    <a:noFill/>
                    <a:ln>
                      <a:noFill/>
                    </a:ln>
                  </pic:spPr>
                </pic:pic>
              </a:graphicData>
            </a:graphic>
          </wp:inline>
        </w:drawing>
      </w:r>
    </w:p>
    <w:p w:rsidR="001617E2" w:rsidRPr="008F048D" w:rsidRDefault="00113D85" w:rsidP="006322DE">
      <w:pPr>
        <w:pStyle w:val="Heading3"/>
      </w:pPr>
      <w:bookmarkStart w:id="54" w:name="_Toc485897856"/>
      <w:r>
        <w:t>7</w:t>
      </w:r>
      <w:r w:rsidR="00B108BC">
        <w:t>.2</w:t>
      </w:r>
      <w:r w:rsidR="001617E2">
        <w:t xml:space="preserve">.6 </w:t>
      </w:r>
      <w:r w:rsidR="001617E2" w:rsidRPr="004515A7">
        <w:rPr>
          <w:rFonts w:asciiTheme="minorHAnsi" w:hAnsiTheme="minorHAnsi" w:cstheme="minorHAnsi"/>
          <w:sz w:val="28"/>
          <w:szCs w:val="28"/>
        </w:rPr>
        <w:t>Cross-Context/Domain Dependencies</w:t>
      </w:r>
      <w:bookmarkEnd w:id="54"/>
    </w:p>
    <w:p w:rsidR="001617E2" w:rsidRPr="008F048D" w:rsidRDefault="001617E2" w:rsidP="006322DE">
      <w:pPr>
        <w:spacing w:after="0"/>
        <w:ind w:left="1440"/>
        <w:rPr>
          <w:rFonts w:cstheme="minorHAnsi"/>
        </w:rPr>
      </w:pPr>
    </w:p>
    <w:p w:rsidR="001617E2" w:rsidRPr="008F048D" w:rsidRDefault="001617E2" w:rsidP="006322DE">
      <w:pPr>
        <w:spacing w:after="0"/>
        <w:rPr>
          <w:rFonts w:cstheme="minorHAnsi"/>
        </w:rPr>
      </w:pPr>
      <w:r>
        <w:rPr>
          <w:rFonts w:cstheme="minorHAnsi"/>
          <w:noProof/>
        </w:rPr>
        <w:drawing>
          <wp:inline distT="0" distB="0" distL="0" distR="0" wp14:anchorId="4A6C5165" wp14:editId="387B7419">
            <wp:extent cx="5939790" cy="2666365"/>
            <wp:effectExtent l="0" t="0" r="3810" b="63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9790" cy="2666365"/>
                    </a:xfrm>
                    <a:prstGeom prst="rect">
                      <a:avLst/>
                    </a:prstGeom>
                    <a:noFill/>
                    <a:ln>
                      <a:noFill/>
                    </a:ln>
                  </pic:spPr>
                </pic:pic>
              </a:graphicData>
            </a:graphic>
          </wp:inline>
        </w:drawing>
      </w:r>
    </w:p>
    <w:p w:rsidR="001617E2" w:rsidRDefault="001617E2" w:rsidP="006322DE">
      <w:pPr>
        <w:spacing w:after="0"/>
        <w:ind w:firstLine="720"/>
        <w:rPr>
          <w:rFonts w:cstheme="minorHAnsi"/>
        </w:rPr>
      </w:pPr>
    </w:p>
    <w:p w:rsidR="001617E2" w:rsidRDefault="001617E2" w:rsidP="006322DE">
      <w:pPr>
        <w:spacing w:after="0"/>
      </w:pPr>
    </w:p>
    <w:p w:rsidR="00A87314" w:rsidRDefault="00A87314" w:rsidP="006322DE">
      <w:pPr>
        <w:spacing w:after="0"/>
      </w:pPr>
    </w:p>
    <w:p w:rsidR="00A87314" w:rsidRPr="001617E2" w:rsidRDefault="00A87314" w:rsidP="006322DE">
      <w:pPr>
        <w:spacing w:after="0"/>
      </w:pPr>
    </w:p>
    <w:p w:rsidR="00A508C0" w:rsidRDefault="00113D85" w:rsidP="006322DE">
      <w:pPr>
        <w:pStyle w:val="Heading2"/>
      </w:pPr>
      <w:bookmarkStart w:id="55" w:name="_Toc485897857"/>
      <w:r>
        <w:lastRenderedPageBreak/>
        <w:t>7</w:t>
      </w:r>
      <w:r w:rsidR="00A15978" w:rsidRPr="00D04D0E">
        <w:t>.3</w:t>
      </w:r>
      <w:r w:rsidR="00A15978" w:rsidRPr="00D04D0E">
        <w:tab/>
      </w:r>
      <w:proofErr w:type="spellStart"/>
      <w:r w:rsidR="00700F06">
        <w:t>mS</w:t>
      </w:r>
      <w:proofErr w:type="spellEnd"/>
      <w:r w:rsidR="00A15978" w:rsidRPr="00D04D0E">
        <w:t xml:space="preserve"> Anti Patterns/Pitfalls</w:t>
      </w:r>
      <w:bookmarkEnd w:id="55"/>
    </w:p>
    <w:p w:rsidR="00A15978" w:rsidRDefault="00A15978" w:rsidP="006322DE">
      <w:pPr>
        <w:spacing w:after="0"/>
      </w:pPr>
      <w:r>
        <w:tab/>
      </w:r>
    </w:p>
    <w:p w:rsidR="00554AC1" w:rsidRDefault="00A15978" w:rsidP="006322DE">
      <w:pPr>
        <w:spacing w:after="0"/>
      </w:pPr>
      <w:r>
        <w:tab/>
      </w:r>
    </w:p>
    <w:p w:rsidR="00554AC1" w:rsidRDefault="00554AC1" w:rsidP="006322DE">
      <w:pPr>
        <w:spacing w:after="0"/>
      </w:pPr>
      <w:r>
        <w:tab/>
      </w:r>
      <w:proofErr w:type="spellStart"/>
      <w:r>
        <w:t>Anti patterns</w:t>
      </w:r>
      <w:proofErr w:type="spellEnd"/>
      <w:r>
        <w:t xml:space="preserve"> are thought of as patterns but works counter.</w:t>
      </w:r>
    </w:p>
    <w:p w:rsidR="00554AC1" w:rsidRDefault="00554AC1" w:rsidP="00294A2D">
      <w:pPr>
        <w:pStyle w:val="Heading3"/>
        <w:numPr>
          <w:ilvl w:val="2"/>
          <w:numId w:val="31"/>
        </w:numPr>
      </w:pPr>
      <w:bookmarkStart w:id="56" w:name="_Toc476293213"/>
      <w:bookmarkStart w:id="57" w:name="_Toc485897858"/>
      <w:r>
        <w:t>Cohesion Chaos</w:t>
      </w:r>
      <w:bookmarkEnd w:id="56"/>
      <w:bookmarkEnd w:id="57"/>
    </w:p>
    <w:p w:rsidR="00554AC1" w:rsidRPr="002020F2" w:rsidRDefault="00554AC1" w:rsidP="006322DE">
      <w:pPr>
        <w:pStyle w:val="ListParagraph"/>
        <w:spacing w:after="0"/>
        <w:ind w:left="1440"/>
        <w:rPr>
          <w:rFonts w:asciiTheme="majorHAnsi" w:hAnsiTheme="majorHAnsi"/>
          <w:color w:val="000000" w:themeColor="text1"/>
          <w:sz w:val="24"/>
          <w:szCs w:val="24"/>
        </w:rPr>
      </w:pPr>
      <w:r w:rsidRPr="002020F2">
        <w:rPr>
          <w:rFonts w:asciiTheme="majorHAnsi" w:hAnsiTheme="majorHAnsi"/>
          <w:color w:val="000000" w:themeColor="text1"/>
          <w:sz w:val="24"/>
          <w:szCs w:val="24"/>
        </w:rPr>
        <w:t xml:space="preserve">The </w:t>
      </w:r>
      <w:proofErr w:type="spellStart"/>
      <w:r w:rsidR="00A87314">
        <w:rPr>
          <w:rFonts w:asciiTheme="majorHAnsi" w:hAnsiTheme="majorHAnsi"/>
          <w:color w:val="000000" w:themeColor="text1"/>
          <w:sz w:val="24"/>
          <w:szCs w:val="24"/>
        </w:rPr>
        <w:t>mS</w:t>
      </w:r>
      <w:proofErr w:type="spellEnd"/>
      <w:r w:rsidR="00A87314">
        <w:rPr>
          <w:rFonts w:asciiTheme="majorHAnsi" w:hAnsiTheme="majorHAnsi"/>
          <w:color w:val="000000" w:themeColor="text1"/>
          <w:sz w:val="24"/>
          <w:szCs w:val="24"/>
        </w:rPr>
        <w:t xml:space="preserve"> o</w:t>
      </w:r>
      <w:r w:rsidRPr="002020F2">
        <w:rPr>
          <w:rFonts w:asciiTheme="majorHAnsi" w:hAnsiTheme="majorHAnsi"/>
          <w:color w:val="000000" w:themeColor="text1"/>
          <w:sz w:val="24"/>
          <w:szCs w:val="24"/>
        </w:rPr>
        <w:t>bjective is to</w:t>
      </w:r>
      <w:r w:rsidR="00A87314">
        <w:rPr>
          <w:rFonts w:asciiTheme="majorHAnsi" w:hAnsiTheme="majorHAnsi"/>
          <w:color w:val="000000" w:themeColor="text1"/>
          <w:sz w:val="24"/>
          <w:szCs w:val="24"/>
        </w:rPr>
        <w:t xml:space="preserve"> be </w:t>
      </w:r>
      <w:r w:rsidRPr="002020F2">
        <w:rPr>
          <w:rFonts w:asciiTheme="majorHAnsi" w:hAnsiTheme="majorHAnsi"/>
          <w:color w:val="000000" w:themeColor="text1"/>
          <w:sz w:val="24"/>
          <w:szCs w:val="24"/>
        </w:rPr>
        <w:t>agil</w:t>
      </w:r>
      <w:r w:rsidR="00A87314">
        <w:rPr>
          <w:rFonts w:asciiTheme="majorHAnsi" w:hAnsiTheme="majorHAnsi"/>
          <w:color w:val="000000" w:themeColor="text1"/>
          <w:sz w:val="24"/>
          <w:szCs w:val="24"/>
        </w:rPr>
        <w:t>e</w:t>
      </w:r>
      <w:r w:rsidRPr="002020F2">
        <w:rPr>
          <w:rFonts w:asciiTheme="majorHAnsi" w:hAnsiTheme="majorHAnsi"/>
          <w:color w:val="000000" w:themeColor="text1"/>
          <w:sz w:val="24"/>
          <w:szCs w:val="24"/>
        </w:rPr>
        <w:t xml:space="preserve">, </w:t>
      </w:r>
      <w:r w:rsidR="00A87314" w:rsidRPr="002020F2">
        <w:rPr>
          <w:rFonts w:asciiTheme="majorHAnsi" w:hAnsiTheme="majorHAnsi"/>
          <w:color w:val="000000" w:themeColor="text1"/>
          <w:sz w:val="24"/>
          <w:szCs w:val="24"/>
        </w:rPr>
        <w:t>scalab</w:t>
      </w:r>
      <w:r w:rsidR="00A87314">
        <w:rPr>
          <w:rFonts w:asciiTheme="majorHAnsi" w:hAnsiTheme="majorHAnsi"/>
          <w:color w:val="000000" w:themeColor="text1"/>
          <w:sz w:val="24"/>
          <w:szCs w:val="24"/>
        </w:rPr>
        <w:t>le</w:t>
      </w:r>
      <w:r w:rsidRPr="002020F2">
        <w:rPr>
          <w:rFonts w:asciiTheme="majorHAnsi" w:hAnsiTheme="majorHAnsi"/>
          <w:color w:val="000000" w:themeColor="text1"/>
          <w:sz w:val="24"/>
          <w:szCs w:val="24"/>
        </w:rPr>
        <w:t xml:space="preserve"> and </w:t>
      </w:r>
      <w:r w:rsidR="00A87314">
        <w:rPr>
          <w:rFonts w:asciiTheme="majorHAnsi" w:hAnsiTheme="majorHAnsi"/>
          <w:color w:val="000000" w:themeColor="text1"/>
          <w:sz w:val="24"/>
          <w:szCs w:val="24"/>
        </w:rPr>
        <w:t xml:space="preserve">high </w:t>
      </w:r>
      <w:r w:rsidRPr="002020F2">
        <w:rPr>
          <w:rFonts w:asciiTheme="majorHAnsi" w:hAnsiTheme="majorHAnsi"/>
          <w:color w:val="000000" w:themeColor="text1"/>
          <w:sz w:val="24"/>
          <w:szCs w:val="24"/>
        </w:rPr>
        <w:t>performance</w:t>
      </w:r>
      <w:r w:rsidR="00A87314">
        <w:rPr>
          <w:rFonts w:asciiTheme="majorHAnsi" w:hAnsiTheme="majorHAnsi"/>
          <w:color w:val="000000" w:themeColor="text1"/>
          <w:sz w:val="24"/>
          <w:szCs w:val="24"/>
        </w:rPr>
        <w:t xml:space="preserve">. </w:t>
      </w:r>
      <w:r w:rsidR="00D914C9">
        <w:rPr>
          <w:rFonts w:asciiTheme="majorHAnsi" w:hAnsiTheme="majorHAnsi"/>
          <w:color w:val="000000" w:themeColor="text1"/>
          <w:sz w:val="24"/>
          <w:szCs w:val="24"/>
        </w:rPr>
        <w:t>W</w:t>
      </w:r>
      <w:r w:rsidRPr="002020F2">
        <w:rPr>
          <w:rFonts w:asciiTheme="majorHAnsi" w:hAnsiTheme="majorHAnsi"/>
          <w:color w:val="000000" w:themeColor="text1"/>
          <w:sz w:val="24"/>
          <w:szCs w:val="24"/>
        </w:rPr>
        <w:t xml:space="preserve">hen </w:t>
      </w:r>
      <w:r w:rsidR="00A87314">
        <w:rPr>
          <w:rFonts w:asciiTheme="majorHAnsi" w:hAnsiTheme="majorHAnsi"/>
          <w:color w:val="000000" w:themeColor="text1"/>
          <w:sz w:val="24"/>
          <w:szCs w:val="24"/>
        </w:rPr>
        <w:t xml:space="preserve">adding </w:t>
      </w:r>
      <w:proofErr w:type="gramStart"/>
      <w:r w:rsidR="00A87314">
        <w:rPr>
          <w:rFonts w:asciiTheme="majorHAnsi" w:hAnsiTheme="majorHAnsi"/>
          <w:color w:val="000000" w:themeColor="text1"/>
          <w:sz w:val="24"/>
          <w:szCs w:val="24"/>
        </w:rPr>
        <w:t xml:space="preserve">a </w:t>
      </w:r>
      <w:r w:rsidRPr="002020F2">
        <w:rPr>
          <w:rFonts w:asciiTheme="majorHAnsi" w:hAnsiTheme="majorHAnsi"/>
          <w:color w:val="000000" w:themeColor="text1"/>
          <w:sz w:val="24"/>
          <w:szCs w:val="24"/>
        </w:rPr>
        <w:t xml:space="preserve"> ‘feature’</w:t>
      </w:r>
      <w:proofErr w:type="gramEnd"/>
      <w:r w:rsidR="00A87314">
        <w:rPr>
          <w:rFonts w:asciiTheme="majorHAnsi" w:hAnsiTheme="majorHAnsi"/>
          <w:color w:val="000000" w:themeColor="text1"/>
          <w:sz w:val="24"/>
          <w:szCs w:val="24"/>
        </w:rPr>
        <w:t xml:space="preserve"> </w:t>
      </w:r>
      <w:r w:rsidR="0014554D">
        <w:rPr>
          <w:rFonts w:asciiTheme="majorHAnsi" w:hAnsiTheme="majorHAnsi"/>
          <w:color w:val="000000" w:themeColor="text1"/>
          <w:sz w:val="24"/>
          <w:szCs w:val="24"/>
        </w:rPr>
        <w:t xml:space="preserve">it is important to reuse existing </w:t>
      </w:r>
      <w:r w:rsidR="00D914C9">
        <w:rPr>
          <w:rFonts w:asciiTheme="majorHAnsi" w:hAnsiTheme="majorHAnsi"/>
          <w:color w:val="000000" w:themeColor="text1"/>
          <w:sz w:val="24"/>
          <w:szCs w:val="24"/>
        </w:rPr>
        <w:t>API</w:t>
      </w:r>
      <w:r w:rsidR="0014554D">
        <w:rPr>
          <w:rFonts w:asciiTheme="majorHAnsi" w:hAnsiTheme="majorHAnsi"/>
          <w:color w:val="000000" w:themeColor="text1"/>
          <w:sz w:val="24"/>
          <w:szCs w:val="24"/>
        </w:rPr>
        <w:t xml:space="preserve"> to a</w:t>
      </w:r>
      <w:r w:rsidRPr="002020F2">
        <w:rPr>
          <w:rFonts w:asciiTheme="majorHAnsi" w:hAnsiTheme="majorHAnsi"/>
          <w:color w:val="000000" w:themeColor="text1"/>
          <w:sz w:val="24"/>
          <w:szCs w:val="24"/>
        </w:rPr>
        <w:t xml:space="preserve">void another </w:t>
      </w:r>
      <w:r w:rsidR="0014554D">
        <w:rPr>
          <w:rFonts w:asciiTheme="majorHAnsi" w:hAnsiTheme="majorHAnsi"/>
          <w:color w:val="000000" w:themeColor="text1"/>
          <w:sz w:val="24"/>
          <w:szCs w:val="24"/>
        </w:rPr>
        <w:t>API</w:t>
      </w:r>
      <w:r w:rsidRPr="002020F2">
        <w:rPr>
          <w:rFonts w:asciiTheme="majorHAnsi" w:hAnsiTheme="majorHAnsi"/>
          <w:color w:val="000000" w:themeColor="text1"/>
          <w:sz w:val="24"/>
          <w:szCs w:val="24"/>
        </w:rPr>
        <w:t xml:space="preserve"> call. </w:t>
      </w:r>
      <w:r w:rsidR="0014554D">
        <w:rPr>
          <w:rFonts w:asciiTheme="majorHAnsi" w:hAnsiTheme="majorHAnsi"/>
          <w:color w:val="000000" w:themeColor="text1"/>
          <w:sz w:val="24"/>
          <w:szCs w:val="24"/>
        </w:rPr>
        <w:t xml:space="preserve"> </w:t>
      </w:r>
    </w:p>
    <w:p w:rsidR="00554AC1" w:rsidRDefault="00554AC1" w:rsidP="006322DE">
      <w:pPr>
        <w:pStyle w:val="ListParagraph"/>
        <w:spacing w:after="0"/>
        <w:ind w:left="1440"/>
        <w:rPr>
          <w:rFonts w:asciiTheme="majorHAnsi" w:hAnsiTheme="majorHAnsi"/>
        </w:rPr>
      </w:pPr>
    </w:p>
    <w:p w:rsidR="00554AC1" w:rsidRDefault="00554AC1" w:rsidP="006322DE">
      <w:pPr>
        <w:pStyle w:val="ListParagraph"/>
        <w:spacing w:after="0"/>
        <w:ind w:left="1440"/>
        <w:rPr>
          <w:rFonts w:asciiTheme="majorHAnsi" w:hAnsiTheme="majorHAnsi"/>
        </w:rPr>
      </w:pPr>
    </w:p>
    <w:p w:rsidR="00554AC1" w:rsidRDefault="00554AC1" w:rsidP="006322DE">
      <w:pPr>
        <w:pStyle w:val="ListParagraph"/>
        <w:spacing w:after="0"/>
        <w:rPr>
          <w:rFonts w:asciiTheme="majorHAnsi" w:hAnsiTheme="majorHAnsi"/>
        </w:rPr>
      </w:pPr>
      <w:r>
        <w:rPr>
          <w:rFonts w:asciiTheme="majorHAnsi" w:hAnsiTheme="majorHAnsi"/>
          <w:noProof/>
        </w:rPr>
        <w:drawing>
          <wp:inline distT="0" distB="0" distL="0" distR="0" wp14:anchorId="7321A5D7" wp14:editId="6CE4233C">
            <wp:extent cx="5937885" cy="1499235"/>
            <wp:effectExtent l="0" t="0" r="571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7885" cy="1499235"/>
                    </a:xfrm>
                    <a:prstGeom prst="rect">
                      <a:avLst/>
                    </a:prstGeom>
                    <a:noFill/>
                    <a:ln>
                      <a:noFill/>
                    </a:ln>
                  </pic:spPr>
                </pic:pic>
              </a:graphicData>
            </a:graphic>
          </wp:inline>
        </w:drawing>
      </w:r>
    </w:p>
    <w:p w:rsidR="00554AC1" w:rsidRPr="002020F2" w:rsidRDefault="0014554D" w:rsidP="006322DE">
      <w:pPr>
        <w:pStyle w:val="ListParagraph"/>
        <w:spacing w:after="0"/>
        <w:ind w:left="1440"/>
        <w:rPr>
          <w:rFonts w:asciiTheme="majorHAnsi" w:hAnsiTheme="majorHAnsi"/>
          <w:color w:val="000000" w:themeColor="text1"/>
          <w:sz w:val="24"/>
          <w:szCs w:val="24"/>
        </w:rPr>
      </w:pPr>
      <w:r>
        <w:rPr>
          <w:rFonts w:asciiTheme="majorHAnsi" w:hAnsiTheme="majorHAnsi"/>
          <w:color w:val="000000" w:themeColor="text1"/>
          <w:sz w:val="24"/>
          <w:szCs w:val="24"/>
        </w:rPr>
        <w:t xml:space="preserve">A </w:t>
      </w:r>
      <w:r w:rsidR="00554AC1" w:rsidRPr="002020F2">
        <w:rPr>
          <w:rFonts w:asciiTheme="majorHAnsi" w:hAnsiTheme="majorHAnsi"/>
          <w:color w:val="000000" w:themeColor="text1"/>
          <w:sz w:val="24"/>
          <w:szCs w:val="24"/>
        </w:rPr>
        <w:t xml:space="preserve">governance team </w:t>
      </w:r>
      <w:r>
        <w:rPr>
          <w:rFonts w:asciiTheme="majorHAnsi" w:hAnsiTheme="majorHAnsi"/>
          <w:color w:val="000000" w:themeColor="text1"/>
          <w:sz w:val="24"/>
          <w:szCs w:val="24"/>
        </w:rPr>
        <w:t xml:space="preserve">should be in place to ensure compliance for </w:t>
      </w:r>
      <w:r w:rsidR="00554AC1" w:rsidRPr="002020F2">
        <w:rPr>
          <w:rFonts w:asciiTheme="majorHAnsi" w:hAnsiTheme="majorHAnsi"/>
          <w:color w:val="000000" w:themeColor="text1"/>
          <w:sz w:val="24"/>
          <w:szCs w:val="24"/>
        </w:rPr>
        <w:t>building services</w:t>
      </w:r>
      <w:r>
        <w:rPr>
          <w:rFonts w:asciiTheme="majorHAnsi" w:hAnsiTheme="majorHAnsi"/>
          <w:color w:val="000000" w:themeColor="text1"/>
          <w:sz w:val="24"/>
          <w:szCs w:val="24"/>
        </w:rPr>
        <w:t xml:space="preserve"> </w:t>
      </w:r>
      <w:r w:rsidR="00A87314">
        <w:rPr>
          <w:rFonts w:asciiTheme="majorHAnsi" w:hAnsiTheme="majorHAnsi"/>
          <w:color w:val="000000" w:themeColor="text1"/>
          <w:sz w:val="24"/>
          <w:szCs w:val="24"/>
        </w:rPr>
        <w:t>principles</w:t>
      </w:r>
      <w:r w:rsidR="00554AC1" w:rsidRPr="002020F2">
        <w:rPr>
          <w:rFonts w:asciiTheme="majorHAnsi" w:hAnsiTheme="majorHAnsi"/>
          <w:color w:val="000000" w:themeColor="text1"/>
          <w:sz w:val="24"/>
          <w:szCs w:val="24"/>
        </w:rPr>
        <w:t>.</w:t>
      </w:r>
    </w:p>
    <w:p w:rsidR="00554AC1" w:rsidRDefault="00554AC1" w:rsidP="00294A2D">
      <w:pPr>
        <w:pStyle w:val="Heading3"/>
        <w:numPr>
          <w:ilvl w:val="2"/>
          <w:numId w:val="31"/>
        </w:numPr>
      </w:pPr>
      <w:bookmarkStart w:id="58" w:name="_Toc476293214"/>
      <w:bookmarkStart w:id="59" w:name="_Toc485897859"/>
      <w:r>
        <w:t>Layered service architecture</w:t>
      </w:r>
      <w:bookmarkEnd w:id="58"/>
      <w:bookmarkEnd w:id="59"/>
    </w:p>
    <w:p w:rsidR="00554AC1" w:rsidRPr="002020F2" w:rsidRDefault="00554AC1" w:rsidP="006322DE">
      <w:pPr>
        <w:pStyle w:val="ListParagraph"/>
        <w:spacing w:after="0"/>
        <w:ind w:left="1440"/>
        <w:rPr>
          <w:color w:val="000000" w:themeColor="text1"/>
          <w:sz w:val="24"/>
          <w:szCs w:val="24"/>
        </w:rPr>
      </w:pPr>
      <w:r w:rsidRPr="002020F2">
        <w:rPr>
          <w:color w:val="000000" w:themeColor="text1"/>
          <w:sz w:val="24"/>
          <w:szCs w:val="24"/>
        </w:rPr>
        <w:t>All CSI modelled services are ‘integration’ layer services. On top of this</w:t>
      </w:r>
      <w:r w:rsidR="00CF64F8">
        <w:rPr>
          <w:color w:val="000000" w:themeColor="text1"/>
          <w:sz w:val="24"/>
          <w:szCs w:val="24"/>
        </w:rPr>
        <w:t xml:space="preserve"> are </w:t>
      </w:r>
      <w:r w:rsidRPr="002020F2">
        <w:rPr>
          <w:color w:val="000000" w:themeColor="text1"/>
          <w:sz w:val="24"/>
          <w:szCs w:val="24"/>
        </w:rPr>
        <w:t>BPM layer services.</w:t>
      </w:r>
    </w:p>
    <w:p w:rsidR="00554AC1" w:rsidRDefault="00554AC1" w:rsidP="006322DE">
      <w:pPr>
        <w:pStyle w:val="ListParagraph"/>
        <w:spacing w:after="0"/>
        <w:ind w:left="1440"/>
      </w:pPr>
    </w:p>
    <w:p w:rsidR="00554AC1" w:rsidRDefault="00554AC1" w:rsidP="006322DE">
      <w:pPr>
        <w:pStyle w:val="ListParagraph"/>
        <w:spacing w:after="0"/>
        <w:ind w:left="1440"/>
      </w:pPr>
    </w:p>
    <w:p w:rsidR="00554AC1" w:rsidRDefault="00554AC1" w:rsidP="006322DE">
      <w:pPr>
        <w:pStyle w:val="ListParagraph"/>
        <w:spacing w:after="0"/>
      </w:pPr>
      <w:r>
        <w:rPr>
          <w:noProof/>
        </w:rPr>
        <w:drawing>
          <wp:inline distT="0" distB="0" distL="0" distR="0" wp14:anchorId="0728B7DA" wp14:editId="4021CDD5">
            <wp:extent cx="5935980" cy="274320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5980" cy="2743200"/>
                    </a:xfrm>
                    <a:prstGeom prst="rect">
                      <a:avLst/>
                    </a:prstGeom>
                    <a:noFill/>
                    <a:ln>
                      <a:noFill/>
                    </a:ln>
                  </pic:spPr>
                </pic:pic>
              </a:graphicData>
            </a:graphic>
          </wp:inline>
        </w:drawing>
      </w:r>
    </w:p>
    <w:p w:rsidR="00554AC1" w:rsidRDefault="00554AC1" w:rsidP="006322DE">
      <w:pPr>
        <w:pStyle w:val="ListParagraph"/>
        <w:spacing w:after="0"/>
        <w:ind w:left="1440"/>
      </w:pPr>
    </w:p>
    <w:p w:rsidR="00CF64F8" w:rsidRDefault="00CF64F8" w:rsidP="006322DE">
      <w:pPr>
        <w:pStyle w:val="ListParagraph"/>
        <w:spacing w:after="0"/>
        <w:ind w:left="1440"/>
      </w:pPr>
    </w:p>
    <w:p w:rsidR="00554AC1" w:rsidRPr="00597A96" w:rsidRDefault="00554AC1" w:rsidP="006322DE">
      <w:pPr>
        <w:pStyle w:val="ListParagraph"/>
        <w:spacing w:after="0"/>
        <w:ind w:left="1440"/>
        <w:rPr>
          <w:rFonts w:asciiTheme="majorHAnsi" w:hAnsiTheme="majorHAnsi"/>
          <w:color w:val="000000" w:themeColor="text1"/>
          <w:sz w:val="24"/>
          <w:szCs w:val="24"/>
        </w:rPr>
      </w:pPr>
      <w:r w:rsidRPr="00597A96">
        <w:rPr>
          <w:rFonts w:asciiTheme="majorHAnsi" w:hAnsiTheme="majorHAnsi"/>
          <w:color w:val="000000" w:themeColor="text1"/>
        </w:rPr>
        <w:t xml:space="preserve">The issue with ‘layered’ service architecture is to maintain a ‘team’ for each layer, and share the business logic across all those layers. Sharing business logic obviously defeats the purpose of designing &amp; developing </w:t>
      </w:r>
      <w:proofErr w:type="spellStart"/>
      <w:r w:rsidR="00700F06" w:rsidRPr="00597A96">
        <w:rPr>
          <w:rFonts w:asciiTheme="majorHAnsi" w:hAnsiTheme="majorHAnsi" w:cstheme="minorHAnsi"/>
          <w:color w:val="000000" w:themeColor="text1"/>
        </w:rPr>
        <w:t>mS</w:t>
      </w:r>
      <w:r w:rsidRPr="00597A96">
        <w:rPr>
          <w:rFonts w:asciiTheme="majorHAnsi" w:hAnsiTheme="majorHAnsi"/>
          <w:color w:val="000000" w:themeColor="text1"/>
        </w:rPr>
        <w:t>.</w:t>
      </w:r>
      <w:proofErr w:type="spellEnd"/>
      <w:r w:rsidRPr="00597A96">
        <w:rPr>
          <w:rFonts w:asciiTheme="majorHAnsi" w:hAnsiTheme="majorHAnsi"/>
          <w:color w:val="000000" w:themeColor="text1"/>
        </w:rPr>
        <w:t xml:space="preserve"> </w:t>
      </w:r>
      <w:r w:rsidR="00597A96" w:rsidRPr="00597A96">
        <w:rPr>
          <w:rFonts w:asciiTheme="majorHAnsi" w:hAnsiTheme="majorHAnsi"/>
          <w:color w:val="000000" w:themeColor="text1"/>
        </w:rPr>
        <w:t xml:space="preserve"> </w:t>
      </w:r>
      <w:r w:rsidRPr="00597A96">
        <w:rPr>
          <w:rFonts w:asciiTheme="majorHAnsi" w:hAnsiTheme="majorHAnsi"/>
          <w:color w:val="000000" w:themeColor="text1"/>
        </w:rPr>
        <w:t>There are times when “Object Relational Mapping” exposes table fields to upper layer services. Th</w:t>
      </w:r>
      <w:r w:rsidR="00597A96" w:rsidRPr="00597A96">
        <w:rPr>
          <w:rFonts w:asciiTheme="majorHAnsi" w:hAnsiTheme="majorHAnsi"/>
          <w:color w:val="000000" w:themeColor="text1"/>
        </w:rPr>
        <w:t>e changes will be</w:t>
      </w:r>
      <w:r w:rsidRPr="00597A96">
        <w:rPr>
          <w:rFonts w:asciiTheme="majorHAnsi" w:hAnsiTheme="majorHAnsi"/>
          <w:color w:val="000000" w:themeColor="text1"/>
        </w:rPr>
        <w:t xml:space="preserve"> propagated from lower layer to the presentation layer and all ‘horizontal’ teams are impacted. So, inherently it a</w:t>
      </w:r>
      <w:r w:rsidRPr="00597A96">
        <w:rPr>
          <w:rFonts w:asciiTheme="majorHAnsi" w:hAnsiTheme="majorHAnsi"/>
          <w:color w:val="000000" w:themeColor="text1"/>
          <w:sz w:val="24"/>
          <w:szCs w:val="24"/>
        </w:rPr>
        <w:t>dds delivery complexity and runtime in-efficiencies.</w:t>
      </w:r>
    </w:p>
    <w:p w:rsidR="00554AC1" w:rsidRDefault="00554AC1" w:rsidP="00294A2D">
      <w:pPr>
        <w:pStyle w:val="Heading3"/>
        <w:numPr>
          <w:ilvl w:val="2"/>
          <w:numId w:val="31"/>
        </w:numPr>
        <w:ind w:left="1080"/>
      </w:pPr>
      <w:bookmarkStart w:id="60" w:name="_Toc476293215"/>
      <w:bookmarkStart w:id="61" w:name="_Toc485897860"/>
      <w:r>
        <w:t>Relying on Consumer Sign-Off</w:t>
      </w:r>
      <w:bookmarkEnd w:id="60"/>
      <w:bookmarkEnd w:id="61"/>
    </w:p>
    <w:p w:rsidR="00554AC1" w:rsidRDefault="00554AC1" w:rsidP="006322DE">
      <w:pPr>
        <w:spacing w:after="0"/>
        <w:ind w:left="1080"/>
        <w:rPr>
          <w:rFonts w:asciiTheme="majorHAnsi" w:hAnsiTheme="majorHAnsi"/>
          <w:color w:val="000000" w:themeColor="text1"/>
        </w:rPr>
      </w:pPr>
      <w:r w:rsidRPr="00225E87">
        <w:rPr>
          <w:rFonts w:asciiTheme="majorHAnsi" w:hAnsiTheme="majorHAnsi"/>
          <w:color w:val="000000" w:themeColor="text1"/>
        </w:rPr>
        <w:t>‘Independence’ is one of the</w:t>
      </w:r>
      <w:r w:rsidR="00311E86">
        <w:rPr>
          <w:rFonts w:asciiTheme="majorHAnsi" w:hAnsiTheme="majorHAnsi"/>
          <w:color w:val="000000" w:themeColor="text1"/>
        </w:rPr>
        <w:t xml:space="preserve"> 10 </w:t>
      </w:r>
      <w:r w:rsidRPr="00225E87">
        <w:rPr>
          <w:rFonts w:asciiTheme="majorHAnsi" w:hAnsiTheme="majorHAnsi"/>
          <w:color w:val="000000" w:themeColor="text1"/>
        </w:rPr>
        <w:t xml:space="preserve">principles. </w:t>
      </w:r>
      <w:r w:rsidR="00311E86">
        <w:rPr>
          <w:rFonts w:asciiTheme="majorHAnsi" w:hAnsiTheme="majorHAnsi"/>
          <w:color w:val="000000" w:themeColor="text1"/>
        </w:rPr>
        <w:t>S</w:t>
      </w:r>
      <w:r w:rsidRPr="00225E87">
        <w:rPr>
          <w:rFonts w:asciiTheme="majorHAnsi" w:hAnsiTheme="majorHAnsi"/>
          <w:color w:val="000000" w:themeColor="text1"/>
        </w:rPr>
        <w:t xml:space="preserve">ervices </w:t>
      </w:r>
      <w:r w:rsidR="00BB0099">
        <w:rPr>
          <w:rFonts w:asciiTheme="majorHAnsi" w:hAnsiTheme="majorHAnsi"/>
          <w:color w:val="000000" w:themeColor="text1"/>
        </w:rPr>
        <w:t>will be</w:t>
      </w:r>
      <w:r w:rsidRPr="00225E87">
        <w:rPr>
          <w:rFonts w:asciiTheme="majorHAnsi" w:hAnsiTheme="majorHAnsi"/>
          <w:color w:val="000000" w:themeColor="text1"/>
        </w:rPr>
        <w:t xml:space="preserve"> used by multiple channels, e.g., ‘Customer Care’, online, IVR etc.</w:t>
      </w:r>
    </w:p>
    <w:p w:rsidR="00554AC1" w:rsidRPr="00225E87" w:rsidRDefault="00554AC1" w:rsidP="006322DE">
      <w:pPr>
        <w:spacing w:after="0"/>
        <w:ind w:left="1080"/>
        <w:rPr>
          <w:rFonts w:asciiTheme="majorHAnsi" w:hAnsiTheme="majorHAnsi"/>
          <w:color w:val="000000" w:themeColor="text1"/>
        </w:rPr>
      </w:pPr>
    </w:p>
    <w:p w:rsidR="00554AC1" w:rsidRDefault="00311E86" w:rsidP="006322DE">
      <w:pPr>
        <w:spacing w:after="0"/>
        <w:ind w:left="1080"/>
        <w:rPr>
          <w:rFonts w:asciiTheme="majorHAnsi" w:hAnsiTheme="majorHAnsi"/>
          <w:color w:val="000000" w:themeColor="text1"/>
        </w:rPr>
      </w:pPr>
      <w:r>
        <w:rPr>
          <w:rFonts w:asciiTheme="majorHAnsi" w:hAnsiTheme="majorHAnsi"/>
          <w:color w:val="000000" w:themeColor="text1"/>
        </w:rPr>
        <w:t xml:space="preserve">If the </w:t>
      </w:r>
      <w:r w:rsidR="00554AC1" w:rsidRPr="00225E87">
        <w:rPr>
          <w:rFonts w:asciiTheme="majorHAnsi" w:hAnsiTheme="majorHAnsi"/>
          <w:color w:val="000000" w:themeColor="text1"/>
        </w:rPr>
        <w:t>service is</w:t>
      </w:r>
      <w:r w:rsidR="00BB0099">
        <w:rPr>
          <w:rFonts w:asciiTheme="majorHAnsi" w:hAnsiTheme="majorHAnsi"/>
          <w:color w:val="000000" w:themeColor="text1"/>
        </w:rPr>
        <w:t xml:space="preserve"> not</w:t>
      </w:r>
      <w:r>
        <w:rPr>
          <w:rFonts w:asciiTheme="majorHAnsi" w:hAnsiTheme="majorHAnsi"/>
          <w:color w:val="000000" w:themeColor="text1"/>
        </w:rPr>
        <w:t xml:space="preserve"> </w:t>
      </w:r>
      <w:r w:rsidR="00554AC1" w:rsidRPr="00225E87">
        <w:rPr>
          <w:rFonts w:asciiTheme="majorHAnsi" w:hAnsiTheme="majorHAnsi"/>
          <w:color w:val="000000" w:themeColor="text1"/>
        </w:rPr>
        <w:t xml:space="preserve">independent, </w:t>
      </w:r>
      <w:r>
        <w:rPr>
          <w:rFonts w:asciiTheme="majorHAnsi" w:hAnsiTheme="majorHAnsi"/>
          <w:color w:val="000000" w:themeColor="text1"/>
        </w:rPr>
        <w:t xml:space="preserve">a </w:t>
      </w:r>
      <w:r w:rsidR="00554AC1" w:rsidRPr="00225E87">
        <w:rPr>
          <w:rFonts w:asciiTheme="majorHAnsi" w:hAnsiTheme="majorHAnsi"/>
          <w:color w:val="000000" w:themeColor="text1"/>
        </w:rPr>
        <w:t>sign-off</w:t>
      </w:r>
      <w:r>
        <w:rPr>
          <w:rFonts w:asciiTheme="majorHAnsi" w:hAnsiTheme="majorHAnsi"/>
          <w:color w:val="000000" w:themeColor="text1"/>
        </w:rPr>
        <w:t xml:space="preserve"> is needed </w:t>
      </w:r>
      <w:r w:rsidRPr="00225E87">
        <w:rPr>
          <w:rFonts w:asciiTheme="majorHAnsi" w:hAnsiTheme="majorHAnsi"/>
          <w:color w:val="000000" w:themeColor="text1"/>
        </w:rPr>
        <w:t>from</w:t>
      </w:r>
      <w:r w:rsidR="00554AC1" w:rsidRPr="00225E87">
        <w:rPr>
          <w:rFonts w:asciiTheme="majorHAnsi" w:hAnsiTheme="majorHAnsi"/>
          <w:color w:val="000000" w:themeColor="text1"/>
        </w:rPr>
        <w:t xml:space="preserve"> a channel </w:t>
      </w:r>
      <w:r>
        <w:rPr>
          <w:rFonts w:asciiTheme="majorHAnsi" w:hAnsiTheme="majorHAnsi"/>
          <w:color w:val="000000" w:themeColor="text1"/>
        </w:rPr>
        <w:t xml:space="preserve">which may </w:t>
      </w:r>
      <w:r w:rsidR="00554AC1" w:rsidRPr="00225E87">
        <w:rPr>
          <w:rFonts w:asciiTheme="majorHAnsi" w:hAnsiTheme="majorHAnsi"/>
          <w:color w:val="000000" w:themeColor="text1"/>
        </w:rPr>
        <w:t xml:space="preserve">delay the deployment of two other channel consumed by the update. </w:t>
      </w:r>
    </w:p>
    <w:p w:rsidR="00BB0099" w:rsidRPr="00225E87" w:rsidRDefault="00BB0099" w:rsidP="006322DE">
      <w:pPr>
        <w:spacing w:after="0"/>
        <w:ind w:left="1080"/>
        <w:rPr>
          <w:rFonts w:asciiTheme="majorHAnsi" w:hAnsiTheme="majorHAnsi"/>
          <w:color w:val="000000" w:themeColor="text1"/>
        </w:rPr>
      </w:pPr>
    </w:p>
    <w:p w:rsidR="00554AC1" w:rsidRDefault="00554AC1" w:rsidP="00BB0099">
      <w:pPr>
        <w:pStyle w:val="Heading3"/>
        <w:numPr>
          <w:ilvl w:val="2"/>
          <w:numId w:val="31"/>
        </w:numPr>
        <w:rPr>
          <w:sz w:val="22"/>
          <w:szCs w:val="22"/>
        </w:rPr>
      </w:pPr>
      <w:bookmarkStart w:id="62" w:name="_Toc476293219"/>
      <w:bookmarkStart w:id="63" w:name="_Toc485897861"/>
      <w:r w:rsidRPr="00225E87">
        <w:rPr>
          <w:sz w:val="22"/>
          <w:szCs w:val="22"/>
        </w:rPr>
        <w:t>Data Driven Migration</w:t>
      </w:r>
      <w:bookmarkEnd w:id="62"/>
      <w:bookmarkEnd w:id="63"/>
    </w:p>
    <w:p w:rsidR="00BB0099" w:rsidRPr="00BB0099" w:rsidRDefault="00BB0099" w:rsidP="00BB0099"/>
    <w:p w:rsidR="00554AC1" w:rsidRPr="00597A96" w:rsidRDefault="00554AC1" w:rsidP="006322DE">
      <w:pPr>
        <w:spacing w:after="0"/>
        <w:rPr>
          <w:rFonts w:asciiTheme="majorHAnsi" w:hAnsiTheme="majorHAnsi"/>
        </w:rPr>
      </w:pPr>
      <w:r w:rsidRPr="002020F2">
        <w:rPr>
          <w:rFonts w:asciiTheme="majorHAnsi" w:hAnsiTheme="majorHAnsi"/>
          <w:sz w:val="24"/>
          <w:szCs w:val="24"/>
        </w:rPr>
        <w:tab/>
      </w:r>
      <w:r w:rsidR="00BB0099" w:rsidRPr="00597A96">
        <w:rPr>
          <w:rFonts w:asciiTheme="majorHAnsi" w:hAnsiTheme="majorHAnsi"/>
        </w:rPr>
        <w:t xml:space="preserve">During migration, developer may attempt to add </w:t>
      </w:r>
      <w:r w:rsidRPr="00597A96">
        <w:rPr>
          <w:rFonts w:asciiTheme="majorHAnsi" w:hAnsiTheme="majorHAnsi"/>
        </w:rPr>
        <w:t xml:space="preserve">functionality and data migration </w:t>
      </w:r>
      <w:r w:rsidR="00BB0099" w:rsidRPr="00597A96">
        <w:rPr>
          <w:rFonts w:asciiTheme="majorHAnsi" w:hAnsiTheme="majorHAnsi"/>
        </w:rPr>
        <w:t>simultaneously</w:t>
      </w:r>
      <w:r w:rsidRPr="00597A96">
        <w:rPr>
          <w:rFonts w:asciiTheme="majorHAnsi" w:hAnsiTheme="majorHAnsi"/>
        </w:rPr>
        <w:t>. Th</w:t>
      </w:r>
      <w:r w:rsidR="00BB0099" w:rsidRPr="00597A96">
        <w:rPr>
          <w:rFonts w:asciiTheme="majorHAnsi" w:hAnsiTheme="majorHAnsi"/>
        </w:rPr>
        <w:t>at may</w:t>
      </w:r>
      <w:r w:rsidR="0048393E" w:rsidRPr="00597A96">
        <w:rPr>
          <w:rFonts w:asciiTheme="majorHAnsi" w:hAnsiTheme="majorHAnsi"/>
        </w:rPr>
        <w:t xml:space="preserve"> not allow the </w:t>
      </w:r>
      <w:proofErr w:type="spellStart"/>
      <w:r w:rsidR="0048393E" w:rsidRPr="00597A96">
        <w:rPr>
          <w:rFonts w:asciiTheme="majorHAnsi" w:hAnsiTheme="majorHAnsi"/>
        </w:rPr>
        <w:t>mS</w:t>
      </w:r>
      <w:proofErr w:type="spellEnd"/>
      <w:r w:rsidR="0048393E" w:rsidRPr="00597A96">
        <w:rPr>
          <w:rFonts w:asciiTheme="majorHAnsi" w:hAnsiTheme="majorHAnsi"/>
        </w:rPr>
        <w:t xml:space="preserve"> </w:t>
      </w:r>
      <w:r w:rsidRPr="00597A96">
        <w:rPr>
          <w:rFonts w:asciiTheme="majorHAnsi" w:hAnsiTheme="majorHAnsi"/>
        </w:rPr>
        <w:t>to</w:t>
      </w:r>
      <w:r w:rsidR="0048393E" w:rsidRPr="00597A96">
        <w:rPr>
          <w:rFonts w:asciiTheme="majorHAnsi" w:hAnsiTheme="majorHAnsi"/>
        </w:rPr>
        <w:t xml:space="preserve"> be</w:t>
      </w:r>
      <w:r w:rsidRPr="00597A96">
        <w:rPr>
          <w:rFonts w:asciiTheme="majorHAnsi" w:hAnsiTheme="majorHAnsi"/>
        </w:rPr>
        <w:t xml:space="preserve"> single purpose</w:t>
      </w:r>
      <w:r w:rsidR="0048393E" w:rsidRPr="00597A96">
        <w:rPr>
          <w:rFonts w:asciiTheme="majorHAnsi" w:hAnsiTheme="majorHAnsi"/>
        </w:rPr>
        <w:t>.  Additional cost, time and effort will be needed for corrections to single purpose.</w:t>
      </w:r>
      <w:r w:rsidRPr="00597A96">
        <w:rPr>
          <w:rFonts w:asciiTheme="majorHAnsi" w:hAnsiTheme="majorHAnsi"/>
        </w:rPr>
        <w:t xml:space="preserve"> </w:t>
      </w:r>
      <w:r w:rsidR="0048393E" w:rsidRPr="00597A96">
        <w:rPr>
          <w:rFonts w:asciiTheme="majorHAnsi" w:hAnsiTheme="majorHAnsi"/>
        </w:rPr>
        <w:t xml:space="preserve"> </w:t>
      </w:r>
    </w:p>
    <w:p w:rsidR="00554AC1" w:rsidRPr="00597A96" w:rsidRDefault="00554AC1" w:rsidP="006322DE">
      <w:pPr>
        <w:spacing w:after="0"/>
        <w:rPr>
          <w:rFonts w:asciiTheme="majorHAnsi" w:hAnsiTheme="majorHAnsi"/>
        </w:rPr>
      </w:pPr>
    </w:p>
    <w:p w:rsidR="00554AC1" w:rsidRDefault="0048393E" w:rsidP="006322DE">
      <w:pPr>
        <w:spacing w:after="0"/>
        <w:rPr>
          <w:rFonts w:asciiTheme="majorHAnsi" w:hAnsiTheme="majorHAnsi"/>
        </w:rPr>
      </w:pPr>
      <w:r w:rsidRPr="00597A96">
        <w:rPr>
          <w:rFonts w:asciiTheme="majorHAnsi" w:hAnsiTheme="majorHAnsi"/>
        </w:rPr>
        <w:t xml:space="preserve">It is best to </w:t>
      </w:r>
      <w:r w:rsidR="00554AC1" w:rsidRPr="00597A96">
        <w:rPr>
          <w:rFonts w:asciiTheme="majorHAnsi" w:hAnsiTheme="majorHAnsi"/>
        </w:rPr>
        <w:t xml:space="preserve">start </w:t>
      </w:r>
      <w:r w:rsidRPr="00597A96">
        <w:rPr>
          <w:rFonts w:asciiTheme="majorHAnsi" w:hAnsiTheme="majorHAnsi"/>
        </w:rPr>
        <w:t xml:space="preserve">with a </w:t>
      </w:r>
      <w:r w:rsidR="00554AC1" w:rsidRPr="00597A96">
        <w:rPr>
          <w:rFonts w:asciiTheme="majorHAnsi" w:hAnsiTheme="majorHAnsi"/>
        </w:rPr>
        <w:t xml:space="preserve">coarse separation of functionalities </w:t>
      </w:r>
      <w:r w:rsidRPr="00597A96">
        <w:rPr>
          <w:rFonts w:asciiTheme="majorHAnsi" w:hAnsiTheme="majorHAnsi"/>
        </w:rPr>
        <w:t>and use an iterative process to achieve the ‘Bounded</w:t>
      </w:r>
      <w:r w:rsidR="00554AC1" w:rsidRPr="00597A96">
        <w:rPr>
          <w:rFonts w:asciiTheme="majorHAnsi" w:hAnsiTheme="majorHAnsi"/>
        </w:rPr>
        <w:t xml:space="preserve"> Context’. </w:t>
      </w:r>
      <w:r w:rsidRPr="00597A96">
        <w:rPr>
          <w:rFonts w:asciiTheme="majorHAnsi" w:hAnsiTheme="majorHAnsi"/>
        </w:rPr>
        <w:t xml:space="preserve"> It </w:t>
      </w:r>
      <w:r w:rsidR="00554AC1" w:rsidRPr="00597A96">
        <w:rPr>
          <w:rFonts w:asciiTheme="majorHAnsi" w:hAnsiTheme="majorHAnsi"/>
        </w:rPr>
        <w:t xml:space="preserve">will point to </w:t>
      </w:r>
      <w:r w:rsidRPr="00597A96">
        <w:rPr>
          <w:rFonts w:asciiTheme="majorHAnsi" w:hAnsiTheme="majorHAnsi"/>
        </w:rPr>
        <w:t xml:space="preserve">a </w:t>
      </w:r>
      <w:r w:rsidR="00554AC1" w:rsidRPr="00597A96">
        <w:rPr>
          <w:rFonts w:asciiTheme="majorHAnsi" w:hAnsiTheme="majorHAnsi"/>
        </w:rPr>
        <w:t>single database.</w:t>
      </w:r>
      <w:r w:rsidR="00597A96">
        <w:rPr>
          <w:rFonts w:asciiTheme="majorHAnsi" w:hAnsiTheme="majorHAnsi"/>
        </w:rPr>
        <w:t xml:space="preserve">   </w:t>
      </w:r>
    </w:p>
    <w:p w:rsidR="00597A96" w:rsidRPr="00597A96" w:rsidRDefault="00597A96" w:rsidP="006322DE">
      <w:pPr>
        <w:spacing w:after="0"/>
        <w:rPr>
          <w:rFonts w:asciiTheme="majorHAnsi" w:hAnsiTheme="majorHAnsi"/>
        </w:rPr>
      </w:pPr>
    </w:p>
    <w:p w:rsidR="002020F2" w:rsidRDefault="009A1E29" w:rsidP="006322DE">
      <w:pPr>
        <w:spacing w:after="0"/>
      </w:pPr>
      <w:r>
        <w:rPr>
          <w:noProof/>
        </w:rPr>
        <w:drawing>
          <wp:inline distT="0" distB="0" distL="0" distR="0" wp14:anchorId="6BE24196" wp14:editId="61FB1632">
            <wp:extent cx="4718649" cy="2829116"/>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31584" cy="2836871"/>
                    </a:xfrm>
                    <a:prstGeom prst="rect">
                      <a:avLst/>
                    </a:prstGeom>
                    <a:noFill/>
                    <a:ln>
                      <a:noFill/>
                    </a:ln>
                  </pic:spPr>
                </pic:pic>
              </a:graphicData>
            </a:graphic>
          </wp:inline>
        </w:drawing>
      </w:r>
      <w:r w:rsidR="002020F2" w:rsidRPr="002020F2">
        <w:t xml:space="preserve"> </w:t>
      </w:r>
    </w:p>
    <w:p w:rsidR="002020F2" w:rsidRDefault="002020F2" w:rsidP="006322DE">
      <w:pPr>
        <w:spacing w:after="0"/>
      </w:pPr>
    </w:p>
    <w:p w:rsidR="00554AC1" w:rsidRPr="002020F2" w:rsidRDefault="002020F2" w:rsidP="006322DE">
      <w:pPr>
        <w:spacing w:after="0"/>
        <w:rPr>
          <w:rFonts w:asciiTheme="majorHAnsi" w:hAnsiTheme="majorHAnsi"/>
          <w:sz w:val="24"/>
          <w:szCs w:val="24"/>
        </w:rPr>
      </w:pPr>
      <w:r w:rsidRPr="002020F2">
        <w:rPr>
          <w:rFonts w:asciiTheme="majorHAnsi" w:hAnsiTheme="majorHAnsi"/>
          <w:sz w:val="24"/>
          <w:szCs w:val="24"/>
        </w:rPr>
        <w:t xml:space="preserve">Once </w:t>
      </w:r>
      <w:r w:rsidR="00EC1844">
        <w:rPr>
          <w:rFonts w:asciiTheme="majorHAnsi" w:hAnsiTheme="majorHAnsi"/>
          <w:sz w:val="24"/>
          <w:szCs w:val="24"/>
        </w:rPr>
        <w:t xml:space="preserve">there is no longer </w:t>
      </w:r>
      <w:r w:rsidR="00554AC1" w:rsidRPr="002020F2">
        <w:rPr>
          <w:rFonts w:asciiTheme="majorHAnsi" w:hAnsiTheme="majorHAnsi"/>
          <w:sz w:val="24"/>
          <w:szCs w:val="24"/>
        </w:rPr>
        <w:t>move</w:t>
      </w:r>
      <w:r w:rsidR="00597A96">
        <w:rPr>
          <w:rFonts w:asciiTheme="majorHAnsi" w:hAnsiTheme="majorHAnsi"/>
          <w:sz w:val="24"/>
          <w:szCs w:val="24"/>
        </w:rPr>
        <w:t>ment</w:t>
      </w:r>
      <w:r w:rsidR="00554AC1" w:rsidRPr="002020F2">
        <w:rPr>
          <w:rFonts w:asciiTheme="majorHAnsi" w:hAnsiTheme="majorHAnsi"/>
          <w:sz w:val="24"/>
          <w:szCs w:val="24"/>
        </w:rPr>
        <w:t xml:space="preserve"> in the functionality</w:t>
      </w:r>
      <w:r w:rsidR="00EC1844">
        <w:rPr>
          <w:rFonts w:asciiTheme="majorHAnsi" w:hAnsiTheme="majorHAnsi"/>
          <w:sz w:val="24"/>
          <w:szCs w:val="24"/>
        </w:rPr>
        <w:t xml:space="preserve">, </w:t>
      </w:r>
      <w:r w:rsidR="00554AC1" w:rsidRPr="002020F2">
        <w:rPr>
          <w:rFonts w:asciiTheme="majorHAnsi" w:hAnsiTheme="majorHAnsi"/>
          <w:sz w:val="24"/>
          <w:szCs w:val="24"/>
        </w:rPr>
        <w:t xml:space="preserve">partition the data ownership </w:t>
      </w:r>
      <w:r w:rsidR="00EC1844">
        <w:rPr>
          <w:rFonts w:asciiTheme="majorHAnsi" w:hAnsiTheme="majorHAnsi"/>
          <w:sz w:val="24"/>
          <w:szCs w:val="24"/>
        </w:rPr>
        <w:t xml:space="preserve">to </w:t>
      </w:r>
      <w:r w:rsidR="00554AC1" w:rsidRPr="002020F2">
        <w:rPr>
          <w:rFonts w:asciiTheme="majorHAnsi" w:hAnsiTheme="majorHAnsi"/>
          <w:sz w:val="24"/>
          <w:szCs w:val="24"/>
        </w:rPr>
        <w:t xml:space="preserve">aligned with the </w:t>
      </w:r>
      <w:proofErr w:type="spellStart"/>
      <w:r w:rsidR="00700F06">
        <w:rPr>
          <w:rFonts w:asciiTheme="majorHAnsi" w:hAnsiTheme="majorHAnsi" w:cstheme="minorHAnsi"/>
          <w:sz w:val="24"/>
          <w:szCs w:val="24"/>
        </w:rPr>
        <w:t>mS</w:t>
      </w:r>
      <w:r w:rsidR="00554AC1" w:rsidRPr="002020F2">
        <w:rPr>
          <w:rFonts w:asciiTheme="majorHAnsi" w:hAnsiTheme="majorHAnsi"/>
          <w:sz w:val="24"/>
          <w:szCs w:val="24"/>
        </w:rPr>
        <w:t>.</w:t>
      </w:r>
      <w:proofErr w:type="spellEnd"/>
    </w:p>
    <w:p w:rsidR="002020F2" w:rsidRPr="00950EF2" w:rsidRDefault="002020F2" w:rsidP="006322DE">
      <w:pPr>
        <w:spacing w:after="0"/>
      </w:pPr>
    </w:p>
    <w:p w:rsidR="00554AC1" w:rsidRDefault="003404A0" w:rsidP="006322DE">
      <w:pPr>
        <w:pStyle w:val="Heading3"/>
      </w:pPr>
      <w:bookmarkStart w:id="64" w:name="_Toc476293220"/>
      <w:bookmarkStart w:id="65" w:name="_Toc485897862"/>
      <w:r>
        <w:t>7</w:t>
      </w:r>
      <w:r w:rsidR="00554AC1">
        <w:t>.3.5</w:t>
      </w:r>
      <w:r w:rsidR="00554AC1">
        <w:tab/>
        <w:t>Unknown Caller/Debugging Hell Too Many Data Migration</w:t>
      </w:r>
      <w:bookmarkEnd w:id="64"/>
      <w:bookmarkEnd w:id="65"/>
    </w:p>
    <w:p w:rsidR="00554AC1" w:rsidRDefault="00554AC1" w:rsidP="006322DE">
      <w:pPr>
        <w:spacing w:after="0"/>
      </w:pPr>
    </w:p>
    <w:p w:rsidR="00554AC1" w:rsidRPr="002020F2" w:rsidRDefault="00554AC1" w:rsidP="006322DE">
      <w:pPr>
        <w:spacing w:after="0"/>
        <w:rPr>
          <w:rFonts w:asciiTheme="majorHAnsi" w:hAnsiTheme="majorHAnsi"/>
          <w:sz w:val="24"/>
          <w:szCs w:val="24"/>
        </w:rPr>
      </w:pPr>
      <w:r w:rsidRPr="002020F2">
        <w:rPr>
          <w:rFonts w:asciiTheme="majorHAnsi" w:hAnsiTheme="majorHAnsi"/>
          <w:sz w:val="24"/>
          <w:szCs w:val="24"/>
        </w:rPr>
        <w:tab/>
      </w:r>
      <w:proofErr w:type="spellStart"/>
      <w:proofErr w:type="gramStart"/>
      <w:r w:rsidR="007D43A1" w:rsidRPr="00A074AA">
        <w:rPr>
          <w:rFonts w:asciiTheme="majorHAnsi" w:hAnsiTheme="majorHAnsi" w:cstheme="minorHAnsi"/>
          <w:sz w:val="24"/>
          <w:szCs w:val="24"/>
        </w:rPr>
        <w:t>mS</w:t>
      </w:r>
      <w:proofErr w:type="spellEnd"/>
      <w:proofErr w:type="gramEnd"/>
      <w:r w:rsidR="007D43A1" w:rsidRPr="00A074AA">
        <w:rPr>
          <w:rFonts w:asciiTheme="majorHAnsi" w:hAnsiTheme="majorHAnsi"/>
          <w:sz w:val="24"/>
          <w:szCs w:val="24"/>
        </w:rPr>
        <w:t xml:space="preserve"> use</w:t>
      </w:r>
      <w:r w:rsidR="007D43A1">
        <w:rPr>
          <w:rFonts w:asciiTheme="majorHAnsi" w:hAnsiTheme="majorHAnsi"/>
          <w:sz w:val="24"/>
          <w:szCs w:val="24"/>
        </w:rPr>
        <w:t>s</w:t>
      </w:r>
      <w:r w:rsidR="007D43A1" w:rsidRPr="00A074AA">
        <w:rPr>
          <w:rFonts w:asciiTheme="majorHAnsi" w:hAnsiTheme="majorHAnsi"/>
          <w:sz w:val="24"/>
          <w:szCs w:val="24"/>
        </w:rPr>
        <w:t xml:space="preserve"> chaining calls to other service. It requires collaboration among the chained services for debugging and support</w:t>
      </w:r>
    </w:p>
    <w:p w:rsidR="00554AC1" w:rsidRDefault="00554AC1" w:rsidP="006322DE">
      <w:pPr>
        <w:spacing w:after="0"/>
        <w:ind w:left="720"/>
      </w:pPr>
      <w:r>
        <w:rPr>
          <w:noProof/>
        </w:rPr>
        <w:drawing>
          <wp:inline distT="0" distB="0" distL="0" distR="0" wp14:anchorId="788F5BFF" wp14:editId="2EC92BB1">
            <wp:extent cx="4083685" cy="30454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083685" cy="3045460"/>
                    </a:xfrm>
                    <a:prstGeom prst="rect">
                      <a:avLst/>
                    </a:prstGeom>
                    <a:noFill/>
                    <a:ln>
                      <a:noFill/>
                    </a:ln>
                  </pic:spPr>
                </pic:pic>
              </a:graphicData>
            </a:graphic>
          </wp:inline>
        </w:drawing>
      </w:r>
    </w:p>
    <w:p w:rsidR="00554AC1" w:rsidRDefault="00554AC1" w:rsidP="006322DE">
      <w:pPr>
        <w:spacing w:after="0"/>
      </w:pPr>
    </w:p>
    <w:p w:rsidR="007D43A1" w:rsidRPr="002020F2" w:rsidRDefault="007D43A1" w:rsidP="007D43A1">
      <w:pPr>
        <w:spacing w:after="0"/>
        <w:rPr>
          <w:rFonts w:asciiTheme="majorHAnsi" w:hAnsiTheme="majorHAnsi"/>
          <w:sz w:val="24"/>
          <w:szCs w:val="24"/>
        </w:rPr>
      </w:pPr>
      <w:r>
        <w:rPr>
          <w:rFonts w:asciiTheme="majorHAnsi" w:hAnsiTheme="majorHAnsi"/>
          <w:sz w:val="24"/>
          <w:szCs w:val="24"/>
        </w:rPr>
        <w:t xml:space="preserve">Maintaining a correlation ID across a sequence in </w:t>
      </w:r>
      <w:proofErr w:type="spellStart"/>
      <w:r>
        <w:rPr>
          <w:rFonts w:asciiTheme="majorHAnsi" w:hAnsiTheme="majorHAnsi"/>
          <w:sz w:val="24"/>
          <w:szCs w:val="24"/>
        </w:rPr>
        <w:t>mS</w:t>
      </w:r>
      <w:proofErr w:type="spellEnd"/>
      <w:r>
        <w:rPr>
          <w:rFonts w:asciiTheme="majorHAnsi" w:hAnsiTheme="majorHAnsi"/>
          <w:sz w:val="24"/>
          <w:szCs w:val="24"/>
        </w:rPr>
        <w:t xml:space="preserve"> calls (chaining) supports traceability and troubleshooting for the implemented </w:t>
      </w:r>
      <w:proofErr w:type="spellStart"/>
      <w:r>
        <w:rPr>
          <w:rFonts w:asciiTheme="majorHAnsi" w:hAnsiTheme="majorHAnsi"/>
          <w:sz w:val="24"/>
          <w:szCs w:val="24"/>
        </w:rPr>
        <w:t>mS.</w:t>
      </w:r>
      <w:proofErr w:type="spellEnd"/>
      <w:r>
        <w:rPr>
          <w:rFonts w:asciiTheme="majorHAnsi" w:hAnsiTheme="majorHAnsi"/>
          <w:sz w:val="24"/>
          <w:szCs w:val="24"/>
        </w:rPr>
        <w:t xml:space="preserve">  </w:t>
      </w:r>
    </w:p>
    <w:p w:rsidR="00554AC1" w:rsidRPr="00950EF2" w:rsidRDefault="00554AC1" w:rsidP="006322DE">
      <w:pPr>
        <w:spacing w:after="0"/>
      </w:pPr>
      <w:r>
        <w:tab/>
      </w:r>
    </w:p>
    <w:p w:rsidR="00554AC1" w:rsidRDefault="003404A0" w:rsidP="006322DE">
      <w:pPr>
        <w:pStyle w:val="Heading3"/>
      </w:pPr>
      <w:bookmarkStart w:id="66" w:name="_Toc476293221"/>
      <w:bookmarkStart w:id="67" w:name="_Toc485897863"/>
      <w:r>
        <w:t>7</w:t>
      </w:r>
      <w:r w:rsidR="00554AC1">
        <w:t>.3.6</w:t>
      </w:r>
      <w:r w:rsidR="00554AC1">
        <w:tab/>
        <w:t>Synchronous World/Timeout</w:t>
      </w:r>
      <w:bookmarkEnd w:id="66"/>
      <w:bookmarkEnd w:id="67"/>
    </w:p>
    <w:p w:rsidR="00554AC1" w:rsidRPr="002020F2" w:rsidRDefault="00554AC1" w:rsidP="006322DE">
      <w:pPr>
        <w:spacing w:after="0"/>
        <w:rPr>
          <w:rFonts w:asciiTheme="majorHAnsi" w:hAnsiTheme="majorHAnsi"/>
          <w:sz w:val="24"/>
          <w:szCs w:val="24"/>
        </w:rPr>
      </w:pPr>
      <w:r>
        <w:tab/>
      </w:r>
      <w:r w:rsidRPr="002020F2">
        <w:rPr>
          <w:rFonts w:asciiTheme="majorHAnsi" w:hAnsiTheme="majorHAnsi"/>
          <w:sz w:val="24"/>
          <w:szCs w:val="24"/>
        </w:rPr>
        <w:tab/>
        <w:t>There should be a balance between synchronous and asynchronous communication of our services.</w:t>
      </w:r>
    </w:p>
    <w:p w:rsidR="00554AC1" w:rsidRDefault="00554AC1" w:rsidP="006322DE">
      <w:pPr>
        <w:spacing w:after="0"/>
      </w:pPr>
    </w:p>
    <w:p w:rsidR="00554AC1" w:rsidRDefault="00554AC1" w:rsidP="006322DE">
      <w:pPr>
        <w:spacing w:after="0"/>
      </w:pPr>
    </w:p>
    <w:p w:rsidR="00554AC1" w:rsidRDefault="00554AC1" w:rsidP="006322DE">
      <w:pPr>
        <w:spacing w:after="0"/>
      </w:pPr>
      <w:r>
        <w:rPr>
          <w:noProof/>
        </w:rPr>
        <w:lastRenderedPageBreak/>
        <w:drawing>
          <wp:inline distT="0" distB="0" distL="0" distR="0" wp14:anchorId="769DE7E9" wp14:editId="22D6C1D8">
            <wp:extent cx="5935980" cy="4680585"/>
            <wp:effectExtent l="0" t="0" r="762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35980" cy="4680585"/>
                    </a:xfrm>
                    <a:prstGeom prst="rect">
                      <a:avLst/>
                    </a:prstGeom>
                    <a:noFill/>
                    <a:ln>
                      <a:noFill/>
                    </a:ln>
                  </pic:spPr>
                </pic:pic>
              </a:graphicData>
            </a:graphic>
          </wp:inline>
        </w:drawing>
      </w:r>
    </w:p>
    <w:p w:rsidR="00554AC1" w:rsidRPr="002020F2" w:rsidRDefault="00554AC1" w:rsidP="006322DE">
      <w:pPr>
        <w:spacing w:after="0"/>
        <w:rPr>
          <w:rFonts w:asciiTheme="majorHAnsi" w:hAnsiTheme="majorHAnsi"/>
          <w:sz w:val="24"/>
          <w:szCs w:val="24"/>
        </w:rPr>
      </w:pPr>
      <w:r w:rsidRPr="002020F2">
        <w:rPr>
          <w:rFonts w:asciiTheme="majorHAnsi" w:hAnsiTheme="majorHAnsi"/>
          <w:sz w:val="24"/>
          <w:szCs w:val="24"/>
        </w:rPr>
        <w:t xml:space="preserve">In synchronous world, if there is only one malfunctioning </w:t>
      </w:r>
      <w:proofErr w:type="spellStart"/>
      <w:r w:rsidR="00700F06">
        <w:rPr>
          <w:rFonts w:asciiTheme="majorHAnsi" w:hAnsiTheme="majorHAnsi" w:cstheme="minorHAnsi"/>
          <w:sz w:val="24"/>
          <w:szCs w:val="24"/>
        </w:rPr>
        <w:t>mS</w:t>
      </w:r>
      <w:proofErr w:type="spellEnd"/>
      <w:r w:rsidRPr="002020F2">
        <w:rPr>
          <w:rFonts w:asciiTheme="majorHAnsi" w:hAnsiTheme="majorHAnsi"/>
          <w:sz w:val="24"/>
          <w:szCs w:val="24"/>
        </w:rPr>
        <w:t xml:space="preserve">, the whole system </w:t>
      </w:r>
      <w:r w:rsidR="002325D5">
        <w:rPr>
          <w:rFonts w:asciiTheme="majorHAnsi" w:hAnsiTheme="majorHAnsi"/>
          <w:sz w:val="24"/>
          <w:szCs w:val="24"/>
        </w:rPr>
        <w:t xml:space="preserve">may be </w:t>
      </w:r>
      <w:r w:rsidR="002325D5" w:rsidRPr="002020F2">
        <w:rPr>
          <w:rFonts w:asciiTheme="majorHAnsi" w:hAnsiTheme="majorHAnsi"/>
          <w:sz w:val="24"/>
          <w:szCs w:val="24"/>
        </w:rPr>
        <w:t>compromised</w:t>
      </w:r>
      <w:r w:rsidRPr="002020F2">
        <w:rPr>
          <w:rFonts w:asciiTheme="majorHAnsi" w:hAnsiTheme="majorHAnsi"/>
          <w:sz w:val="24"/>
          <w:szCs w:val="24"/>
        </w:rPr>
        <w:t xml:space="preserve">. Asynchronous service can </w:t>
      </w:r>
      <w:r w:rsidR="002325D5">
        <w:rPr>
          <w:rFonts w:asciiTheme="majorHAnsi" w:hAnsiTheme="majorHAnsi"/>
          <w:sz w:val="24"/>
          <w:szCs w:val="24"/>
        </w:rPr>
        <w:t xml:space="preserve">avoid </w:t>
      </w:r>
      <w:r w:rsidRPr="002020F2">
        <w:rPr>
          <w:rFonts w:asciiTheme="majorHAnsi" w:hAnsiTheme="majorHAnsi"/>
          <w:sz w:val="24"/>
          <w:szCs w:val="24"/>
        </w:rPr>
        <w:t>th</w:t>
      </w:r>
      <w:r w:rsidR="002325D5">
        <w:rPr>
          <w:rFonts w:asciiTheme="majorHAnsi" w:hAnsiTheme="majorHAnsi"/>
          <w:sz w:val="24"/>
          <w:szCs w:val="24"/>
        </w:rPr>
        <w:t>is</w:t>
      </w:r>
      <w:r w:rsidRPr="002020F2">
        <w:rPr>
          <w:rFonts w:asciiTheme="majorHAnsi" w:hAnsiTheme="majorHAnsi"/>
          <w:sz w:val="24"/>
          <w:szCs w:val="24"/>
        </w:rPr>
        <w:t xml:space="preserve"> situation and also provide better performance and ensures loose coupling.</w:t>
      </w:r>
    </w:p>
    <w:p w:rsidR="0029444A" w:rsidRDefault="003404A0" w:rsidP="006322DE">
      <w:pPr>
        <w:pStyle w:val="Heading3"/>
      </w:pPr>
      <w:bookmarkStart w:id="68" w:name="_Toc477268005"/>
      <w:bookmarkStart w:id="69" w:name="_Toc485897864"/>
      <w:r>
        <w:t>7</w:t>
      </w:r>
      <w:r w:rsidR="0029444A">
        <w:t>.3.7</w:t>
      </w:r>
      <w:r w:rsidR="0029444A">
        <w:tab/>
        <w:t>Timeout/Circuit Breaker Pattern</w:t>
      </w:r>
      <w:bookmarkEnd w:id="68"/>
      <w:bookmarkEnd w:id="69"/>
    </w:p>
    <w:p w:rsidR="0029444A" w:rsidRDefault="0029444A" w:rsidP="006322DE">
      <w:pPr>
        <w:spacing w:after="0"/>
      </w:pPr>
      <w:r>
        <w:tab/>
      </w:r>
    </w:p>
    <w:p w:rsidR="0029444A" w:rsidRPr="002020F2" w:rsidRDefault="0029444A" w:rsidP="006322DE">
      <w:pPr>
        <w:spacing w:after="0"/>
        <w:rPr>
          <w:rFonts w:asciiTheme="majorHAnsi" w:hAnsiTheme="majorHAnsi"/>
          <w:sz w:val="24"/>
          <w:szCs w:val="24"/>
        </w:rPr>
      </w:pPr>
      <w:r>
        <w:tab/>
      </w:r>
      <w:r w:rsidR="0061692D">
        <w:t>A synchronous</w:t>
      </w:r>
      <w:r w:rsidR="0061692D" w:rsidRPr="002020F2">
        <w:rPr>
          <w:rFonts w:asciiTheme="majorHAnsi" w:hAnsiTheme="majorHAnsi"/>
          <w:sz w:val="24"/>
          <w:szCs w:val="24"/>
        </w:rPr>
        <w:t xml:space="preserve"> call </w:t>
      </w:r>
      <w:r w:rsidRPr="002020F2">
        <w:rPr>
          <w:rFonts w:asciiTheme="majorHAnsi" w:hAnsiTheme="majorHAnsi"/>
          <w:sz w:val="24"/>
          <w:szCs w:val="24"/>
        </w:rPr>
        <w:t xml:space="preserve">timeout </w:t>
      </w:r>
      <w:r w:rsidR="0061692D">
        <w:rPr>
          <w:rFonts w:asciiTheme="majorHAnsi" w:hAnsiTheme="majorHAnsi"/>
          <w:sz w:val="24"/>
          <w:szCs w:val="24"/>
        </w:rPr>
        <w:t xml:space="preserve">is implemented </w:t>
      </w:r>
      <w:r w:rsidRPr="002020F2">
        <w:rPr>
          <w:rFonts w:asciiTheme="majorHAnsi" w:hAnsiTheme="majorHAnsi"/>
          <w:sz w:val="24"/>
          <w:szCs w:val="24"/>
        </w:rPr>
        <w:t xml:space="preserve">when </w:t>
      </w:r>
      <w:r w:rsidR="0061692D">
        <w:rPr>
          <w:rFonts w:asciiTheme="majorHAnsi" w:hAnsiTheme="majorHAnsi"/>
          <w:sz w:val="24"/>
          <w:szCs w:val="24"/>
        </w:rPr>
        <w:t xml:space="preserve">a response is not received from </w:t>
      </w:r>
      <w:r w:rsidRPr="002020F2">
        <w:rPr>
          <w:rFonts w:asciiTheme="majorHAnsi" w:hAnsiTheme="majorHAnsi"/>
          <w:sz w:val="24"/>
          <w:szCs w:val="24"/>
        </w:rPr>
        <w:t>downstream</w:t>
      </w:r>
      <w:r w:rsidR="0061692D">
        <w:rPr>
          <w:rFonts w:asciiTheme="majorHAnsi" w:hAnsiTheme="majorHAnsi"/>
          <w:sz w:val="24"/>
          <w:szCs w:val="24"/>
        </w:rPr>
        <w:t xml:space="preserve"> so to avoid bringing down the system</w:t>
      </w:r>
      <w:r w:rsidRPr="002020F2">
        <w:rPr>
          <w:rFonts w:asciiTheme="majorHAnsi" w:hAnsiTheme="majorHAnsi"/>
          <w:sz w:val="24"/>
          <w:szCs w:val="24"/>
        </w:rPr>
        <w:t>.</w:t>
      </w:r>
    </w:p>
    <w:p w:rsidR="0029444A" w:rsidRDefault="0029444A" w:rsidP="006322DE">
      <w:pPr>
        <w:spacing w:after="0"/>
      </w:pPr>
    </w:p>
    <w:p w:rsidR="0029444A" w:rsidRPr="002020F2" w:rsidRDefault="0029444A" w:rsidP="006322DE">
      <w:pPr>
        <w:spacing w:after="0"/>
        <w:rPr>
          <w:rFonts w:asciiTheme="majorHAnsi" w:hAnsiTheme="majorHAnsi"/>
          <w:sz w:val="24"/>
          <w:szCs w:val="24"/>
        </w:rPr>
      </w:pPr>
      <w:r w:rsidRPr="002020F2">
        <w:rPr>
          <w:rFonts w:asciiTheme="majorHAnsi" w:hAnsiTheme="majorHAnsi"/>
          <w:sz w:val="24"/>
          <w:szCs w:val="24"/>
        </w:rPr>
        <w:t xml:space="preserve">Since </w:t>
      </w:r>
      <w:proofErr w:type="spellStart"/>
      <w:r w:rsidR="00700F06">
        <w:rPr>
          <w:rFonts w:asciiTheme="majorHAnsi" w:hAnsiTheme="majorHAnsi" w:cstheme="minorHAnsi"/>
          <w:sz w:val="24"/>
          <w:szCs w:val="24"/>
        </w:rPr>
        <w:t>mS</w:t>
      </w:r>
      <w:proofErr w:type="spellEnd"/>
      <w:r w:rsidRPr="002020F2">
        <w:rPr>
          <w:rFonts w:asciiTheme="majorHAnsi" w:hAnsiTheme="majorHAnsi"/>
          <w:sz w:val="24"/>
          <w:szCs w:val="24"/>
        </w:rPr>
        <w:t xml:space="preserve"> is a distributed architecture, service availability and responsiveness is important</w:t>
      </w:r>
      <w:r w:rsidR="00FF3AF3">
        <w:rPr>
          <w:rFonts w:asciiTheme="majorHAnsi" w:hAnsiTheme="majorHAnsi"/>
          <w:sz w:val="24"/>
          <w:szCs w:val="24"/>
        </w:rPr>
        <w:t xml:space="preserve">. If the </w:t>
      </w:r>
      <w:r w:rsidRPr="002020F2">
        <w:rPr>
          <w:rFonts w:asciiTheme="majorHAnsi" w:hAnsiTheme="majorHAnsi"/>
          <w:sz w:val="24"/>
          <w:szCs w:val="24"/>
        </w:rPr>
        <w:t xml:space="preserve">service </w:t>
      </w:r>
      <w:r w:rsidR="00FF3AF3">
        <w:rPr>
          <w:rFonts w:asciiTheme="majorHAnsi" w:hAnsiTheme="majorHAnsi"/>
          <w:sz w:val="24"/>
          <w:szCs w:val="24"/>
        </w:rPr>
        <w:t xml:space="preserve">is </w:t>
      </w:r>
      <w:r w:rsidRPr="002020F2">
        <w:rPr>
          <w:rFonts w:asciiTheme="majorHAnsi" w:hAnsiTheme="majorHAnsi"/>
          <w:sz w:val="24"/>
          <w:szCs w:val="24"/>
        </w:rPr>
        <w:t xml:space="preserve">under </w:t>
      </w:r>
      <w:r w:rsidR="00FF3AF3">
        <w:rPr>
          <w:rFonts w:asciiTheme="majorHAnsi" w:hAnsiTheme="majorHAnsi"/>
          <w:sz w:val="24"/>
          <w:szCs w:val="24"/>
        </w:rPr>
        <w:t xml:space="preserve">a </w:t>
      </w:r>
      <w:r w:rsidRPr="002020F2">
        <w:rPr>
          <w:rFonts w:asciiTheme="majorHAnsi" w:hAnsiTheme="majorHAnsi"/>
          <w:sz w:val="24"/>
          <w:szCs w:val="24"/>
        </w:rPr>
        <w:t xml:space="preserve">heavy load, responsiveness can degrade and </w:t>
      </w:r>
      <w:r w:rsidR="002020F2" w:rsidRPr="002020F2">
        <w:rPr>
          <w:rFonts w:asciiTheme="majorHAnsi" w:hAnsiTheme="majorHAnsi"/>
          <w:sz w:val="24"/>
          <w:szCs w:val="24"/>
        </w:rPr>
        <w:t>may</w:t>
      </w:r>
      <w:r w:rsidR="00CA1936">
        <w:rPr>
          <w:rFonts w:asciiTheme="majorHAnsi" w:hAnsiTheme="majorHAnsi"/>
          <w:sz w:val="24"/>
          <w:szCs w:val="24"/>
        </w:rPr>
        <w:t xml:space="preserve"> </w:t>
      </w:r>
      <w:r w:rsidR="002020F2" w:rsidRPr="002020F2">
        <w:rPr>
          <w:rFonts w:asciiTheme="majorHAnsi" w:hAnsiTheme="majorHAnsi"/>
          <w:sz w:val="24"/>
          <w:szCs w:val="24"/>
        </w:rPr>
        <w:t>implement ‘timeout’</w:t>
      </w:r>
      <w:r w:rsidRPr="002020F2">
        <w:rPr>
          <w:rFonts w:asciiTheme="majorHAnsi" w:hAnsiTheme="majorHAnsi"/>
          <w:sz w:val="24"/>
          <w:szCs w:val="24"/>
        </w:rPr>
        <w:t>.</w:t>
      </w:r>
    </w:p>
    <w:p w:rsidR="0029444A" w:rsidRDefault="0029444A" w:rsidP="006322DE">
      <w:pPr>
        <w:spacing w:after="0"/>
      </w:pPr>
      <w:r>
        <w:rPr>
          <w:noProof/>
        </w:rPr>
        <w:lastRenderedPageBreak/>
        <w:drawing>
          <wp:inline distT="0" distB="0" distL="0" distR="0" wp14:anchorId="23D73A09" wp14:editId="12DA3873">
            <wp:extent cx="4675517" cy="1678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689471" cy="1683555"/>
                    </a:xfrm>
                    <a:prstGeom prst="rect">
                      <a:avLst/>
                    </a:prstGeom>
                    <a:noFill/>
                    <a:ln>
                      <a:noFill/>
                    </a:ln>
                  </pic:spPr>
                </pic:pic>
              </a:graphicData>
            </a:graphic>
          </wp:inline>
        </w:drawing>
      </w:r>
    </w:p>
    <w:p w:rsidR="0029444A" w:rsidRDefault="0029444A" w:rsidP="006322DE">
      <w:pPr>
        <w:spacing w:after="0"/>
      </w:pPr>
    </w:p>
    <w:p w:rsidR="0029444A" w:rsidRPr="002020F2" w:rsidRDefault="0029444A" w:rsidP="006322DE">
      <w:pPr>
        <w:spacing w:after="0"/>
        <w:rPr>
          <w:rFonts w:asciiTheme="majorHAnsi" w:hAnsiTheme="majorHAnsi"/>
          <w:sz w:val="24"/>
          <w:szCs w:val="24"/>
        </w:rPr>
      </w:pPr>
      <w:r w:rsidRPr="002020F2">
        <w:rPr>
          <w:rFonts w:asciiTheme="majorHAnsi" w:hAnsiTheme="majorHAnsi"/>
          <w:sz w:val="24"/>
          <w:szCs w:val="24"/>
        </w:rPr>
        <w:tab/>
        <w:t xml:space="preserve">However ‘timeout’ implementation is </w:t>
      </w:r>
      <w:r w:rsidR="00FF3AF3">
        <w:rPr>
          <w:rFonts w:asciiTheme="majorHAnsi" w:hAnsiTheme="majorHAnsi"/>
          <w:sz w:val="24"/>
          <w:szCs w:val="24"/>
        </w:rPr>
        <w:t xml:space="preserve">not necessarily </w:t>
      </w:r>
      <w:r w:rsidRPr="002020F2">
        <w:rPr>
          <w:rFonts w:asciiTheme="majorHAnsi" w:hAnsiTheme="majorHAnsi"/>
          <w:sz w:val="24"/>
          <w:szCs w:val="24"/>
        </w:rPr>
        <w:t>a bad idea</w:t>
      </w:r>
      <w:r w:rsidR="002325D5">
        <w:rPr>
          <w:rFonts w:asciiTheme="majorHAnsi" w:hAnsiTheme="majorHAnsi"/>
          <w:sz w:val="24"/>
          <w:szCs w:val="24"/>
        </w:rPr>
        <w:t xml:space="preserve">. It </w:t>
      </w:r>
      <w:r w:rsidRPr="002020F2">
        <w:rPr>
          <w:rFonts w:asciiTheme="majorHAnsi" w:hAnsiTheme="majorHAnsi"/>
          <w:sz w:val="24"/>
          <w:szCs w:val="24"/>
        </w:rPr>
        <w:t>becomes an anti-pattern when take</w:t>
      </w:r>
      <w:r w:rsidR="002325D5">
        <w:rPr>
          <w:rFonts w:asciiTheme="majorHAnsi" w:hAnsiTheme="majorHAnsi"/>
          <w:sz w:val="24"/>
          <w:szCs w:val="24"/>
        </w:rPr>
        <w:t>n</w:t>
      </w:r>
      <w:r w:rsidRPr="002020F2">
        <w:rPr>
          <w:rFonts w:asciiTheme="majorHAnsi" w:hAnsiTheme="majorHAnsi"/>
          <w:sz w:val="24"/>
          <w:szCs w:val="24"/>
        </w:rPr>
        <w:t xml:space="preserve"> into account the cost of th</w:t>
      </w:r>
      <w:r w:rsidR="002325D5">
        <w:rPr>
          <w:rFonts w:asciiTheme="majorHAnsi" w:hAnsiTheme="majorHAnsi"/>
          <w:sz w:val="24"/>
          <w:szCs w:val="24"/>
        </w:rPr>
        <w:t>e</w:t>
      </w:r>
      <w:r w:rsidRPr="002020F2">
        <w:rPr>
          <w:rFonts w:asciiTheme="majorHAnsi" w:hAnsiTheme="majorHAnsi"/>
          <w:sz w:val="24"/>
          <w:szCs w:val="24"/>
        </w:rPr>
        <w:t xml:space="preserve"> implementation. </w:t>
      </w:r>
      <w:r w:rsidR="00FF3AF3">
        <w:rPr>
          <w:rFonts w:asciiTheme="majorHAnsi" w:hAnsiTheme="majorHAnsi"/>
          <w:sz w:val="24"/>
          <w:szCs w:val="24"/>
        </w:rPr>
        <w:t>If</w:t>
      </w:r>
      <w:r w:rsidR="002325D5">
        <w:rPr>
          <w:rFonts w:asciiTheme="majorHAnsi" w:hAnsiTheme="majorHAnsi"/>
          <w:sz w:val="24"/>
          <w:szCs w:val="24"/>
        </w:rPr>
        <w:t>,</w:t>
      </w:r>
      <w:r w:rsidR="00FF3AF3">
        <w:rPr>
          <w:rFonts w:asciiTheme="majorHAnsi" w:hAnsiTheme="majorHAnsi"/>
          <w:sz w:val="24"/>
          <w:szCs w:val="24"/>
        </w:rPr>
        <w:t xml:space="preserve"> for example</w:t>
      </w:r>
      <w:r w:rsidR="002325D5">
        <w:rPr>
          <w:rFonts w:asciiTheme="majorHAnsi" w:hAnsiTheme="majorHAnsi"/>
          <w:sz w:val="24"/>
          <w:szCs w:val="24"/>
        </w:rPr>
        <w:t>,</w:t>
      </w:r>
      <w:r w:rsidR="00FF3AF3">
        <w:rPr>
          <w:rFonts w:asciiTheme="majorHAnsi" w:hAnsiTheme="majorHAnsi"/>
          <w:sz w:val="24"/>
          <w:szCs w:val="24"/>
        </w:rPr>
        <w:t xml:space="preserve"> an </w:t>
      </w:r>
      <w:r w:rsidR="002325D5" w:rsidRPr="002020F2">
        <w:rPr>
          <w:rFonts w:asciiTheme="majorHAnsi" w:hAnsiTheme="majorHAnsi"/>
          <w:sz w:val="24"/>
          <w:szCs w:val="24"/>
        </w:rPr>
        <w:t>average call</w:t>
      </w:r>
      <w:r w:rsidRPr="002020F2">
        <w:rPr>
          <w:rFonts w:asciiTheme="majorHAnsi" w:hAnsiTheme="majorHAnsi"/>
          <w:sz w:val="24"/>
          <w:szCs w:val="24"/>
        </w:rPr>
        <w:t xml:space="preserve"> takes 2 second and under </w:t>
      </w:r>
      <w:r w:rsidR="002325D5">
        <w:rPr>
          <w:rFonts w:asciiTheme="majorHAnsi" w:hAnsiTheme="majorHAnsi"/>
          <w:sz w:val="24"/>
          <w:szCs w:val="24"/>
        </w:rPr>
        <w:t>a heavy</w:t>
      </w:r>
      <w:r w:rsidRPr="002020F2">
        <w:rPr>
          <w:rFonts w:asciiTheme="majorHAnsi" w:hAnsiTheme="majorHAnsi"/>
          <w:sz w:val="24"/>
          <w:szCs w:val="24"/>
        </w:rPr>
        <w:t xml:space="preserve"> load, it takes 5 second. </w:t>
      </w:r>
      <w:r w:rsidR="002325D5">
        <w:rPr>
          <w:rFonts w:asciiTheme="majorHAnsi" w:hAnsiTheme="majorHAnsi"/>
          <w:sz w:val="24"/>
          <w:szCs w:val="24"/>
        </w:rPr>
        <w:t xml:space="preserve"> I</w:t>
      </w:r>
      <w:r w:rsidRPr="002020F2">
        <w:rPr>
          <w:rFonts w:asciiTheme="majorHAnsi" w:hAnsiTheme="majorHAnsi"/>
          <w:sz w:val="24"/>
          <w:szCs w:val="24"/>
        </w:rPr>
        <w:t xml:space="preserve">f </w:t>
      </w:r>
      <w:r w:rsidR="002325D5">
        <w:rPr>
          <w:rFonts w:asciiTheme="majorHAnsi" w:hAnsiTheme="majorHAnsi"/>
          <w:sz w:val="24"/>
          <w:szCs w:val="24"/>
        </w:rPr>
        <w:t xml:space="preserve">a </w:t>
      </w:r>
      <w:r w:rsidRPr="002020F2">
        <w:rPr>
          <w:rFonts w:asciiTheme="majorHAnsi" w:hAnsiTheme="majorHAnsi"/>
          <w:sz w:val="24"/>
          <w:szCs w:val="24"/>
        </w:rPr>
        <w:t>value of 10 second</w:t>
      </w:r>
      <w:r w:rsidR="002325D5">
        <w:rPr>
          <w:rFonts w:asciiTheme="majorHAnsi" w:hAnsiTheme="majorHAnsi"/>
          <w:sz w:val="24"/>
          <w:szCs w:val="24"/>
        </w:rPr>
        <w:t xml:space="preserve"> is set</w:t>
      </w:r>
      <w:r w:rsidRPr="002020F2">
        <w:rPr>
          <w:rFonts w:asciiTheme="majorHAnsi" w:hAnsiTheme="majorHAnsi"/>
          <w:sz w:val="24"/>
          <w:szCs w:val="24"/>
        </w:rPr>
        <w:t xml:space="preserve">, </w:t>
      </w:r>
      <w:r w:rsidR="002325D5">
        <w:rPr>
          <w:rFonts w:asciiTheme="majorHAnsi" w:hAnsiTheme="majorHAnsi"/>
          <w:sz w:val="24"/>
          <w:szCs w:val="24"/>
        </w:rPr>
        <w:t xml:space="preserve">it </w:t>
      </w:r>
      <w:r w:rsidRPr="002020F2">
        <w:rPr>
          <w:rFonts w:asciiTheme="majorHAnsi" w:hAnsiTheme="majorHAnsi"/>
          <w:sz w:val="24"/>
          <w:szCs w:val="24"/>
        </w:rPr>
        <w:t xml:space="preserve">will take 10 second from </w:t>
      </w:r>
      <w:r w:rsidR="002325D5">
        <w:rPr>
          <w:rFonts w:asciiTheme="majorHAnsi" w:hAnsiTheme="majorHAnsi"/>
          <w:sz w:val="24"/>
          <w:szCs w:val="24"/>
        </w:rPr>
        <w:t xml:space="preserve">receive a response from </w:t>
      </w:r>
      <w:r w:rsidRPr="002020F2">
        <w:rPr>
          <w:rFonts w:asciiTheme="majorHAnsi" w:hAnsiTheme="majorHAnsi"/>
          <w:sz w:val="24"/>
          <w:szCs w:val="24"/>
        </w:rPr>
        <w:t xml:space="preserve">downstream </w:t>
      </w:r>
      <w:r w:rsidR="002325D5">
        <w:rPr>
          <w:rFonts w:asciiTheme="majorHAnsi" w:hAnsiTheme="majorHAnsi"/>
          <w:sz w:val="24"/>
          <w:szCs w:val="24"/>
        </w:rPr>
        <w:t>system.</w:t>
      </w:r>
    </w:p>
    <w:p w:rsidR="0029444A" w:rsidRDefault="0029444A" w:rsidP="006322DE">
      <w:pPr>
        <w:spacing w:after="0"/>
      </w:pPr>
    </w:p>
    <w:p w:rsidR="0029444A" w:rsidRDefault="0029444A" w:rsidP="006322DE">
      <w:pPr>
        <w:spacing w:after="0"/>
      </w:pPr>
    </w:p>
    <w:p w:rsidR="0029444A" w:rsidRDefault="0029444A" w:rsidP="006322DE">
      <w:pPr>
        <w:spacing w:after="0"/>
      </w:pPr>
      <w:r>
        <w:rPr>
          <w:noProof/>
        </w:rPr>
        <w:drawing>
          <wp:inline distT="0" distB="0" distL="0" distR="0" wp14:anchorId="58B44AB3" wp14:editId="17A29457">
            <wp:extent cx="5943600" cy="213360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rsidR="0029444A" w:rsidRDefault="0029444A" w:rsidP="006322DE">
      <w:pPr>
        <w:spacing w:after="0"/>
      </w:pPr>
    </w:p>
    <w:p w:rsidR="0029444A" w:rsidRPr="002020F2" w:rsidRDefault="006C22BE" w:rsidP="006322DE">
      <w:pPr>
        <w:spacing w:after="0"/>
        <w:rPr>
          <w:rFonts w:asciiTheme="majorHAnsi" w:hAnsiTheme="majorHAnsi"/>
          <w:sz w:val="24"/>
          <w:szCs w:val="24"/>
        </w:rPr>
      </w:pPr>
      <w:r>
        <w:rPr>
          <w:rFonts w:asciiTheme="majorHAnsi" w:hAnsiTheme="majorHAnsi"/>
          <w:sz w:val="24"/>
          <w:szCs w:val="24"/>
        </w:rPr>
        <w:t>Im</w:t>
      </w:r>
      <w:r w:rsidR="0029444A" w:rsidRPr="002020F2">
        <w:rPr>
          <w:rFonts w:asciiTheme="majorHAnsi" w:hAnsiTheme="majorHAnsi"/>
          <w:sz w:val="24"/>
          <w:szCs w:val="24"/>
        </w:rPr>
        <w:t>plement circuit breaker patter</w:t>
      </w:r>
      <w:r>
        <w:rPr>
          <w:rFonts w:asciiTheme="majorHAnsi" w:hAnsiTheme="majorHAnsi"/>
          <w:sz w:val="24"/>
          <w:szCs w:val="24"/>
        </w:rPr>
        <w:t xml:space="preserve">n will allow </w:t>
      </w:r>
      <w:r w:rsidR="0029444A" w:rsidRPr="002020F2">
        <w:rPr>
          <w:rFonts w:asciiTheme="majorHAnsi" w:hAnsiTheme="majorHAnsi"/>
          <w:sz w:val="24"/>
          <w:szCs w:val="24"/>
        </w:rPr>
        <w:t xml:space="preserve">a service consumer </w:t>
      </w:r>
      <w:r>
        <w:rPr>
          <w:rFonts w:asciiTheme="majorHAnsi" w:hAnsiTheme="majorHAnsi"/>
          <w:sz w:val="24"/>
          <w:szCs w:val="24"/>
        </w:rPr>
        <w:t xml:space="preserve">to </w:t>
      </w:r>
      <w:r w:rsidR="0029444A" w:rsidRPr="002020F2">
        <w:rPr>
          <w:rFonts w:asciiTheme="majorHAnsi" w:hAnsiTheme="majorHAnsi"/>
          <w:sz w:val="24"/>
          <w:szCs w:val="24"/>
        </w:rPr>
        <w:t xml:space="preserve">call the as long as circuit Breaker is ‘closed’. While it is open a calling service can implement logic that handles the unavailable scenario. </w:t>
      </w:r>
    </w:p>
    <w:p w:rsidR="0029444A" w:rsidRDefault="003404A0" w:rsidP="006322DE">
      <w:pPr>
        <w:pStyle w:val="Heading3"/>
      </w:pPr>
      <w:bookmarkStart w:id="70" w:name="_Toc477268006"/>
      <w:bookmarkStart w:id="71" w:name="_Toc485897865"/>
      <w:r>
        <w:t>7</w:t>
      </w:r>
      <w:r w:rsidR="0029444A">
        <w:t>.3.8</w:t>
      </w:r>
      <w:r w:rsidR="0029444A">
        <w:tab/>
        <w:t xml:space="preserve">Shared Data and </w:t>
      </w:r>
      <w:proofErr w:type="spellStart"/>
      <w:r w:rsidR="00700F06">
        <w:t>mS</w:t>
      </w:r>
      <w:bookmarkEnd w:id="70"/>
      <w:bookmarkEnd w:id="71"/>
      <w:proofErr w:type="spellEnd"/>
    </w:p>
    <w:p w:rsidR="0029444A" w:rsidRPr="002020F2" w:rsidRDefault="0029444A" w:rsidP="006322DE">
      <w:pPr>
        <w:spacing w:after="0"/>
        <w:rPr>
          <w:rFonts w:asciiTheme="majorHAnsi" w:hAnsiTheme="majorHAnsi"/>
          <w:sz w:val="24"/>
          <w:szCs w:val="24"/>
        </w:rPr>
      </w:pPr>
      <w:r>
        <w:tab/>
      </w:r>
      <w:proofErr w:type="spellStart"/>
      <w:proofErr w:type="gramStart"/>
      <w:r w:rsidR="00700F06">
        <w:rPr>
          <w:rFonts w:asciiTheme="majorHAnsi" w:hAnsiTheme="majorHAnsi"/>
          <w:sz w:val="24"/>
          <w:szCs w:val="24"/>
        </w:rPr>
        <w:t>mS</w:t>
      </w:r>
      <w:proofErr w:type="spellEnd"/>
      <w:proofErr w:type="gramEnd"/>
      <w:r w:rsidRPr="002020F2">
        <w:rPr>
          <w:rFonts w:asciiTheme="majorHAnsi" w:hAnsiTheme="majorHAnsi"/>
          <w:sz w:val="24"/>
          <w:szCs w:val="24"/>
        </w:rPr>
        <w:t xml:space="preserve"> architecture </w:t>
      </w:r>
      <w:r w:rsidR="000835CB">
        <w:rPr>
          <w:rFonts w:asciiTheme="majorHAnsi" w:hAnsiTheme="majorHAnsi"/>
          <w:sz w:val="24"/>
          <w:szCs w:val="24"/>
        </w:rPr>
        <w:t xml:space="preserve">drives to </w:t>
      </w:r>
      <w:r w:rsidRPr="002020F2">
        <w:rPr>
          <w:rFonts w:asciiTheme="majorHAnsi" w:hAnsiTheme="majorHAnsi"/>
          <w:sz w:val="24"/>
          <w:szCs w:val="24"/>
        </w:rPr>
        <w:t xml:space="preserve">encapsulate data that it manipulates </w:t>
      </w:r>
      <w:r w:rsidR="000835CB">
        <w:rPr>
          <w:rFonts w:asciiTheme="majorHAnsi" w:hAnsiTheme="majorHAnsi"/>
          <w:sz w:val="24"/>
          <w:szCs w:val="24"/>
        </w:rPr>
        <w:t xml:space="preserve">using </w:t>
      </w:r>
      <w:r w:rsidRPr="002020F2">
        <w:rPr>
          <w:rFonts w:asciiTheme="majorHAnsi" w:hAnsiTheme="majorHAnsi"/>
          <w:sz w:val="24"/>
          <w:szCs w:val="24"/>
        </w:rPr>
        <w:t xml:space="preserve">business logic. In reality, </w:t>
      </w:r>
      <w:proofErr w:type="spellStart"/>
      <w:r w:rsidR="00700F06">
        <w:rPr>
          <w:rFonts w:asciiTheme="majorHAnsi" w:hAnsiTheme="majorHAnsi"/>
          <w:sz w:val="24"/>
          <w:szCs w:val="24"/>
        </w:rPr>
        <w:t>mS</w:t>
      </w:r>
      <w:proofErr w:type="spellEnd"/>
      <w:r w:rsidRPr="002020F2">
        <w:rPr>
          <w:rFonts w:asciiTheme="majorHAnsi" w:hAnsiTheme="majorHAnsi"/>
          <w:sz w:val="24"/>
          <w:szCs w:val="24"/>
        </w:rPr>
        <w:t xml:space="preserve"> is a distributed archi</w:t>
      </w:r>
      <w:r w:rsidR="007821F2">
        <w:rPr>
          <w:rFonts w:asciiTheme="majorHAnsi" w:hAnsiTheme="majorHAnsi"/>
          <w:sz w:val="24"/>
          <w:szCs w:val="24"/>
        </w:rPr>
        <w:t xml:space="preserve">tecture and sharing will </w:t>
      </w:r>
      <w:r w:rsidR="000835CB">
        <w:rPr>
          <w:rFonts w:asciiTheme="majorHAnsi" w:hAnsiTheme="majorHAnsi"/>
          <w:sz w:val="24"/>
          <w:szCs w:val="24"/>
        </w:rPr>
        <w:t>occur.  H</w:t>
      </w:r>
      <w:r w:rsidRPr="002020F2">
        <w:rPr>
          <w:rFonts w:asciiTheme="majorHAnsi" w:hAnsiTheme="majorHAnsi"/>
          <w:sz w:val="24"/>
          <w:szCs w:val="24"/>
        </w:rPr>
        <w:t xml:space="preserve">owever it should be kept </w:t>
      </w:r>
      <w:r w:rsidR="000835CB">
        <w:rPr>
          <w:rFonts w:asciiTheme="majorHAnsi" w:hAnsiTheme="majorHAnsi"/>
          <w:sz w:val="24"/>
          <w:szCs w:val="24"/>
        </w:rPr>
        <w:t>to a</w:t>
      </w:r>
      <w:r w:rsidRPr="002020F2">
        <w:rPr>
          <w:rFonts w:asciiTheme="majorHAnsi" w:hAnsiTheme="majorHAnsi"/>
          <w:sz w:val="24"/>
          <w:szCs w:val="24"/>
        </w:rPr>
        <w:t xml:space="preserve"> minimum</w:t>
      </w:r>
      <w:r w:rsidR="000835CB">
        <w:rPr>
          <w:rFonts w:asciiTheme="majorHAnsi" w:hAnsiTheme="majorHAnsi"/>
          <w:sz w:val="24"/>
          <w:szCs w:val="24"/>
        </w:rPr>
        <w:t>. T</w:t>
      </w:r>
      <w:r w:rsidRPr="002020F2">
        <w:rPr>
          <w:rFonts w:asciiTheme="majorHAnsi" w:hAnsiTheme="majorHAnsi"/>
          <w:sz w:val="24"/>
          <w:szCs w:val="24"/>
        </w:rPr>
        <w:t xml:space="preserve">he implementation should not be by sharing common schema but by making call to the data owning </w:t>
      </w:r>
      <w:proofErr w:type="spellStart"/>
      <w:r w:rsidR="00700F06">
        <w:rPr>
          <w:rFonts w:asciiTheme="majorHAnsi" w:hAnsiTheme="majorHAnsi"/>
          <w:sz w:val="24"/>
          <w:szCs w:val="24"/>
        </w:rPr>
        <w:t>mS</w:t>
      </w:r>
      <w:r w:rsidRPr="002020F2">
        <w:rPr>
          <w:rFonts w:asciiTheme="majorHAnsi" w:hAnsiTheme="majorHAnsi"/>
          <w:sz w:val="24"/>
          <w:szCs w:val="24"/>
        </w:rPr>
        <w:t>.</w:t>
      </w:r>
      <w:proofErr w:type="spellEnd"/>
    </w:p>
    <w:p w:rsidR="0029444A" w:rsidRDefault="0029444A" w:rsidP="006322DE">
      <w:pPr>
        <w:spacing w:after="0"/>
      </w:pPr>
      <w:r>
        <w:rPr>
          <w:rFonts w:asciiTheme="majorHAnsi" w:hAnsiTheme="majorHAnsi" w:cstheme="minorHAnsi"/>
          <w:noProof/>
          <w:sz w:val="24"/>
          <w:szCs w:val="24"/>
        </w:rPr>
        <w:lastRenderedPageBreak/>
        <w:drawing>
          <wp:inline distT="0" distB="0" distL="0" distR="0" wp14:anchorId="532182E1" wp14:editId="47A6D132">
            <wp:extent cx="5939790" cy="4195445"/>
            <wp:effectExtent l="0" t="0" r="381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9790" cy="4195445"/>
                    </a:xfrm>
                    <a:prstGeom prst="rect">
                      <a:avLst/>
                    </a:prstGeom>
                    <a:noFill/>
                    <a:ln>
                      <a:noFill/>
                    </a:ln>
                  </pic:spPr>
                </pic:pic>
              </a:graphicData>
            </a:graphic>
          </wp:inline>
        </w:drawing>
      </w:r>
    </w:p>
    <w:p w:rsidR="0029444A" w:rsidRPr="002020F2" w:rsidRDefault="0029444A" w:rsidP="006322DE">
      <w:pPr>
        <w:spacing w:after="0"/>
        <w:rPr>
          <w:rFonts w:asciiTheme="majorHAnsi" w:hAnsiTheme="majorHAnsi"/>
          <w:color w:val="000000" w:themeColor="text1"/>
          <w:sz w:val="24"/>
          <w:szCs w:val="24"/>
        </w:rPr>
      </w:pPr>
      <w:r w:rsidRPr="002020F2">
        <w:rPr>
          <w:rFonts w:asciiTheme="majorHAnsi" w:hAnsiTheme="majorHAnsi"/>
          <w:color w:val="000000" w:themeColor="text1"/>
          <w:sz w:val="24"/>
          <w:szCs w:val="24"/>
        </w:rPr>
        <w:t>A smart approach of sharing common data is by replicating the shared data shown above.</w:t>
      </w:r>
    </w:p>
    <w:p w:rsidR="0029444A" w:rsidRDefault="003404A0" w:rsidP="006322DE">
      <w:pPr>
        <w:pStyle w:val="Heading3"/>
      </w:pPr>
      <w:bookmarkStart w:id="72" w:name="_Toc477268007"/>
      <w:bookmarkStart w:id="73" w:name="_Toc485897866"/>
      <w:r>
        <w:t>7</w:t>
      </w:r>
      <w:r w:rsidR="0029444A">
        <w:t>.3.9</w:t>
      </w:r>
      <w:r w:rsidR="0029444A">
        <w:tab/>
        <w:t>Reach-in Reporting</w:t>
      </w:r>
      <w:bookmarkEnd w:id="72"/>
      <w:bookmarkEnd w:id="73"/>
    </w:p>
    <w:p w:rsidR="0029444A" w:rsidRDefault="0029444A" w:rsidP="006322DE">
      <w:pPr>
        <w:spacing w:after="0"/>
      </w:pPr>
    </w:p>
    <w:p w:rsidR="0029444A" w:rsidRPr="002020F2" w:rsidRDefault="0029444A" w:rsidP="006322DE">
      <w:pPr>
        <w:spacing w:after="0"/>
        <w:rPr>
          <w:rFonts w:asciiTheme="majorHAnsi" w:hAnsiTheme="majorHAnsi"/>
          <w:sz w:val="24"/>
          <w:szCs w:val="24"/>
        </w:rPr>
      </w:pPr>
      <w:r w:rsidRPr="002020F2">
        <w:rPr>
          <w:rFonts w:asciiTheme="majorHAnsi" w:hAnsiTheme="majorHAnsi"/>
          <w:sz w:val="24"/>
          <w:szCs w:val="24"/>
        </w:rPr>
        <w:tab/>
      </w:r>
      <w:proofErr w:type="spellStart"/>
      <w:proofErr w:type="gramStart"/>
      <w:r w:rsidR="000835CB">
        <w:rPr>
          <w:rFonts w:asciiTheme="majorHAnsi" w:hAnsiTheme="majorHAnsi"/>
          <w:sz w:val="24"/>
          <w:szCs w:val="24"/>
        </w:rPr>
        <w:t>mS</w:t>
      </w:r>
      <w:proofErr w:type="spellEnd"/>
      <w:proofErr w:type="gramEnd"/>
      <w:r w:rsidR="000835CB">
        <w:rPr>
          <w:rFonts w:asciiTheme="majorHAnsi" w:hAnsiTheme="majorHAnsi"/>
          <w:sz w:val="24"/>
          <w:szCs w:val="24"/>
        </w:rPr>
        <w:t xml:space="preserve"> </w:t>
      </w:r>
      <w:r w:rsidRPr="002020F2">
        <w:rPr>
          <w:rFonts w:asciiTheme="majorHAnsi" w:hAnsiTheme="majorHAnsi"/>
          <w:sz w:val="24"/>
          <w:szCs w:val="24"/>
        </w:rPr>
        <w:t>data encapsulation</w:t>
      </w:r>
      <w:r w:rsidR="000835CB">
        <w:rPr>
          <w:rFonts w:asciiTheme="majorHAnsi" w:hAnsiTheme="majorHAnsi"/>
          <w:sz w:val="24"/>
          <w:szCs w:val="24"/>
        </w:rPr>
        <w:t xml:space="preserve"> may p</w:t>
      </w:r>
      <w:r w:rsidRPr="002020F2">
        <w:rPr>
          <w:rFonts w:asciiTheme="majorHAnsi" w:hAnsiTheme="majorHAnsi"/>
          <w:sz w:val="24"/>
          <w:szCs w:val="24"/>
        </w:rPr>
        <w:t xml:space="preserve">oses a problem </w:t>
      </w:r>
      <w:r w:rsidR="007821F2">
        <w:rPr>
          <w:rFonts w:asciiTheme="majorHAnsi" w:hAnsiTheme="majorHAnsi"/>
          <w:sz w:val="24"/>
          <w:szCs w:val="24"/>
        </w:rPr>
        <w:t xml:space="preserve">for a ‘’reporting’ service. </w:t>
      </w:r>
      <w:r w:rsidR="000835CB">
        <w:rPr>
          <w:rFonts w:asciiTheme="majorHAnsi" w:hAnsiTheme="majorHAnsi"/>
          <w:sz w:val="24"/>
          <w:szCs w:val="24"/>
        </w:rPr>
        <w:t xml:space="preserve">The following may address the reporting issues: </w:t>
      </w:r>
    </w:p>
    <w:p w:rsidR="0029444A" w:rsidRDefault="0029444A" w:rsidP="006322DE">
      <w:pPr>
        <w:spacing w:after="0"/>
      </w:pPr>
    </w:p>
    <w:p w:rsidR="0029444A" w:rsidRPr="002020F2" w:rsidRDefault="0029444A" w:rsidP="00294A2D">
      <w:pPr>
        <w:pStyle w:val="ListParagraph"/>
        <w:numPr>
          <w:ilvl w:val="0"/>
          <w:numId w:val="18"/>
        </w:numPr>
        <w:spacing w:after="0"/>
        <w:rPr>
          <w:rFonts w:asciiTheme="majorHAnsi" w:hAnsiTheme="majorHAnsi"/>
          <w:color w:val="000000" w:themeColor="text1"/>
          <w:sz w:val="24"/>
          <w:szCs w:val="24"/>
        </w:rPr>
      </w:pPr>
      <w:r w:rsidRPr="002020F2">
        <w:rPr>
          <w:rFonts w:asciiTheme="majorHAnsi" w:hAnsiTheme="majorHAnsi"/>
          <w:color w:val="000000" w:themeColor="text1"/>
          <w:sz w:val="24"/>
          <w:szCs w:val="24"/>
        </w:rPr>
        <w:t>HTTP Pull Model</w:t>
      </w:r>
    </w:p>
    <w:p w:rsidR="0029444A" w:rsidRPr="002020F2" w:rsidRDefault="0029444A" w:rsidP="00294A2D">
      <w:pPr>
        <w:pStyle w:val="ListParagraph"/>
        <w:numPr>
          <w:ilvl w:val="1"/>
          <w:numId w:val="18"/>
        </w:numPr>
        <w:spacing w:after="0"/>
        <w:rPr>
          <w:rFonts w:asciiTheme="majorHAnsi" w:hAnsiTheme="majorHAnsi"/>
          <w:color w:val="000000" w:themeColor="text1"/>
          <w:sz w:val="24"/>
          <w:szCs w:val="24"/>
        </w:rPr>
      </w:pPr>
      <w:r w:rsidRPr="002020F2">
        <w:rPr>
          <w:rFonts w:asciiTheme="majorHAnsi" w:hAnsiTheme="majorHAnsi"/>
          <w:color w:val="000000" w:themeColor="text1"/>
          <w:sz w:val="24"/>
          <w:szCs w:val="24"/>
        </w:rPr>
        <w:t xml:space="preserve">In this case ‘Reporting’ </w:t>
      </w:r>
      <w:proofErr w:type="spellStart"/>
      <w:r w:rsidR="00700F06">
        <w:rPr>
          <w:rFonts w:asciiTheme="majorHAnsi" w:hAnsiTheme="majorHAnsi" w:cstheme="minorHAnsi"/>
          <w:color w:val="000000" w:themeColor="text1"/>
          <w:sz w:val="24"/>
          <w:szCs w:val="24"/>
        </w:rPr>
        <w:t>mS</w:t>
      </w:r>
      <w:proofErr w:type="spellEnd"/>
      <w:r w:rsidRPr="002020F2">
        <w:rPr>
          <w:rFonts w:asciiTheme="majorHAnsi" w:hAnsiTheme="majorHAnsi"/>
          <w:color w:val="000000" w:themeColor="text1"/>
          <w:sz w:val="24"/>
          <w:szCs w:val="24"/>
        </w:rPr>
        <w:t xml:space="preserve"> will invoke all other related services over HTTP to get the data and then build the report.</w:t>
      </w:r>
    </w:p>
    <w:p w:rsidR="0029444A" w:rsidRPr="002020F2" w:rsidRDefault="0029444A" w:rsidP="00294A2D">
      <w:pPr>
        <w:pStyle w:val="ListParagraph"/>
        <w:numPr>
          <w:ilvl w:val="0"/>
          <w:numId w:val="18"/>
        </w:numPr>
        <w:spacing w:after="0"/>
        <w:rPr>
          <w:rFonts w:asciiTheme="majorHAnsi" w:hAnsiTheme="majorHAnsi"/>
          <w:color w:val="000000" w:themeColor="text1"/>
          <w:sz w:val="24"/>
          <w:szCs w:val="24"/>
        </w:rPr>
      </w:pPr>
      <w:r w:rsidRPr="002020F2">
        <w:rPr>
          <w:rFonts w:asciiTheme="majorHAnsi" w:hAnsiTheme="majorHAnsi"/>
          <w:color w:val="000000" w:themeColor="text1"/>
          <w:sz w:val="24"/>
          <w:szCs w:val="24"/>
        </w:rPr>
        <w:t>Batch Pull Model</w:t>
      </w:r>
    </w:p>
    <w:p w:rsidR="0029444A" w:rsidRPr="002020F2" w:rsidRDefault="0029444A" w:rsidP="00294A2D">
      <w:pPr>
        <w:pStyle w:val="ListParagraph"/>
        <w:numPr>
          <w:ilvl w:val="1"/>
          <w:numId w:val="18"/>
        </w:numPr>
        <w:spacing w:after="0"/>
        <w:rPr>
          <w:rFonts w:asciiTheme="majorHAnsi" w:hAnsiTheme="majorHAnsi"/>
          <w:color w:val="000000" w:themeColor="text1"/>
          <w:sz w:val="24"/>
          <w:szCs w:val="24"/>
        </w:rPr>
      </w:pPr>
      <w:r w:rsidRPr="002020F2">
        <w:rPr>
          <w:rFonts w:asciiTheme="majorHAnsi" w:hAnsiTheme="majorHAnsi"/>
          <w:color w:val="000000" w:themeColor="text1"/>
          <w:sz w:val="24"/>
          <w:szCs w:val="24"/>
        </w:rPr>
        <w:t xml:space="preserve">A batch service will pull the data from all other relevant </w:t>
      </w:r>
      <w:proofErr w:type="spellStart"/>
      <w:r w:rsidR="00700F06">
        <w:rPr>
          <w:rFonts w:asciiTheme="majorHAnsi" w:hAnsiTheme="majorHAnsi" w:cstheme="minorHAnsi"/>
          <w:color w:val="000000" w:themeColor="text1"/>
          <w:sz w:val="24"/>
          <w:szCs w:val="24"/>
        </w:rPr>
        <w:t>mS</w:t>
      </w:r>
      <w:r w:rsidRPr="002020F2">
        <w:rPr>
          <w:rFonts w:asciiTheme="majorHAnsi" w:hAnsiTheme="majorHAnsi"/>
          <w:color w:val="000000" w:themeColor="text1"/>
          <w:sz w:val="24"/>
          <w:szCs w:val="24"/>
        </w:rPr>
        <w:t>s</w:t>
      </w:r>
      <w:proofErr w:type="spellEnd"/>
      <w:r w:rsidRPr="002020F2">
        <w:rPr>
          <w:rFonts w:asciiTheme="majorHAnsi" w:hAnsiTheme="majorHAnsi"/>
          <w:color w:val="000000" w:themeColor="text1"/>
          <w:sz w:val="24"/>
          <w:szCs w:val="24"/>
        </w:rPr>
        <w:t xml:space="preserve"> databases and build reporting database out of that. Then build the report out of reporting database</w:t>
      </w:r>
    </w:p>
    <w:p w:rsidR="0029444A" w:rsidRPr="002020F2" w:rsidRDefault="0029444A" w:rsidP="00294A2D">
      <w:pPr>
        <w:pStyle w:val="ListParagraph"/>
        <w:numPr>
          <w:ilvl w:val="0"/>
          <w:numId w:val="18"/>
        </w:numPr>
        <w:spacing w:after="0"/>
        <w:rPr>
          <w:rFonts w:asciiTheme="majorHAnsi" w:hAnsiTheme="majorHAnsi"/>
          <w:color w:val="000000" w:themeColor="text1"/>
          <w:sz w:val="24"/>
          <w:szCs w:val="24"/>
        </w:rPr>
      </w:pPr>
      <w:r w:rsidRPr="002020F2">
        <w:rPr>
          <w:rFonts w:asciiTheme="majorHAnsi" w:hAnsiTheme="majorHAnsi"/>
          <w:color w:val="000000" w:themeColor="text1"/>
          <w:sz w:val="24"/>
          <w:szCs w:val="24"/>
        </w:rPr>
        <w:t>Database pull Model</w:t>
      </w:r>
    </w:p>
    <w:p w:rsidR="0029444A" w:rsidRPr="002020F2" w:rsidRDefault="0029444A" w:rsidP="00294A2D">
      <w:pPr>
        <w:pStyle w:val="ListParagraph"/>
        <w:numPr>
          <w:ilvl w:val="1"/>
          <w:numId w:val="18"/>
        </w:numPr>
        <w:spacing w:after="0"/>
        <w:rPr>
          <w:rFonts w:asciiTheme="majorHAnsi" w:hAnsiTheme="majorHAnsi"/>
          <w:color w:val="000000" w:themeColor="text1"/>
          <w:sz w:val="24"/>
          <w:szCs w:val="24"/>
        </w:rPr>
      </w:pPr>
      <w:r w:rsidRPr="002020F2">
        <w:rPr>
          <w:rFonts w:asciiTheme="majorHAnsi" w:hAnsiTheme="majorHAnsi"/>
          <w:color w:val="000000" w:themeColor="text1"/>
          <w:sz w:val="24"/>
          <w:szCs w:val="24"/>
        </w:rPr>
        <w:t xml:space="preserve">A service directly gets data from the independent </w:t>
      </w:r>
      <w:proofErr w:type="spellStart"/>
      <w:r w:rsidR="00700F06">
        <w:rPr>
          <w:rFonts w:asciiTheme="majorHAnsi" w:hAnsiTheme="majorHAnsi" w:cstheme="minorHAnsi"/>
          <w:color w:val="000000" w:themeColor="text1"/>
          <w:sz w:val="24"/>
          <w:szCs w:val="24"/>
        </w:rPr>
        <w:t>mS</w:t>
      </w:r>
      <w:r w:rsidRPr="002020F2">
        <w:rPr>
          <w:rFonts w:asciiTheme="majorHAnsi" w:hAnsiTheme="majorHAnsi"/>
          <w:color w:val="000000" w:themeColor="text1"/>
          <w:sz w:val="24"/>
          <w:szCs w:val="24"/>
        </w:rPr>
        <w:t>s</w:t>
      </w:r>
      <w:proofErr w:type="spellEnd"/>
      <w:r w:rsidRPr="002020F2">
        <w:rPr>
          <w:rFonts w:asciiTheme="majorHAnsi" w:hAnsiTheme="majorHAnsi"/>
          <w:color w:val="000000" w:themeColor="text1"/>
          <w:sz w:val="24"/>
          <w:szCs w:val="24"/>
        </w:rPr>
        <w:t xml:space="preserve"> databases and build the report out of that.</w:t>
      </w:r>
    </w:p>
    <w:p w:rsidR="0029444A" w:rsidRPr="002020F2" w:rsidRDefault="0029444A" w:rsidP="00294A2D">
      <w:pPr>
        <w:pStyle w:val="ListParagraph"/>
        <w:numPr>
          <w:ilvl w:val="0"/>
          <w:numId w:val="18"/>
        </w:numPr>
        <w:spacing w:after="0"/>
        <w:rPr>
          <w:rFonts w:asciiTheme="majorHAnsi" w:hAnsiTheme="majorHAnsi"/>
          <w:color w:val="000000" w:themeColor="text1"/>
          <w:sz w:val="24"/>
          <w:szCs w:val="24"/>
        </w:rPr>
      </w:pPr>
      <w:r w:rsidRPr="002020F2">
        <w:rPr>
          <w:rFonts w:asciiTheme="majorHAnsi" w:hAnsiTheme="majorHAnsi"/>
          <w:color w:val="000000" w:themeColor="text1"/>
          <w:sz w:val="24"/>
          <w:szCs w:val="24"/>
        </w:rPr>
        <w:t>Event-based Push Model</w:t>
      </w:r>
    </w:p>
    <w:p w:rsidR="0029444A" w:rsidRPr="002020F2" w:rsidRDefault="0029444A" w:rsidP="006322DE">
      <w:pPr>
        <w:pStyle w:val="ListParagraph"/>
        <w:spacing w:after="0"/>
        <w:ind w:left="1440"/>
        <w:rPr>
          <w:rFonts w:asciiTheme="majorHAnsi" w:hAnsiTheme="majorHAnsi"/>
          <w:color w:val="000000" w:themeColor="text1"/>
          <w:sz w:val="24"/>
          <w:szCs w:val="24"/>
        </w:rPr>
      </w:pPr>
      <w:r w:rsidRPr="002020F2">
        <w:rPr>
          <w:rFonts w:asciiTheme="majorHAnsi" w:hAnsiTheme="majorHAnsi"/>
          <w:color w:val="000000" w:themeColor="text1"/>
          <w:sz w:val="24"/>
          <w:szCs w:val="24"/>
        </w:rPr>
        <w:lastRenderedPageBreak/>
        <w:t xml:space="preserve">Following picture depicts the </w:t>
      </w:r>
      <w:r w:rsidR="00037565">
        <w:rPr>
          <w:rFonts w:asciiTheme="majorHAnsi" w:hAnsiTheme="majorHAnsi"/>
          <w:color w:val="000000" w:themeColor="text1"/>
          <w:sz w:val="24"/>
          <w:szCs w:val="24"/>
        </w:rPr>
        <w:t>e</w:t>
      </w:r>
      <w:r w:rsidRPr="002020F2">
        <w:rPr>
          <w:rFonts w:asciiTheme="majorHAnsi" w:hAnsiTheme="majorHAnsi"/>
          <w:color w:val="000000" w:themeColor="text1"/>
          <w:sz w:val="24"/>
          <w:szCs w:val="24"/>
        </w:rPr>
        <w:t xml:space="preserve">vent based push model where the update to reporting </w:t>
      </w:r>
      <w:proofErr w:type="spellStart"/>
      <w:r w:rsidRPr="002020F2">
        <w:rPr>
          <w:rFonts w:asciiTheme="majorHAnsi" w:hAnsiTheme="majorHAnsi"/>
          <w:color w:val="000000" w:themeColor="text1"/>
          <w:sz w:val="24"/>
          <w:szCs w:val="24"/>
        </w:rPr>
        <w:t>db</w:t>
      </w:r>
      <w:proofErr w:type="spellEnd"/>
      <w:r w:rsidRPr="002020F2">
        <w:rPr>
          <w:rFonts w:asciiTheme="majorHAnsi" w:hAnsiTheme="majorHAnsi"/>
          <w:color w:val="000000" w:themeColor="text1"/>
          <w:sz w:val="24"/>
          <w:szCs w:val="24"/>
        </w:rPr>
        <w:t xml:space="preserve"> will be real time. </w:t>
      </w:r>
      <w:r w:rsidR="00037565">
        <w:rPr>
          <w:rFonts w:asciiTheme="majorHAnsi" w:hAnsiTheme="majorHAnsi"/>
          <w:color w:val="000000" w:themeColor="text1"/>
          <w:sz w:val="24"/>
          <w:szCs w:val="24"/>
        </w:rPr>
        <w:t xml:space="preserve"> It supports </w:t>
      </w:r>
      <w:r w:rsidRPr="002020F2">
        <w:rPr>
          <w:rFonts w:asciiTheme="majorHAnsi" w:hAnsiTheme="majorHAnsi"/>
          <w:color w:val="000000" w:themeColor="text1"/>
          <w:sz w:val="24"/>
          <w:szCs w:val="24"/>
        </w:rPr>
        <w:t xml:space="preserve">the Bounded Context premise for </w:t>
      </w:r>
      <w:proofErr w:type="spellStart"/>
      <w:r w:rsidR="00700F06">
        <w:rPr>
          <w:rFonts w:asciiTheme="majorHAnsi" w:hAnsiTheme="majorHAnsi" w:cstheme="minorHAnsi"/>
          <w:color w:val="000000" w:themeColor="text1"/>
          <w:sz w:val="24"/>
          <w:szCs w:val="24"/>
        </w:rPr>
        <w:t>mS</w:t>
      </w:r>
      <w:proofErr w:type="spellEnd"/>
      <w:r w:rsidRPr="002020F2">
        <w:rPr>
          <w:rFonts w:asciiTheme="majorHAnsi" w:hAnsiTheme="majorHAnsi"/>
          <w:color w:val="000000" w:themeColor="text1"/>
          <w:sz w:val="24"/>
          <w:szCs w:val="24"/>
        </w:rPr>
        <w:t xml:space="preserve"> a</w:t>
      </w:r>
      <w:r w:rsidR="00037565">
        <w:rPr>
          <w:rFonts w:asciiTheme="majorHAnsi" w:hAnsiTheme="majorHAnsi"/>
          <w:color w:val="000000" w:themeColor="text1"/>
          <w:sz w:val="24"/>
          <w:szCs w:val="24"/>
        </w:rPr>
        <w:t xml:space="preserve">nd </w:t>
      </w:r>
      <w:r w:rsidRPr="002020F2">
        <w:rPr>
          <w:rFonts w:asciiTheme="majorHAnsi" w:hAnsiTheme="majorHAnsi"/>
          <w:color w:val="000000" w:themeColor="text1"/>
          <w:sz w:val="24"/>
          <w:szCs w:val="24"/>
        </w:rPr>
        <w:t>provides</w:t>
      </w:r>
      <w:r w:rsidR="00037565">
        <w:rPr>
          <w:rFonts w:asciiTheme="majorHAnsi" w:hAnsiTheme="majorHAnsi"/>
          <w:color w:val="000000" w:themeColor="text1"/>
          <w:sz w:val="24"/>
          <w:szCs w:val="24"/>
        </w:rPr>
        <w:t xml:space="preserve"> </w:t>
      </w:r>
      <w:r w:rsidR="002020F2" w:rsidRPr="002020F2">
        <w:rPr>
          <w:rFonts w:asciiTheme="majorHAnsi" w:hAnsiTheme="majorHAnsi"/>
          <w:color w:val="000000" w:themeColor="text1"/>
          <w:sz w:val="24"/>
          <w:szCs w:val="24"/>
        </w:rPr>
        <w:t>efficiency</w:t>
      </w:r>
      <w:r w:rsidRPr="002020F2">
        <w:rPr>
          <w:rFonts w:asciiTheme="majorHAnsi" w:hAnsiTheme="majorHAnsi"/>
          <w:color w:val="000000" w:themeColor="text1"/>
          <w:sz w:val="24"/>
          <w:szCs w:val="24"/>
        </w:rPr>
        <w:t>.</w:t>
      </w:r>
    </w:p>
    <w:p w:rsidR="0029444A" w:rsidRDefault="0029444A" w:rsidP="006322DE">
      <w:pPr>
        <w:spacing w:after="0"/>
      </w:pPr>
      <w:r>
        <w:tab/>
      </w:r>
      <w:r>
        <w:rPr>
          <w:noProof/>
        </w:rPr>
        <w:drawing>
          <wp:inline distT="0" distB="0" distL="0" distR="0" wp14:anchorId="65B454BC" wp14:editId="5223ADE0">
            <wp:extent cx="5943600" cy="562610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5626100"/>
                    </a:xfrm>
                    <a:prstGeom prst="rect">
                      <a:avLst/>
                    </a:prstGeom>
                    <a:noFill/>
                    <a:ln>
                      <a:noFill/>
                    </a:ln>
                  </pic:spPr>
                </pic:pic>
              </a:graphicData>
            </a:graphic>
          </wp:inline>
        </w:drawing>
      </w:r>
    </w:p>
    <w:p w:rsidR="0029444A" w:rsidRDefault="0029444A" w:rsidP="006322DE">
      <w:pPr>
        <w:spacing w:after="0"/>
      </w:pPr>
    </w:p>
    <w:p w:rsidR="00E1080F" w:rsidRDefault="00E1080F" w:rsidP="00E1080F"/>
    <w:p w:rsidR="00A47E67" w:rsidRDefault="00A47E67" w:rsidP="00A47E67">
      <w:pPr>
        <w:spacing w:after="0"/>
        <w:rPr>
          <w:rFonts w:asciiTheme="majorHAnsi" w:hAnsiTheme="majorHAnsi" w:cstheme="minorHAnsi"/>
          <w:sz w:val="24"/>
          <w:szCs w:val="24"/>
        </w:rPr>
      </w:pPr>
    </w:p>
    <w:p w:rsidR="006F73CA" w:rsidRPr="00471721" w:rsidRDefault="006F73CA" w:rsidP="00642767"/>
    <w:p w:rsidR="006F73CA" w:rsidRPr="00E1080F" w:rsidRDefault="006F73CA" w:rsidP="00750170">
      <w:pPr>
        <w:pStyle w:val="Heading1"/>
        <w:shd w:val="clear" w:color="auto" w:fill="5B9BD5" w:themeFill="accent1"/>
        <w:rPr>
          <w:rFonts w:ascii="Arial" w:eastAsiaTheme="minorEastAsia" w:hAnsi="Arial" w:cs="Arial"/>
          <w:b/>
          <w:iCs/>
          <w:color w:val="FFFFFF"/>
        </w:rPr>
      </w:pPr>
      <w:bookmarkStart w:id="74" w:name="_8_Resiliency_and"/>
      <w:bookmarkStart w:id="75" w:name="_Toc485897867"/>
      <w:bookmarkEnd w:id="74"/>
      <w:r>
        <w:rPr>
          <w:rFonts w:ascii="Arial" w:eastAsiaTheme="minorEastAsia" w:hAnsi="Arial" w:cs="Arial"/>
          <w:b/>
          <w:iCs/>
          <w:color w:val="FFFFFF"/>
        </w:rPr>
        <w:lastRenderedPageBreak/>
        <w:t>8</w:t>
      </w:r>
      <w:r>
        <w:rPr>
          <w:rFonts w:ascii="Arial" w:eastAsiaTheme="minorEastAsia" w:hAnsi="Arial" w:cs="Arial"/>
          <w:b/>
          <w:iCs/>
          <w:color w:val="FFFFFF"/>
        </w:rPr>
        <w:tab/>
      </w:r>
      <w:r w:rsidRPr="006F73CA">
        <w:rPr>
          <w:rFonts w:ascii="Arial" w:eastAsiaTheme="minorEastAsia" w:hAnsi="Arial" w:cs="Arial"/>
          <w:b/>
          <w:color w:val="FFFFFF" w:themeColor="background1"/>
        </w:rPr>
        <w:t xml:space="preserve">Resiliency and </w:t>
      </w:r>
      <w:proofErr w:type="spellStart"/>
      <w:proofErr w:type="gramStart"/>
      <w:r w:rsidRPr="006F73CA">
        <w:rPr>
          <w:rFonts w:ascii="Arial" w:eastAsiaTheme="minorEastAsia" w:hAnsi="Arial" w:cs="Arial"/>
          <w:b/>
          <w:color w:val="FFFFFF" w:themeColor="background1"/>
        </w:rPr>
        <w:t>mS</w:t>
      </w:r>
      <w:proofErr w:type="spellEnd"/>
      <w:proofErr w:type="gramEnd"/>
      <w:r w:rsidRPr="006F73CA">
        <w:rPr>
          <w:rFonts w:ascii="Arial" w:eastAsiaTheme="minorEastAsia" w:hAnsi="Arial" w:cs="Arial"/>
          <w:b/>
          <w:color w:val="FFFFFF" w:themeColor="background1"/>
        </w:rPr>
        <w:t xml:space="preserve"> Architecture</w:t>
      </w:r>
      <w:bookmarkEnd w:id="75"/>
    </w:p>
    <w:p w:rsidR="00976232" w:rsidRDefault="00976232" w:rsidP="00976232"/>
    <w:p w:rsidR="00E3085D" w:rsidRPr="0014355E" w:rsidRDefault="00003FDF" w:rsidP="005871B9">
      <w:pPr>
        <w:ind w:firstLine="720"/>
        <w:rPr>
          <w:rFonts w:asciiTheme="majorHAnsi" w:hAnsiTheme="majorHAnsi"/>
        </w:rPr>
      </w:pPr>
      <w:r>
        <w:rPr>
          <w:rFonts w:asciiTheme="majorHAnsi" w:hAnsiTheme="majorHAnsi"/>
        </w:rPr>
        <w:t>It is important to build resilient software</w:t>
      </w:r>
      <w:r w:rsidR="00E3085D" w:rsidRPr="0014355E">
        <w:rPr>
          <w:rFonts w:asciiTheme="majorHAnsi" w:hAnsiTheme="majorHAnsi"/>
        </w:rPr>
        <w:t>.</w:t>
      </w:r>
      <w:r>
        <w:rPr>
          <w:rFonts w:asciiTheme="majorHAnsi" w:hAnsiTheme="majorHAnsi"/>
        </w:rPr>
        <w:t xml:space="preserve"> Resilience provides</w:t>
      </w:r>
    </w:p>
    <w:p w:rsidR="00E3085D" w:rsidRPr="0014355E" w:rsidRDefault="00E3085D" w:rsidP="00E3085D">
      <w:pPr>
        <w:numPr>
          <w:ilvl w:val="0"/>
          <w:numId w:val="45"/>
        </w:numPr>
        <w:spacing w:before="100" w:beforeAutospacing="1" w:after="100" w:afterAutospacing="1" w:line="240" w:lineRule="auto"/>
        <w:rPr>
          <w:rFonts w:asciiTheme="majorHAnsi" w:eastAsia="Times New Roman" w:hAnsiTheme="majorHAnsi" w:cs="Times New Roman"/>
        </w:rPr>
      </w:pPr>
      <w:r w:rsidRPr="0014355E">
        <w:rPr>
          <w:rFonts w:asciiTheme="majorHAnsi" w:eastAsia="Times New Roman" w:hAnsiTheme="majorHAnsi" w:cs="Times New Roman"/>
        </w:rPr>
        <w:t>The ability to spring back into its original condition</w:t>
      </w:r>
      <w:r>
        <w:rPr>
          <w:rFonts w:asciiTheme="majorHAnsi" w:eastAsia="Times New Roman" w:hAnsiTheme="majorHAnsi" w:cs="Times New Roman"/>
        </w:rPr>
        <w:t xml:space="preserve"> means providing normal service</w:t>
      </w:r>
      <w:r w:rsidRPr="0014355E">
        <w:rPr>
          <w:rFonts w:asciiTheme="majorHAnsi" w:eastAsia="Times New Roman" w:hAnsiTheme="majorHAnsi" w:cs="Times New Roman"/>
        </w:rPr>
        <w:t xml:space="preserve">; </w:t>
      </w:r>
      <w:r>
        <w:rPr>
          <w:rFonts w:asciiTheme="majorHAnsi" w:eastAsia="Times New Roman" w:hAnsiTheme="majorHAnsi" w:cs="Times New Roman"/>
        </w:rPr>
        <w:t>E</w:t>
      </w:r>
      <w:r w:rsidRPr="0014355E">
        <w:rPr>
          <w:rFonts w:asciiTheme="majorHAnsi" w:eastAsia="Times New Roman" w:hAnsiTheme="majorHAnsi" w:cs="Times New Roman"/>
        </w:rPr>
        <w:t>lasticity</w:t>
      </w:r>
    </w:p>
    <w:p w:rsidR="00E3085D" w:rsidRDefault="00E3085D" w:rsidP="00E3085D">
      <w:pPr>
        <w:numPr>
          <w:ilvl w:val="0"/>
          <w:numId w:val="45"/>
        </w:numPr>
        <w:spacing w:before="100" w:beforeAutospacing="1" w:after="100" w:afterAutospacing="1" w:line="240" w:lineRule="auto"/>
        <w:rPr>
          <w:rFonts w:asciiTheme="majorHAnsi" w:eastAsia="Times New Roman" w:hAnsiTheme="majorHAnsi" w:cs="Times New Roman"/>
        </w:rPr>
      </w:pPr>
      <w:r w:rsidRPr="0014355E">
        <w:rPr>
          <w:rFonts w:asciiTheme="majorHAnsi" w:eastAsia="Times New Roman" w:hAnsiTheme="majorHAnsi" w:cs="Times New Roman"/>
        </w:rPr>
        <w:t>The capacity to recover quickly from diff</w:t>
      </w:r>
      <w:r>
        <w:rPr>
          <w:rFonts w:asciiTheme="majorHAnsi" w:eastAsia="Times New Roman" w:hAnsiTheme="majorHAnsi" w:cs="Times New Roman"/>
        </w:rPr>
        <w:t>iculties; T</w:t>
      </w:r>
      <w:r w:rsidRPr="0014355E">
        <w:rPr>
          <w:rFonts w:asciiTheme="majorHAnsi" w:eastAsia="Times New Roman" w:hAnsiTheme="majorHAnsi" w:cs="Times New Roman"/>
        </w:rPr>
        <w:t>oughness</w:t>
      </w:r>
    </w:p>
    <w:p w:rsidR="00E3085D" w:rsidRDefault="00003FDF" w:rsidP="00E3085D">
      <w:pPr>
        <w:spacing w:before="100" w:beforeAutospacing="1" w:after="100" w:afterAutospacing="1" w:line="240" w:lineRule="auto"/>
        <w:rPr>
          <w:rFonts w:asciiTheme="majorHAnsi" w:eastAsia="Times New Roman" w:hAnsiTheme="majorHAnsi" w:cs="Times New Roman"/>
        </w:rPr>
      </w:pPr>
      <w:r>
        <w:rPr>
          <w:rFonts w:asciiTheme="majorHAnsi" w:eastAsia="Times New Roman" w:hAnsiTheme="majorHAnsi" w:cs="Times New Roman"/>
        </w:rPr>
        <w:t>It is not uncommon to experience processing failures such as database</w:t>
      </w:r>
      <w:r w:rsidR="00E3085D">
        <w:rPr>
          <w:rFonts w:asciiTheme="majorHAnsi" w:eastAsia="Times New Roman" w:hAnsiTheme="majorHAnsi" w:cs="Times New Roman"/>
        </w:rPr>
        <w:t xml:space="preserve"> failure, load spike, malformed input that causes error </w:t>
      </w:r>
      <w:r w:rsidR="00DF3713">
        <w:rPr>
          <w:rFonts w:asciiTheme="majorHAnsi" w:eastAsia="Times New Roman" w:hAnsiTheme="majorHAnsi" w:cs="Times New Roman"/>
        </w:rPr>
        <w:t xml:space="preserve">etc. </w:t>
      </w:r>
      <w:r>
        <w:rPr>
          <w:rFonts w:asciiTheme="majorHAnsi" w:eastAsia="Times New Roman" w:hAnsiTheme="majorHAnsi" w:cs="Times New Roman"/>
        </w:rPr>
        <w:t>where quick recovery is needed</w:t>
      </w:r>
      <w:r w:rsidR="00E3085D">
        <w:rPr>
          <w:rFonts w:asciiTheme="majorHAnsi" w:eastAsia="Times New Roman" w:hAnsiTheme="majorHAnsi" w:cs="Times New Roman"/>
        </w:rPr>
        <w:t>.</w:t>
      </w:r>
      <w:r w:rsidR="00DF3713">
        <w:rPr>
          <w:rFonts w:asciiTheme="majorHAnsi" w:eastAsia="Times New Roman" w:hAnsiTheme="majorHAnsi" w:cs="Times New Roman"/>
        </w:rPr>
        <w:t xml:space="preserve"> The following practices are recommended:</w:t>
      </w:r>
    </w:p>
    <w:p w:rsidR="00E3085D" w:rsidRPr="00F9026A" w:rsidRDefault="00E35AD7" w:rsidP="00E3085D">
      <w:pPr>
        <w:spacing w:before="100" w:beforeAutospacing="1" w:after="100" w:afterAutospacing="1" w:line="240" w:lineRule="auto"/>
        <w:rPr>
          <w:rFonts w:eastAsia="Times New Roman" w:cstheme="minorHAnsi"/>
          <w:color w:val="000000" w:themeColor="text1"/>
        </w:rPr>
      </w:pPr>
      <w:r>
        <w:rPr>
          <w:rFonts w:eastAsia="Times New Roman" w:cstheme="minorHAnsi"/>
          <w:color w:val="000000" w:themeColor="text1"/>
        </w:rPr>
        <w:t>Design a</w:t>
      </w:r>
      <w:r w:rsidR="00E3085D" w:rsidRPr="00F9026A">
        <w:rPr>
          <w:rFonts w:eastAsia="Times New Roman" w:cstheme="minorHAnsi"/>
          <w:color w:val="000000" w:themeColor="text1"/>
        </w:rPr>
        <w:t>spect:</w:t>
      </w:r>
    </w:p>
    <w:p w:rsidR="00E3085D" w:rsidRDefault="00E3085D" w:rsidP="00E35AD7">
      <w:pPr>
        <w:pStyle w:val="ListParagraph"/>
        <w:numPr>
          <w:ilvl w:val="1"/>
          <w:numId w:val="61"/>
        </w:numPr>
        <w:spacing w:before="100" w:beforeAutospacing="1" w:after="100" w:afterAutospacing="1" w:line="240" w:lineRule="auto"/>
        <w:rPr>
          <w:rFonts w:asciiTheme="majorHAnsi" w:eastAsia="Times New Roman" w:hAnsiTheme="majorHAnsi" w:cs="Times New Roman"/>
          <w:color w:val="000000" w:themeColor="text1"/>
        </w:rPr>
      </w:pPr>
      <w:r w:rsidRPr="00E335E7">
        <w:rPr>
          <w:rFonts w:asciiTheme="majorHAnsi" w:eastAsia="Times New Roman" w:hAnsiTheme="majorHAnsi" w:cs="Times New Roman"/>
          <w:color w:val="000000" w:themeColor="text1"/>
        </w:rPr>
        <w:t>Loose coupling of the components that works together so compartmentalizing it when failure occurs</w:t>
      </w:r>
    </w:p>
    <w:p w:rsidR="00E3085D" w:rsidRPr="00E335E7" w:rsidRDefault="00E3085D" w:rsidP="00E35AD7">
      <w:pPr>
        <w:pStyle w:val="ListParagraph"/>
        <w:numPr>
          <w:ilvl w:val="1"/>
          <w:numId w:val="61"/>
        </w:numPr>
        <w:spacing w:before="100" w:beforeAutospacing="1" w:after="100" w:afterAutospacing="1" w:line="240" w:lineRule="auto"/>
        <w:rPr>
          <w:rFonts w:asciiTheme="majorHAnsi" w:eastAsia="Times New Roman" w:hAnsiTheme="majorHAnsi" w:cs="Times New Roman"/>
          <w:color w:val="000000" w:themeColor="text1"/>
        </w:rPr>
      </w:pPr>
      <w:r w:rsidRPr="00E335E7">
        <w:rPr>
          <w:rFonts w:asciiTheme="majorHAnsi" w:eastAsia="Times New Roman" w:hAnsiTheme="majorHAnsi" w:cs="Times New Roman"/>
          <w:color w:val="000000" w:themeColor="text1"/>
        </w:rPr>
        <w:t>Thread or Process pooling so load spike can easily be handled</w:t>
      </w:r>
    </w:p>
    <w:p w:rsidR="00E3085D" w:rsidRDefault="00E3085D" w:rsidP="00E3085D">
      <w:pPr>
        <w:pStyle w:val="ListParagraph"/>
        <w:spacing w:before="100" w:beforeAutospacing="1" w:after="100" w:afterAutospacing="1" w:line="240" w:lineRule="auto"/>
        <w:ind w:left="1440"/>
        <w:rPr>
          <w:rFonts w:asciiTheme="majorHAnsi" w:eastAsia="Times New Roman" w:hAnsiTheme="majorHAnsi" w:cs="Times New Roman"/>
          <w:color w:val="000000" w:themeColor="text1"/>
        </w:rPr>
      </w:pPr>
    </w:p>
    <w:p w:rsidR="00E3085D" w:rsidRDefault="00E3085D" w:rsidP="00E3085D">
      <w:pPr>
        <w:pStyle w:val="ListParagraph"/>
        <w:spacing w:before="100" w:beforeAutospacing="1" w:after="100" w:afterAutospacing="1" w:line="240" w:lineRule="auto"/>
        <w:rPr>
          <w:rFonts w:asciiTheme="majorHAnsi" w:eastAsia="Times New Roman" w:hAnsiTheme="majorHAnsi" w:cs="Times New Roman"/>
          <w:color w:val="000000" w:themeColor="text1"/>
        </w:rPr>
      </w:pPr>
    </w:p>
    <w:p w:rsidR="00E3085D" w:rsidRPr="00F9026A" w:rsidRDefault="00E35AD7" w:rsidP="00E3085D">
      <w:pPr>
        <w:pStyle w:val="ListParagraph"/>
        <w:spacing w:before="100" w:beforeAutospacing="1" w:after="100" w:afterAutospacing="1" w:line="240" w:lineRule="auto"/>
        <w:ind w:left="0"/>
        <w:rPr>
          <w:rFonts w:eastAsia="Times New Roman" w:cstheme="minorHAnsi"/>
          <w:color w:val="000000" w:themeColor="text1"/>
        </w:rPr>
      </w:pPr>
      <w:r>
        <w:rPr>
          <w:rFonts w:eastAsia="Times New Roman" w:cstheme="minorHAnsi"/>
          <w:color w:val="000000" w:themeColor="text1"/>
        </w:rPr>
        <w:t>Operation a</w:t>
      </w:r>
      <w:r w:rsidR="00E3085D" w:rsidRPr="00F9026A">
        <w:rPr>
          <w:rFonts w:eastAsia="Times New Roman" w:cstheme="minorHAnsi"/>
          <w:color w:val="000000" w:themeColor="text1"/>
        </w:rPr>
        <w:t>spect:</w:t>
      </w:r>
    </w:p>
    <w:p w:rsidR="00E3085D" w:rsidRPr="00E335E7" w:rsidRDefault="00E3085D" w:rsidP="00E35AD7">
      <w:pPr>
        <w:pStyle w:val="ListParagraph"/>
        <w:numPr>
          <w:ilvl w:val="1"/>
          <w:numId w:val="60"/>
        </w:numPr>
        <w:spacing w:before="100" w:beforeAutospacing="1" w:after="100" w:afterAutospacing="1" w:line="240" w:lineRule="auto"/>
        <w:rPr>
          <w:rFonts w:asciiTheme="majorHAnsi" w:eastAsia="Times New Roman" w:hAnsiTheme="majorHAnsi" w:cs="Times New Roman"/>
          <w:color w:val="000000" w:themeColor="text1"/>
        </w:rPr>
      </w:pPr>
      <w:r w:rsidRPr="00E335E7">
        <w:rPr>
          <w:rFonts w:asciiTheme="majorHAnsi" w:eastAsia="Times New Roman" w:hAnsiTheme="majorHAnsi" w:cs="Times New Roman"/>
          <w:color w:val="000000" w:themeColor="text1"/>
        </w:rPr>
        <w:t>Supporting redundant services so switching to healthy instance is quick</w:t>
      </w:r>
    </w:p>
    <w:p w:rsidR="00E3085D" w:rsidRDefault="00E3085D" w:rsidP="00E35AD7">
      <w:pPr>
        <w:pStyle w:val="ListParagraph"/>
        <w:numPr>
          <w:ilvl w:val="1"/>
          <w:numId w:val="60"/>
        </w:numPr>
        <w:spacing w:before="100" w:beforeAutospacing="1" w:after="100" w:afterAutospacing="1" w:line="240" w:lineRule="auto"/>
        <w:rPr>
          <w:rFonts w:asciiTheme="majorHAnsi" w:eastAsia="Times New Roman" w:hAnsiTheme="majorHAnsi" w:cs="Times New Roman"/>
          <w:color w:val="000000" w:themeColor="text1"/>
        </w:rPr>
      </w:pPr>
      <w:r w:rsidRPr="00E335E7">
        <w:rPr>
          <w:rFonts w:asciiTheme="majorHAnsi" w:eastAsia="Times New Roman" w:hAnsiTheme="majorHAnsi" w:cs="Times New Roman"/>
          <w:color w:val="000000" w:themeColor="text1"/>
        </w:rPr>
        <w:t>Automation of failover so recovery is quick</w:t>
      </w:r>
    </w:p>
    <w:p w:rsidR="00E3085D" w:rsidRPr="00F9026A" w:rsidRDefault="00E3085D" w:rsidP="00E3085D">
      <w:pPr>
        <w:pStyle w:val="ListParagraph"/>
        <w:spacing w:before="100" w:beforeAutospacing="1" w:after="100" w:afterAutospacing="1" w:line="240" w:lineRule="auto"/>
        <w:rPr>
          <w:rFonts w:eastAsia="Times New Roman" w:cstheme="minorHAnsi"/>
          <w:color w:val="000000" w:themeColor="text1"/>
        </w:rPr>
      </w:pPr>
    </w:p>
    <w:p w:rsidR="00E3085D" w:rsidRPr="00F9026A" w:rsidRDefault="00E35AD7" w:rsidP="00E3085D">
      <w:pPr>
        <w:pStyle w:val="ListParagraph"/>
        <w:spacing w:before="100" w:beforeAutospacing="1" w:after="100" w:afterAutospacing="1" w:line="240" w:lineRule="auto"/>
        <w:ind w:left="0"/>
        <w:rPr>
          <w:rFonts w:eastAsia="Times New Roman" w:cstheme="minorHAnsi"/>
          <w:color w:val="000000" w:themeColor="text1"/>
        </w:rPr>
      </w:pPr>
      <w:r>
        <w:rPr>
          <w:rFonts w:eastAsia="Times New Roman" w:cstheme="minorHAnsi"/>
          <w:color w:val="000000" w:themeColor="text1"/>
        </w:rPr>
        <w:t>Framework a</w:t>
      </w:r>
      <w:r w:rsidR="00E3085D" w:rsidRPr="00F9026A">
        <w:rPr>
          <w:rFonts w:eastAsia="Times New Roman" w:cstheme="minorHAnsi"/>
          <w:color w:val="000000" w:themeColor="text1"/>
        </w:rPr>
        <w:t>spect:</w:t>
      </w:r>
    </w:p>
    <w:p w:rsidR="00E3085D" w:rsidRDefault="00E3085D" w:rsidP="00E35AD7">
      <w:pPr>
        <w:pStyle w:val="ListParagraph"/>
        <w:numPr>
          <w:ilvl w:val="1"/>
          <w:numId w:val="59"/>
        </w:numPr>
        <w:spacing w:before="100" w:beforeAutospacing="1" w:after="100" w:afterAutospacing="1" w:line="240" w:lineRule="auto"/>
        <w:rPr>
          <w:rFonts w:asciiTheme="majorHAnsi" w:eastAsia="Times New Roman" w:hAnsiTheme="majorHAnsi" w:cs="Times New Roman"/>
          <w:color w:val="000000" w:themeColor="text1"/>
        </w:rPr>
      </w:pPr>
      <w:r w:rsidRPr="00E335E7">
        <w:rPr>
          <w:rFonts w:asciiTheme="majorHAnsi" w:eastAsia="Times New Roman" w:hAnsiTheme="majorHAnsi" w:cs="Times New Roman"/>
          <w:color w:val="000000" w:themeColor="text1"/>
        </w:rPr>
        <w:t>Supporting scalable connection pooling</w:t>
      </w:r>
      <w:r>
        <w:rPr>
          <w:rFonts w:asciiTheme="majorHAnsi" w:eastAsia="Times New Roman" w:hAnsiTheme="majorHAnsi" w:cs="Times New Roman"/>
          <w:color w:val="000000" w:themeColor="text1"/>
        </w:rPr>
        <w:t>.</w:t>
      </w:r>
    </w:p>
    <w:p w:rsidR="00E3085D" w:rsidRPr="00F9026A" w:rsidRDefault="00E3085D" w:rsidP="00E3085D">
      <w:pPr>
        <w:spacing w:before="100" w:beforeAutospacing="1" w:after="100" w:afterAutospacing="1" w:line="240" w:lineRule="auto"/>
        <w:rPr>
          <w:rFonts w:eastAsia="Times New Roman" w:cstheme="minorHAnsi"/>
          <w:color w:val="000000" w:themeColor="text1"/>
        </w:rPr>
      </w:pPr>
      <w:r w:rsidRPr="00F9026A">
        <w:rPr>
          <w:rFonts w:eastAsia="Times New Roman" w:cstheme="minorHAnsi"/>
          <w:color w:val="000000" w:themeColor="text1"/>
        </w:rPr>
        <w:t>Inf</w:t>
      </w:r>
      <w:r w:rsidR="00E35AD7">
        <w:rPr>
          <w:rFonts w:eastAsia="Times New Roman" w:cstheme="minorHAnsi"/>
          <w:color w:val="000000" w:themeColor="text1"/>
        </w:rPr>
        <w:t>rastructure a</w:t>
      </w:r>
      <w:r>
        <w:rPr>
          <w:rFonts w:eastAsia="Times New Roman" w:cstheme="minorHAnsi"/>
          <w:color w:val="000000" w:themeColor="text1"/>
        </w:rPr>
        <w:t>s</w:t>
      </w:r>
      <w:r w:rsidRPr="00F9026A">
        <w:rPr>
          <w:rFonts w:eastAsia="Times New Roman" w:cstheme="minorHAnsi"/>
          <w:color w:val="000000" w:themeColor="text1"/>
        </w:rPr>
        <w:t>pect:</w:t>
      </w:r>
    </w:p>
    <w:p w:rsidR="00E3085D" w:rsidRPr="00E335E7" w:rsidRDefault="00E3085D" w:rsidP="00E35AD7">
      <w:pPr>
        <w:pStyle w:val="ListParagraph"/>
        <w:numPr>
          <w:ilvl w:val="1"/>
          <w:numId w:val="58"/>
        </w:numPr>
        <w:spacing w:before="100" w:beforeAutospacing="1" w:after="100" w:afterAutospacing="1" w:line="240" w:lineRule="auto"/>
        <w:rPr>
          <w:rFonts w:asciiTheme="majorHAnsi" w:eastAsia="Times New Roman" w:hAnsiTheme="majorHAnsi" w:cs="Times New Roman"/>
          <w:color w:val="000000" w:themeColor="text1"/>
        </w:rPr>
      </w:pPr>
      <w:r>
        <w:rPr>
          <w:rFonts w:asciiTheme="majorHAnsi" w:eastAsia="Times New Roman" w:hAnsiTheme="majorHAnsi" w:cs="Times New Roman"/>
          <w:color w:val="000000" w:themeColor="text1"/>
        </w:rPr>
        <w:t>S</w:t>
      </w:r>
      <w:r w:rsidRPr="00E335E7">
        <w:rPr>
          <w:rFonts w:asciiTheme="majorHAnsi" w:eastAsia="Times New Roman" w:hAnsiTheme="majorHAnsi" w:cs="Times New Roman"/>
          <w:color w:val="000000" w:themeColor="text1"/>
        </w:rPr>
        <w:t>torage and data redundancy, so system doesn’t become inept.</w:t>
      </w:r>
    </w:p>
    <w:p w:rsidR="00E3085D" w:rsidRDefault="00E3085D" w:rsidP="00E3085D">
      <w:pPr>
        <w:spacing w:before="100" w:beforeAutospacing="1" w:after="100" w:afterAutospacing="1" w:line="240" w:lineRule="auto"/>
        <w:rPr>
          <w:rFonts w:asciiTheme="majorHAnsi" w:eastAsia="Times New Roman" w:hAnsiTheme="majorHAnsi" w:cs="Times New Roman"/>
          <w:color w:val="000000" w:themeColor="text1"/>
        </w:rPr>
      </w:pPr>
      <w:r w:rsidRPr="00DF3713">
        <w:rPr>
          <w:rFonts w:asciiTheme="majorHAnsi" w:eastAsia="Times New Roman" w:hAnsiTheme="majorHAnsi" w:cs="Times New Roman"/>
          <w:color w:val="000000" w:themeColor="text1"/>
        </w:rPr>
        <w:t xml:space="preserve">In the case of migration, </w:t>
      </w:r>
      <w:r w:rsidR="00DF3713" w:rsidRPr="00DF3713">
        <w:rPr>
          <w:rFonts w:asciiTheme="majorHAnsi" w:eastAsia="Times New Roman" w:hAnsiTheme="majorHAnsi" w:cs="Times New Roman"/>
          <w:color w:val="000000" w:themeColor="text1"/>
        </w:rPr>
        <w:t xml:space="preserve">using the above practices should be used when building </w:t>
      </w:r>
      <w:proofErr w:type="spellStart"/>
      <w:r w:rsidR="00DF3713" w:rsidRPr="00DF3713">
        <w:rPr>
          <w:rFonts w:asciiTheme="majorHAnsi" w:hAnsiTheme="majorHAnsi" w:cs="Calibri"/>
          <w:color w:val="000000" w:themeColor="text1"/>
        </w:rPr>
        <w:t>mS</w:t>
      </w:r>
      <w:proofErr w:type="spellEnd"/>
      <w:r w:rsidR="00DF3713" w:rsidRPr="00DF3713">
        <w:rPr>
          <w:rFonts w:asciiTheme="majorHAnsi" w:hAnsiTheme="majorHAnsi"/>
          <w:b/>
          <w:color w:val="000000" w:themeColor="text1"/>
        </w:rPr>
        <w:t xml:space="preserve"> </w:t>
      </w:r>
      <w:r w:rsidR="00DF3713" w:rsidRPr="00DF3713">
        <w:rPr>
          <w:rFonts w:asciiTheme="majorHAnsi" w:eastAsia="Times New Roman" w:hAnsiTheme="majorHAnsi" w:cs="Times New Roman"/>
          <w:color w:val="000000" w:themeColor="text1"/>
        </w:rPr>
        <w:t>from existing M2E bundles</w:t>
      </w:r>
      <w:r w:rsidRPr="00DF3713">
        <w:rPr>
          <w:rFonts w:asciiTheme="majorHAnsi" w:eastAsia="Times New Roman" w:hAnsiTheme="majorHAnsi" w:cs="Times New Roman"/>
          <w:color w:val="000000" w:themeColor="text1"/>
        </w:rPr>
        <w:t xml:space="preserve">. </w:t>
      </w:r>
      <w:r w:rsidR="00DF3713" w:rsidRPr="00DF3713">
        <w:rPr>
          <w:rFonts w:asciiTheme="majorHAnsi" w:eastAsia="Times New Roman" w:hAnsiTheme="majorHAnsi" w:cs="Times New Roman"/>
          <w:color w:val="000000" w:themeColor="text1"/>
        </w:rPr>
        <w:t xml:space="preserve">There </w:t>
      </w:r>
      <w:r w:rsidRPr="00DF3713">
        <w:rPr>
          <w:rFonts w:asciiTheme="majorHAnsi" w:eastAsia="Times New Roman" w:hAnsiTheme="majorHAnsi" w:cs="Times New Roman"/>
          <w:color w:val="000000" w:themeColor="text1"/>
        </w:rPr>
        <w:t>will be no impact to the client due to any development related with resiliency.</w:t>
      </w:r>
    </w:p>
    <w:p w:rsidR="00E3085D" w:rsidRDefault="00E3085D" w:rsidP="00E3085D">
      <w:pPr>
        <w:autoSpaceDE w:val="0"/>
        <w:autoSpaceDN w:val="0"/>
        <w:spacing w:before="40" w:after="40" w:line="240" w:lineRule="auto"/>
        <w:rPr>
          <w:rFonts w:ascii="Segoe UI" w:hAnsi="Segoe UI" w:cs="Segoe UI"/>
          <w:color w:val="000000"/>
          <w:sz w:val="20"/>
          <w:szCs w:val="20"/>
        </w:rPr>
      </w:pPr>
      <w:r>
        <w:rPr>
          <w:rFonts w:ascii="Segoe UI" w:hAnsi="Segoe UI" w:cs="Segoe UI"/>
          <w:color w:val="000000"/>
          <w:sz w:val="20"/>
          <w:szCs w:val="20"/>
        </w:rPr>
        <w:t>Please refer to resiliency requirements link below for requirements applicable to design/development:</w:t>
      </w:r>
    </w:p>
    <w:p w:rsidR="00E3085D" w:rsidRDefault="00E3085D" w:rsidP="00E3085D">
      <w:pPr>
        <w:pStyle w:val="ListParagraph"/>
        <w:numPr>
          <w:ilvl w:val="1"/>
          <w:numId w:val="27"/>
        </w:numPr>
        <w:spacing w:after="0"/>
        <w:rPr>
          <w:rFonts w:asciiTheme="majorHAnsi" w:hAnsiTheme="majorHAnsi"/>
          <w:color w:val="auto"/>
        </w:rPr>
      </w:pPr>
      <w:r>
        <w:rPr>
          <w:rFonts w:ascii="Segoe UI" w:hAnsi="Segoe UI" w:cs="Segoe UI"/>
          <w:color w:val="000000"/>
          <w:sz w:val="20"/>
          <w:szCs w:val="20"/>
        </w:rPr>
        <w:t>URL</w:t>
      </w:r>
      <w:r w:rsidRPr="00CA5884">
        <w:rPr>
          <w:rFonts w:ascii="Segoe UI" w:hAnsi="Segoe UI" w:cs="Segoe UI"/>
          <w:color w:val="000000"/>
          <w:sz w:val="20"/>
          <w:szCs w:val="20"/>
        </w:rPr>
        <w:sym w:font="Wingdings" w:char="F0E0"/>
      </w:r>
      <w:r>
        <w:rPr>
          <w:rFonts w:ascii="Segoe UI" w:hAnsi="Segoe UI" w:cs="Segoe UI"/>
          <w:color w:val="000000"/>
          <w:sz w:val="20"/>
          <w:szCs w:val="20"/>
        </w:rPr>
        <w:t xml:space="preserve">  </w:t>
      </w:r>
      <w:hyperlink r:id="rId156" w:anchor="fullpageWidgetId=Wbb75fd38cf2f_4f0a_b6f2_a97235fedaa1&amp;file=4e6eb9c6-b740-4374-a20b-adfe6d14c728" w:history="1">
        <w:r w:rsidRPr="00760662">
          <w:rPr>
            <w:rStyle w:val="Hyperlink"/>
            <w:rFonts w:asciiTheme="majorHAnsi" w:hAnsiTheme="majorHAnsi"/>
          </w:rPr>
          <w:t xml:space="preserve">Software Resiliency for </w:t>
        </w:r>
        <w:proofErr w:type="spellStart"/>
        <w:r w:rsidRPr="00760662">
          <w:rPr>
            <w:rStyle w:val="Hyperlink"/>
            <w:rFonts w:asciiTheme="majorHAnsi" w:hAnsiTheme="majorHAnsi"/>
          </w:rPr>
          <w:t>mS</w:t>
        </w:r>
        <w:proofErr w:type="spellEnd"/>
        <w:r w:rsidRPr="00760662">
          <w:rPr>
            <w:rStyle w:val="Hyperlink"/>
            <w:rFonts w:asciiTheme="majorHAnsi" w:hAnsiTheme="majorHAnsi"/>
          </w:rPr>
          <w:t xml:space="preserve"> development</w:t>
        </w:r>
      </w:hyperlink>
    </w:p>
    <w:p w:rsidR="00E3085D" w:rsidRDefault="00E3085D" w:rsidP="00E3085D">
      <w:pPr>
        <w:autoSpaceDE w:val="0"/>
        <w:autoSpaceDN w:val="0"/>
        <w:spacing w:before="40" w:after="40" w:line="240" w:lineRule="auto"/>
      </w:pPr>
    </w:p>
    <w:p w:rsidR="006F73CA" w:rsidRDefault="006F73CA" w:rsidP="00E77314"/>
    <w:p w:rsidR="00A56D4C" w:rsidRDefault="00A56D4C" w:rsidP="00E77314"/>
    <w:p w:rsidR="00A56D4C" w:rsidRPr="00471721" w:rsidRDefault="00A56D4C" w:rsidP="00E77314"/>
    <w:p w:rsidR="00471721" w:rsidRPr="00E1080F" w:rsidRDefault="00471721" w:rsidP="00E77314">
      <w:pPr>
        <w:pStyle w:val="Heading1"/>
        <w:shd w:val="clear" w:color="auto" w:fill="5B9BD5" w:themeFill="accent1"/>
        <w:rPr>
          <w:rFonts w:ascii="Arial" w:eastAsiaTheme="minorEastAsia" w:hAnsi="Arial" w:cs="Arial"/>
          <w:b/>
          <w:iCs/>
          <w:color w:val="FFFFFF"/>
        </w:rPr>
      </w:pPr>
      <w:bookmarkStart w:id="76" w:name="_Toc485897868"/>
      <w:r>
        <w:rPr>
          <w:rFonts w:ascii="Arial" w:eastAsiaTheme="minorEastAsia" w:hAnsi="Arial" w:cs="Arial"/>
          <w:b/>
          <w:iCs/>
          <w:color w:val="FFFFFF"/>
        </w:rPr>
        <w:lastRenderedPageBreak/>
        <w:t>9</w:t>
      </w:r>
      <w:r>
        <w:rPr>
          <w:rFonts w:ascii="Arial" w:eastAsiaTheme="minorEastAsia" w:hAnsi="Arial" w:cs="Arial"/>
          <w:b/>
          <w:iCs/>
          <w:color w:val="FFFFFF"/>
        </w:rPr>
        <w:tab/>
        <w:t>Software Packaging, Delivery and Deployment</w:t>
      </w:r>
      <w:bookmarkEnd w:id="76"/>
    </w:p>
    <w:p w:rsidR="00EC617C" w:rsidRDefault="00EC617C" w:rsidP="006322DE">
      <w:pPr>
        <w:spacing w:after="0"/>
      </w:pPr>
    </w:p>
    <w:p w:rsidR="00EC617C" w:rsidRPr="00ED7976" w:rsidRDefault="00E64F46" w:rsidP="006322DE">
      <w:pPr>
        <w:spacing w:after="0"/>
        <w:ind w:left="720" w:firstLine="720"/>
        <w:rPr>
          <w:rFonts w:asciiTheme="majorHAnsi" w:hAnsiTheme="majorHAnsi"/>
          <w:color w:val="000000" w:themeColor="text1"/>
          <w:sz w:val="24"/>
          <w:szCs w:val="24"/>
        </w:rPr>
      </w:pPr>
      <w:r w:rsidRPr="00E64F46">
        <w:rPr>
          <w:rFonts w:asciiTheme="majorHAnsi" w:hAnsiTheme="majorHAnsi"/>
          <w:color w:val="000000" w:themeColor="text1"/>
          <w:sz w:val="24"/>
          <w:szCs w:val="24"/>
        </w:rPr>
        <w:t>Of the 10</w:t>
      </w:r>
      <w:r w:rsidRPr="00E64F46">
        <w:rPr>
          <w:rFonts w:asciiTheme="majorHAnsi" w:hAnsiTheme="majorHAnsi" w:cs="Segoe Print"/>
          <w:sz w:val="24"/>
          <w:szCs w:val="24"/>
        </w:rPr>
        <w:t xml:space="preserve"> </w:t>
      </w:r>
      <w:proofErr w:type="spellStart"/>
      <w:r w:rsidRPr="00E64F46">
        <w:rPr>
          <w:rFonts w:asciiTheme="majorHAnsi" w:hAnsiTheme="majorHAnsi" w:cs="Segoe Print"/>
          <w:sz w:val="24"/>
          <w:szCs w:val="24"/>
        </w:rPr>
        <w:t>mS</w:t>
      </w:r>
      <w:proofErr w:type="spellEnd"/>
      <w:r w:rsidRPr="00E64F46">
        <w:rPr>
          <w:rFonts w:asciiTheme="majorHAnsi" w:hAnsiTheme="majorHAnsi" w:cs="Segoe Print"/>
          <w:sz w:val="24"/>
          <w:szCs w:val="24"/>
        </w:rPr>
        <w:t xml:space="preserve"> principles, </w:t>
      </w:r>
      <w:r w:rsidRPr="00E64F46">
        <w:rPr>
          <w:rFonts w:asciiTheme="majorHAnsi" w:hAnsiTheme="majorHAnsi"/>
          <w:color w:val="000000" w:themeColor="text1"/>
          <w:sz w:val="24"/>
          <w:szCs w:val="24"/>
        </w:rPr>
        <w:t>8 are</w:t>
      </w:r>
      <w:r w:rsidR="00684D75" w:rsidRPr="00E64F46">
        <w:rPr>
          <w:rFonts w:asciiTheme="majorHAnsi" w:hAnsiTheme="majorHAnsi"/>
          <w:color w:val="000000" w:themeColor="text1"/>
          <w:sz w:val="24"/>
          <w:szCs w:val="24"/>
        </w:rPr>
        <w:t xml:space="preserve"> </w:t>
      </w:r>
      <w:r w:rsidR="00335CBF" w:rsidRPr="00E64F46">
        <w:rPr>
          <w:rFonts w:asciiTheme="majorHAnsi" w:hAnsiTheme="majorHAnsi"/>
          <w:color w:val="000000" w:themeColor="text1"/>
          <w:sz w:val="24"/>
          <w:szCs w:val="24"/>
        </w:rPr>
        <w:t xml:space="preserve">related </w:t>
      </w:r>
      <w:r w:rsidR="00003FDF" w:rsidRPr="00E64F46">
        <w:rPr>
          <w:rFonts w:asciiTheme="majorHAnsi" w:hAnsiTheme="majorHAnsi"/>
          <w:color w:val="000000" w:themeColor="text1"/>
          <w:sz w:val="24"/>
          <w:szCs w:val="24"/>
        </w:rPr>
        <w:t xml:space="preserve">to </w:t>
      </w:r>
      <w:r w:rsidR="00335CBF" w:rsidRPr="00E64F46">
        <w:rPr>
          <w:rFonts w:asciiTheme="majorHAnsi" w:hAnsiTheme="majorHAnsi"/>
          <w:color w:val="000000" w:themeColor="text1"/>
          <w:sz w:val="24"/>
          <w:szCs w:val="24"/>
        </w:rPr>
        <w:t>Common Platform.</w:t>
      </w:r>
      <w:r>
        <w:rPr>
          <w:rFonts w:asciiTheme="majorHAnsi" w:hAnsiTheme="majorHAnsi"/>
          <w:color w:val="000000" w:themeColor="text1"/>
          <w:sz w:val="24"/>
          <w:szCs w:val="24"/>
        </w:rPr>
        <w:t xml:space="preserve"> </w:t>
      </w:r>
      <w:r w:rsidR="00003FDF" w:rsidRPr="00E64F46">
        <w:rPr>
          <w:rFonts w:asciiTheme="majorHAnsi" w:hAnsiTheme="majorHAnsi"/>
          <w:color w:val="000000" w:themeColor="text1"/>
          <w:sz w:val="24"/>
          <w:szCs w:val="24"/>
        </w:rPr>
        <w:t>The</w:t>
      </w:r>
      <w:r w:rsidR="00EC617C" w:rsidRPr="00E64F46">
        <w:rPr>
          <w:rFonts w:asciiTheme="majorHAnsi" w:hAnsiTheme="majorHAnsi"/>
          <w:color w:val="000000" w:themeColor="text1"/>
          <w:sz w:val="24"/>
          <w:szCs w:val="24"/>
        </w:rPr>
        <w:t xml:space="preserve"> common platform incorporates </w:t>
      </w:r>
      <w:r w:rsidR="00003FDF" w:rsidRPr="00E64F46">
        <w:rPr>
          <w:rFonts w:asciiTheme="majorHAnsi" w:hAnsiTheme="majorHAnsi"/>
          <w:color w:val="000000" w:themeColor="text1"/>
          <w:sz w:val="24"/>
          <w:szCs w:val="24"/>
        </w:rPr>
        <w:t>t</w:t>
      </w:r>
      <w:r w:rsidR="00EC617C" w:rsidRPr="00E64F46">
        <w:rPr>
          <w:rFonts w:asciiTheme="majorHAnsi" w:hAnsiTheme="majorHAnsi"/>
          <w:color w:val="000000" w:themeColor="text1"/>
          <w:sz w:val="24"/>
          <w:szCs w:val="24"/>
        </w:rPr>
        <w:t>he stages</w:t>
      </w:r>
      <w:r w:rsidR="00EC617C" w:rsidRPr="00ED7976">
        <w:rPr>
          <w:rFonts w:asciiTheme="majorHAnsi" w:hAnsiTheme="majorHAnsi"/>
          <w:color w:val="000000" w:themeColor="text1"/>
          <w:sz w:val="24"/>
          <w:szCs w:val="24"/>
        </w:rPr>
        <w:t xml:space="preserve"> </w:t>
      </w:r>
      <w:r w:rsidR="00003FDF">
        <w:rPr>
          <w:rFonts w:asciiTheme="majorHAnsi" w:hAnsiTheme="majorHAnsi"/>
          <w:color w:val="000000" w:themeColor="text1"/>
          <w:sz w:val="24"/>
          <w:szCs w:val="24"/>
        </w:rPr>
        <w:t xml:space="preserve">occurring once the </w:t>
      </w:r>
      <w:r w:rsidR="00EC617C" w:rsidRPr="00ED7976">
        <w:rPr>
          <w:rFonts w:asciiTheme="majorHAnsi" w:hAnsiTheme="majorHAnsi"/>
          <w:color w:val="000000" w:themeColor="text1"/>
          <w:sz w:val="24"/>
          <w:szCs w:val="24"/>
        </w:rPr>
        <w:t>developer ‘checks in’ the code.</w:t>
      </w:r>
      <w:r w:rsidR="00DE7615" w:rsidRPr="00ED7976">
        <w:rPr>
          <w:rFonts w:asciiTheme="majorHAnsi" w:hAnsiTheme="majorHAnsi"/>
          <w:color w:val="000000" w:themeColor="text1"/>
          <w:sz w:val="24"/>
          <w:szCs w:val="24"/>
        </w:rPr>
        <w:t xml:space="preserve"> This is part of the common development and delivery framework.</w:t>
      </w:r>
    </w:p>
    <w:p w:rsidR="00EC617C" w:rsidRPr="00ED7976" w:rsidRDefault="00EC617C" w:rsidP="006322DE">
      <w:pPr>
        <w:spacing w:after="0"/>
        <w:ind w:left="720" w:firstLine="720"/>
        <w:rPr>
          <w:rFonts w:asciiTheme="majorHAnsi" w:hAnsiTheme="majorHAnsi"/>
          <w:color w:val="000000" w:themeColor="text1"/>
          <w:sz w:val="24"/>
          <w:szCs w:val="24"/>
        </w:rPr>
      </w:pPr>
      <w:r w:rsidRPr="00ED7976">
        <w:rPr>
          <w:rFonts w:asciiTheme="majorHAnsi" w:hAnsiTheme="majorHAnsi"/>
          <w:color w:val="000000" w:themeColor="text1"/>
          <w:sz w:val="24"/>
          <w:szCs w:val="24"/>
        </w:rPr>
        <w:t>The following pictorially explains all the steps associated with from development to deployment.</w:t>
      </w:r>
    </w:p>
    <w:p w:rsidR="00EC617C" w:rsidRDefault="00EC617C" w:rsidP="006322DE">
      <w:pPr>
        <w:spacing w:after="0"/>
        <w:ind w:left="720" w:firstLine="720"/>
      </w:pPr>
    </w:p>
    <w:p w:rsidR="00EC617C" w:rsidRDefault="00EC617C" w:rsidP="006322DE">
      <w:pPr>
        <w:spacing w:after="0"/>
        <w:ind w:firstLine="720"/>
      </w:pPr>
      <w:r>
        <w:rPr>
          <w:noProof/>
        </w:rPr>
        <w:drawing>
          <wp:inline distT="0" distB="0" distL="0" distR="0" wp14:anchorId="3DD254B3" wp14:editId="49082733">
            <wp:extent cx="4753155" cy="2550473"/>
            <wp:effectExtent l="0" t="0" r="0" b="254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761352" cy="2554872"/>
                    </a:xfrm>
                    <a:prstGeom prst="rect">
                      <a:avLst/>
                    </a:prstGeom>
                    <a:noFill/>
                    <a:ln>
                      <a:noFill/>
                    </a:ln>
                  </pic:spPr>
                </pic:pic>
              </a:graphicData>
            </a:graphic>
          </wp:inline>
        </w:drawing>
      </w:r>
    </w:p>
    <w:p w:rsidR="00EC617C" w:rsidRPr="00EC617C" w:rsidRDefault="00EC617C" w:rsidP="006322DE">
      <w:pPr>
        <w:spacing w:after="0"/>
        <w:ind w:left="720"/>
      </w:pPr>
    </w:p>
    <w:p w:rsidR="00F86A44" w:rsidRPr="00ED7976" w:rsidRDefault="00EC617C" w:rsidP="006322DE">
      <w:pPr>
        <w:spacing w:after="0"/>
        <w:rPr>
          <w:rFonts w:asciiTheme="majorHAnsi" w:hAnsiTheme="majorHAnsi"/>
          <w:color w:val="000000" w:themeColor="text1"/>
          <w:sz w:val="24"/>
          <w:szCs w:val="24"/>
        </w:rPr>
      </w:pPr>
      <w:r w:rsidRPr="00ED7976">
        <w:rPr>
          <w:rFonts w:asciiTheme="majorHAnsi" w:hAnsiTheme="majorHAnsi"/>
          <w:color w:val="000000" w:themeColor="text1"/>
          <w:sz w:val="24"/>
          <w:szCs w:val="24"/>
        </w:rPr>
        <w:t>Tools used at different stages can be under</w:t>
      </w:r>
      <w:r w:rsidR="002D38C7" w:rsidRPr="00ED7976">
        <w:rPr>
          <w:rFonts w:asciiTheme="majorHAnsi" w:hAnsiTheme="majorHAnsi"/>
          <w:color w:val="000000" w:themeColor="text1"/>
          <w:sz w:val="24"/>
          <w:szCs w:val="24"/>
        </w:rPr>
        <w:t>stood from below:</w:t>
      </w:r>
    </w:p>
    <w:p w:rsidR="00DE7615" w:rsidRPr="00ED7976" w:rsidRDefault="00DE7615" w:rsidP="00294A2D">
      <w:pPr>
        <w:pStyle w:val="ListParagraph"/>
        <w:numPr>
          <w:ilvl w:val="0"/>
          <w:numId w:val="19"/>
        </w:numPr>
        <w:spacing w:after="0"/>
        <w:rPr>
          <w:rFonts w:asciiTheme="majorHAnsi" w:hAnsiTheme="majorHAnsi"/>
          <w:color w:val="000000" w:themeColor="text1"/>
          <w:sz w:val="24"/>
          <w:szCs w:val="24"/>
        </w:rPr>
      </w:pPr>
      <w:proofErr w:type="spellStart"/>
      <w:r w:rsidRPr="00ED7976">
        <w:rPr>
          <w:rFonts w:asciiTheme="majorHAnsi" w:hAnsiTheme="majorHAnsi"/>
          <w:color w:val="000000" w:themeColor="text1"/>
          <w:sz w:val="24"/>
          <w:szCs w:val="24"/>
        </w:rPr>
        <w:t>Git</w:t>
      </w:r>
      <w:proofErr w:type="spellEnd"/>
      <w:r w:rsidRPr="00ED7976">
        <w:rPr>
          <w:rFonts w:asciiTheme="majorHAnsi" w:hAnsiTheme="majorHAnsi"/>
          <w:color w:val="000000" w:themeColor="text1"/>
          <w:sz w:val="24"/>
          <w:szCs w:val="24"/>
        </w:rPr>
        <w:t>/SVN</w:t>
      </w:r>
    </w:p>
    <w:p w:rsidR="00DE7615" w:rsidRPr="00ED7976" w:rsidRDefault="00DE7615" w:rsidP="00294A2D">
      <w:pPr>
        <w:pStyle w:val="ListParagraph"/>
        <w:numPr>
          <w:ilvl w:val="0"/>
          <w:numId w:val="19"/>
        </w:numPr>
        <w:spacing w:after="0"/>
        <w:rPr>
          <w:rFonts w:asciiTheme="majorHAnsi" w:hAnsiTheme="majorHAnsi"/>
          <w:color w:val="000000" w:themeColor="text1"/>
          <w:sz w:val="24"/>
          <w:szCs w:val="24"/>
        </w:rPr>
      </w:pPr>
      <w:r w:rsidRPr="00ED7976">
        <w:rPr>
          <w:rFonts w:asciiTheme="majorHAnsi" w:hAnsiTheme="majorHAnsi"/>
          <w:color w:val="000000" w:themeColor="text1"/>
          <w:sz w:val="24"/>
          <w:szCs w:val="24"/>
        </w:rPr>
        <w:t>Jenkins</w:t>
      </w:r>
    </w:p>
    <w:p w:rsidR="00DE7615" w:rsidRPr="00ED7976" w:rsidRDefault="00DE7615" w:rsidP="00294A2D">
      <w:pPr>
        <w:pStyle w:val="ListParagraph"/>
        <w:numPr>
          <w:ilvl w:val="0"/>
          <w:numId w:val="19"/>
        </w:numPr>
        <w:spacing w:after="0"/>
        <w:rPr>
          <w:rFonts w:asciiTheme="majorHAnsi" w:hAnsiTheme="majorHAnsi"/>
          <w:color w:val="000000" w:themeColor="text1"/>
          <w:sz w:val="24"/>
          <w:szCs w:val="24"/>
        </w:rPr>
      </w:pPr>
      <w:r w:rsidRPr="00ED7976">
        <w:rPr>
          <w:rFonts w:asciiTheme="majorHAnsi" w:hAnsiTheme="majorHAnsi"/>
          <w:color w:val="000000" w:themeColor="text1"/>
          <w:sz w:val="24"/>
          <w:szCs w:val="24"/>
        </w:rPr>
        <w:t>Maven</w:t>
      </w:r>
    </w:p>
    <w:p w:rsidR="00DE7615" w:rsidRPr="00ED7976" w:rsidRDefault="00DE7615" w:rsidP="00294A2D">
      <w:pPr>
        <w:pStyle w:val="ListParagraph"/>
        <w:numPr>
          <w:ilvl w:val="0"/>
          <w:numId w:val="19"/>
        </w:numPr>
        <w:spacing w:after="0"/>
        <w:rPr>
          <w:rFonts w:asciiTheme="majorHAnsi" w:hAnsiTheme="majorHAnsi"/>
          <w:color w:val="000000" w:themeColor="text1"/>
          <w:sz w:val="24"/>
          <w:szCs w:val="24"/>
        </w:rPr>
      </w:pPr>
      <w:proofErr w:type="spellStart"/>
      <w:r w:rsidRPr="00ED7976">
        <w:rPr>
          <w:rFonts w:asciiTheme="majorHAnsi" w:hAnsiTheme="majorHAnsi"/>
          <w:color w:val="000000" w:themeColor="text1"/>
          <w:sz w:val="24"/>
          <w:szCs w:val="24"/>
        </w:rPr>
        <w:t>SonarCube</w:t>
      </w:r>
      <w:proofErr w:type="spellEnd"/>
    </w:p>
    <w:p w:rsidR="00DE7615" w:rsidRPr="00ED7976" w:rsidRDefault="00DE7615" w:rsidP="00294A2D">
      <w:pPr>
        <w:pStyle w:val="ListParagraph"/>
        <w:numPr>
          <w:ilvl w:val="0"/>
          <w:numId w:val="19"/>
        </w:numPr>
        <w:spacing w:after="0"/>
        <w:rPr>
          <w:rFonts w:asciiTheme="majorHAnsi" w:hAnsiTheme="majorHAnsi"/>
          <w:color w:val="000000" w:themeColor="text1"/>
          <w:sz w:val="24"/>
          <w:szCs w:val="24"/>
        </w:rPr>
      </w:pPr>
      <w:r w:rsidRPr="00ED7976">
        <w:rPr>
          <w:rFonts w:asciiTheme="majorHAnsi" w:hAnsiTheme="majorHAnsi"/>
          <w:color w:val="000000" w:themeColor="text1"/>
          <w:sz w:val="24"/>
          <w:szCs w:val="24"/>
        </w:rPr>
        <w:t>Docker</w:t>
      </w:r>
    </w:p>
    <w:p w:rsidR="00DE7615" w:rsidRPr="00ED7976" w:rsidRDefault="00DE7615" w:rsidP="00294A2D">
      <w:pPr>
        <w:pStyle w:val="ListParagraph"/>
        <w:numPr>
          <w:ilvl w:val="0"/>
          <w:numId w:val="19"/>
        </w:numPr>
        <w:spacing w:after="0"/>
        <w:rPr>
          <w:rFonts w:asciiTheme="majorHAnsi" w:hAnsiTheme="majorHAnsi"/>
          <w:color w:val="000000" w:themeColor="text1"/>
          <w:sz w:val="24"/>
          <w:szCs w:val="24"/>
        </w:rPr>
      </w:pPr>
      <w:r w:rsidRPr="00ED7976">
        <w:rPr>
          <w:rFonts w:asciiTheme="majorHAnsi" w:hAnsiTheme="majorHAnsi"/>
          <w:color w:val="000000" w:themeColor="text1"/>
          <w:sz w:val="24"/>
          <w:szCs w:val="24"/>
        </w:rPr>
        <w:t>Nexus</w:t>
      </w:r>
    </w:p>
    <w:p w:rsidR="00DE7615" w:rsidRPr="00ED7976" w:rsidRDefault="00DE7615" w:rsidP="00294A2D">
      <w:pPr>
        <w:pStyle w:val="ListParagraph"/>
        <w:numPr>
          <w:ilvl w:val="0"/>
          <w:numId w:val="19"/>
        </w:numPr>
        <w:spacing w:after="0"/>
        <w:rPr>
          <w:rFonts w:asciiTheme="majorHAnsi" w:hAnsiTheme="majorHAnsi"/>
          <w:color w:val="000000" w:themeColor="text1"/>
          <w:sz w:val="24"/>
          <w:szCs w:val="24"/>
        </w:rPr>
      </w:pPr>
      <w:r w:rsidRPr="00ED7976">
        <w:rPr>
          <w:rFonts w:asciiTheme="majorHAnsi" w:hAnsiTheme="majorHAnsi"/>
          <w:color w:val="000000" w:themeColor="text1"/>
          <w:sz w:val="24"/>
          <w:szCs w:val="24"/>
        </w:rPr>
        <w:t>Kubernetes</w:t>
      </w:r>
    </w:p>
    <w:p w:rsidR="002D38C7" w:rsidRDefault="002D38C7" w:rsidP="006322DE">
      <w:pPr>
        <w:spacing w:after="0"/>
      </w:pPr>
    </w:p>
    <w:p w:rsidR="00E64F46" w:rsidRDefault="00E64F46" w:rsidP="006322DE">
      <w:pPr>
        <w:spacing w:after="0"/>
      </w:pPr>
    </w:p>
    <w:p w:rsidR="00E64F46" w:rsidRDefault="00E64F46" w:rsidP="006322DE">
      <w:pPr>
        <w:spacing w:after="0"/>
      </w:pPr>
    </w:p>
    <w:p w:rsidR="00E64F46" w:rsidRDefault="00E64F46" w:rsidP="006322DE">
      <w:pPr>
        <w:spacing w:after="0"/>
      </w:pPr>
    </w:p>
    <w:p w:rsidR="00E64F46" w:rsidRDefault="00E64F46" w:rsidP="006322DE">
      <w:pPr>
        <w:spacing w:after="0"/>
      </w:pPr>
    </w:p>
    <w:p w:rsidR="00E64F46" w:rsidRDefault="00E64F46" w:rsidP="006322DE">
      <w:pPr>
        <w:spacing w:after="0"/>
      </w:pPr>
    </w:p>
    <w:p w:rsidR="00E64F46" w:rsidRDefault="00E64F46" w:rsidP="006322DE">
      <w:pPr>
        <w:spacing w:after="0"/>
      </w:pPr>
    </w:p>
    <w:p w:rsidR="002D38C7" w:rsidRPr="00ED7976" w:rsidRDefault="002D38C7" w:rsidP="006322DE">
      <w:pPr>
        <w:pStyle w:val="Pa4"/>
        <w:rPr>
          <w:rFonts w:asciiTheme="majorHAnsi" w:hAnsiTheme="majorHAnsi" w:cs="HelveticaNeueLT Std Lt"/>
          <w:color w:val="000000" w:themeColor="text1"/>
        </w:rPr>
      </w:pPr>
      <w:r w:rsidRPr="00ED7976">
        <w:rPr>
          <w:rFonts w:asciiTheme="majorHAnsi" w:hAnsiTheme="majorHAnsi" w:cs="HelveticaNeueLT Std Lt"/>
          <w:color w:val="000000" w:themeColor="text1"/>
        </w:rPr>
        <w:lastRenderedPageBreak/>
        <w:t xml:space="preserve">The </w:t>
      </w:r>
      <w:r w:rsidR="003328C2" w:rsidRPr="00ED7976">
        <w:rPr>
          <w:rFonts w:asciiTheme="majorHAnsi" w:hAnsiTheme="majorHAnsi" w:cs="HelveticaNeueLT Std Lt"/>
          <w:color w:val="000000" w:themeColor="text1"/>
        </w:rPr>
        <w:t xml:space="preserve">CI/CD </w:t>
      </w:r>
      <w:r w:rsidRPr="00ED7976">
        <w:rPr>
          <w:rFonts w:asciiTheme="majorHAnsi" w:hAnsiTheme="majorHAnsi" w:cs="HelveticaNeueLT Std Lt"/>
          <w:color w:val="000000" w:themeColor="text1"/>
        </w:rPr>
        <w:t xml:space="preserve">pipeline described above has the following </w:t>
      </w:r>
      <w:r w:rsidR="00335CBF">
        <w:rPr>
          <w:rFonts w:asciiTheme="majorHAnsi" w:hAnsiTheme="majorHAnsi" w:cs="HelveticaNeueLT Std Lt"/>
          <w:color w:val="000000" w:themeColor="text1"/>
        </w:rPr>
        <w:t>steps/</w:t>
      </w:r>
      <w:r w:rsidRPr="00ED7976">
        <w:rPr>
          <w:rFonts w:asciiTheme="majorHAnsi" w:hAnsiTheme="majorHAnsi" w:cs="HelveticaNeueLT Std Lt"/>
          <w:color w:val="000000" w:themeColor="text1"/>
        </w:rPr>
        <w:t xml:space="preserve">parts: </w:t>
      </w:r>
    </w:p>
    <w:p w:rsidR="002D38C7" w:rsidRPr="00ED7976" w:rsidRDefault="002D38C7" w:rsidP="006322DE">
      <w:pPr>
        <w:pStyle w:val="Pa8"/>
        <w:ind w:left="360"/>
        <w:rPr>
          <w:rFonts w:asciiTheme="majorHAnsi" w:hAnsiTheme="majorHAnsi" w:cs="HelveticaNeueLT Std Lt"/>
          <w:color w:val="000000" w:themeColor="text1"/>
        </w:rPr>
      </w:pPr>
      <w:r w:rsidRPr="00ED7976">
        <w:rPr>
          <w:rFonts w:asciiTheme="majorHAnsi" w:hAnsiTheme="majorHAnsi" w:cs="HelveticaNeueLT Std Med"/>
          <w:color w:val="000000" w:themeColor="text1"/>
        </w:rPr>
        <w:t xml:space="preserve">1. </w:t>
      </w:r>
      <w:r w:rsidRPr="00ED7976">
        <w:rPr>
          <w:rFonts w:asciiTheme="majorHAnsi" w:hAnsiTheme="majorHAnsi" w:cs="HelveticaNeueLT Std Lt"/>
          <w:color w:val="000000" w:themeColor="text1"/>
        </w:rPr>
        <w:t xml:space="preserve">Developer pushes a commit to GitHub </w:t>
      </w:r>
    </w:p>
    <w:p w:rsidR="002D38C7" w:rsidRPr="00ED7976" w:rsidRDefault="002D38C7" w:rsidP="006322DE">
      <w:pPr>
        <w:pStyle w:val="Pa8"/>
        <w:ind w:left="360"/>
        <w:rPr>
          <w:rFonts w:asciiTheme="majorHAnsi" w:hAnsiTheme="majorHAnsi" w:cs="HelveticaNeueLT Std Lt"/>
          <w:color w:val="000000" w:themeColor="text1"/>
        </w:rPr>
      </w:pPr>
      <w:r w:rsidRPr="00ED7976">
        <w:rPr>
          <w:rFonts w:asciiTheme="majorHAnsi" w:hAnsiTheme="majorHAnsi" w:cs="HelveticaNeueLT Std Med"/>
          <w:color w:val="000000" w:themeColor="text1"/>
        </w:rPr>
        <w:t xml:space="preserve">2. </w:t>
      </w:r>
      <w:r w:rsidRPr="00ED7976">
        <w:rPr>
          <w:rFonts w:asciiTheme="majorHAnsi" w:hAnsiTheme="majorHAnsi" w:cs="HelveticaNeueLT Std Lt"/>
          <w:color w:val="000000" w:themeColor="text1"/>
        </w:rPr>
        <w:t xml:space="preserve">GitHub notifies Jenkins of the update </w:t>
      </w:r>
    </w:p>
    <w:p w:rsidR="00DE7615" w:rsidRPr="00ED7976" w:rsidRDefault="002D38C7" w:rsidP="006322DE">
      <w:pPr>
        <w:pStyle w:val="Pa8"/>
        <w:ind w:left="360"/>
        <w:rPr>
          <w:rFonts w:asciiTheme="majorHAnsi" w:hAnsiTheme="majorHAnsi" w:cs="HelveticaNeueLT Std Med"/>
          <w:color w:val="000000" w:themeColor="text1"/>
        </w:rPr>
      </w:pPr>
      <w:r w:rsidRPr="00ED7976">
        <w:rPr>
          <w:rFonts w:asciiTheme="majorHAnsi" w:hAnsiTheme="majorHAnsi" w:cs="HelveticaNeueLT Std Med"/>
          <w:color w:val="000000" w:themeColor="text1"/>
        </w:rPr>
        <w:t xml:space="preserve">3. </w:t>
      </w:r>
      <w:r w:rsidR="00DE7615" w:rsidRPr="00ED7976">
        <w:rPr>
          <w:rFonts w:asciiTheme="majorHAnsi" w:hAnsiTheme="majorHAnsi" w:cs="HelveticaNeueLT Std Med"/>
          <w:color w:val="000000" w:themeColor="text1"/>
        </w:rPr>
        <w:t>Jenkins trigger the Build Job</w:t>
      </w:r>
    </w:p>
    <w:p w:rsidR="002D38C7" w:rsidRPr="00ED7976" w:rsidRDefault="00DE7615" w:rsidP="006322DE">
      <w:pPr>
        <w:pStyle w:val="Pa8"/>
        <w:ind w:left="360"/>
        <w:rPr>
          <w:rFonts w:asciiTheme="majorHAnsi" w:hAnsiTheme="majorHAnsi" w:cs="HelveticaNeueLT Std Lt"/>
          <w:color w:val="000000" w:themeColor="text1"/>
        </w:rPr>
      </w:pPr>
      <w:r w:rsidRPr="00ED7976">
        <w:rPr>
          <w:rFonts w:asciiTheme="majorHAnsi" w:hAnsiTheme="majorHAnsi" w:cs="HelveticaNeueLT Std Med"/>
          <w:color w:val="000000" w:themeColor="text1"/>
        </w:rPr>
        <w:t xml:space="preserve">4. </w:t>
      </w:r>
      <w:r w:rsidR="002D38C7" w:rsidRPr="00ED7976">
        <w:rPr>
          <w:rFonts w:asciiTheme="majorHAnsi" w:hAnsiTheme="majorHAnsi" w:cs="HelveticaNeueLT Std Lt"/>
          <w:color w:val="000000" w:themeColor="text1"/>
        </w:rPr>
        <w:t>Jenkins pulls the GitHub repository,</w:t>
      </w:r>
    </w:p>
    <w:p w:rsidR="002D38C7" w:rsidRPr="00ED7976" w:rsidRDefault="002D38C7" w:rsidP="00294A2D">
      <w:pPr>
        <w:pStyle w:val="Pa8"/>
        <w:numPr>
          <w:ilvl w:val="0"/>
          <w:numId w:val="20"/>
        </w:numPr>
        <w:rPr>
          <w:rFonts w:asciiTheme="majorHAnsi" w:hAnsiTheme="majorHAnsi" w:cs="HelveticaNeueLT Std Lt"/>
          <w:color w:val="000000" w:themeColor="text1"/>
        </w:rPr>
      </w:pPr>
      <w:r w:rsidRPr="00ED7976">
        <w:rPr>
          <w:rFonts w:asciiTheme="majorHAnsi" w:hAnsiTheme="majorHAnsi" w:cs="HelveticaNeueLT Std Lt"/>
          <w:color w:val="000000" w:themeColor="text1"/>
        </w:rPr>
        <w:t>It pulls the Docker</w:t>
      </w:r>
      <w:r w:rsidR="00DE7615" w:rsidRPr="00ED7976">
        <w:rPr>
          <w:rFonts w:asciiTheme="majorHAnsi" w:hAnsiTheme="majorHAnsi" w:cs="HelveticaNeueLT Std Lt"/>
          <w:color w:val="000000" w:themeColor="text1"/>
        </w:rPr>
        <w:t xml:space="preserve"> </w:t>
      </w:r>
      <w:r w:rsidRPr="00ED7976">
        <w:rPr>
          <w:rFonts w:asciiTheme="majorHAnsi" w:hAnsiTheme="majorHAnsi" w:cs="HelveticaNeueLT Std Lt"/>
          <w:color w:val="000000" w:themeColor="text1"/>
        </w:rPr>
        <w:t>file describing the image</w:t>
      </w:r>
    </w:p>
    <w:p w:rsidR="002D38C7" w:rsidRPr="00ED7976" w:rsidRDefault="002D38C7" w:rsidP="00294A2D">
      <w:pPr>
        <w:pStyle w:val="Pa8"/>
        <w:numPr>
          <w:ilvl w:val="0"/>
          <w:numId w:val="20"/>
        </w:numPr>
        <w:rPr>
          <w:rFonts w:asciiTheme="majorHAnsi" w:hAnsiTheme="majorHAnsi" w:cs="HelveticaNeueLT Std Lt"/>
          <w:color w:val="000000" w:themeColor="text1"/>
        </w:rPr>
      </w:pPr>
      <w:r w:rsidRPr="00ED7976">
        <w:rPr>
          <w:rFonts w:asciiTheme="majorHAnsi" w:hAnsiTheme="majorHAnsi" w:cs="HelveticaNeueLT Std Lt"/>
          <w:color w:val="000000" w:themeColor="text1"/>
        </w:rPr>
        <w:t xml:space="preserve">It pulls the application and test code. </w:t>
      </w:r>
    </w:p>
    <w:p w:rsidR="002D38C7" w:rsidRPr="00ED7976" w:rsidRDefault="002D38C7" w:rsidP="00294A2D">
      <w:pPr>
        <w:pStyle w:val="Pa8"/>
        <w:numPr>
          <w:ilvl w:val="0"/>
          <w:numId w:val="31"/>
        </w:numPr>
        <w:rPr>
          <w:rFonts w:asciiTheme="majorHAnsi" w:hAnsiTheme="majorHAnsi" w:cs="HelveticaNeueLT Std Lt"/>
          <w:color w:val="000000" w:themeColor="text1"/>
        </w:rPr>
      </w:pPr>
      <w:r w:rsidRPr="00ED7976">
        <w:rPr>
          <w:rFonts w:asciiTheme="majorHAnsi" w:hAnsiTheme="majorHAnsi" w:cs="HelveticaNeueLT Std Lt"/>
          <w:color w:val="000000" w:themeColor="text1"/>
        </w:rPr>
        <w:t xml:space="preserve">Jenkins builds a Docker image on the Jenkins slave node </w:t>
      </w:r>
      <w:r w:rsidR="00DE7615" w:rsidRPr="00ED7976">
        <w:rPr>
          <w:rFonts w:asciiTheme="majorHAnsi" w:hAnsiTheme="majorHAnsi" w:cs="HelveticaNeueLT Std Lt"/>
          <w:color w:val="000000" w:themeColor="text1"/>
        </w:rPr>
        <w:t>and pushes it to DTR</w:t>
      </w:r>
    </w:p>
    <w:p w:rsidR="002D38C7" w:rsidRPr="00ED7976" w:rsidRDefault="002D38C7" w:rsidP="00294A2D">
      <w:pPr>
        <w:pStyle w:val="Pa8"/>
        <w:numPr>
          <w:ilvl w:val="0"/>
          <w:numId w:val="21"/>
        </w:numPr>
        <w:rPr>
          <w:rFonts w:asciiTheme="majorHAnsi" w:hAnsiTheme="majorHAnsi" w:cs="HelveticaNeueLT Std Lt"/>
          <w:color w:val="000000" w:themeColor="text1"/>
        </w:rPr>
      </w:pPr>
      <w:r w:rsidRPr="00ED7976">
        <w:rPr>
          <w:rFonts w:asciiTheme="majorHAnsi" w:hAnsiTheme="majorHAnsi" w:cs="HelveticaNeueLT Std Lt"/>
          <w:color w:val="000000" w:themeColor="text1"/>
        </w:rPr>
        <w:t xml:space="preserve">It instantiates the Docker container on the slave node, and executes the appropriate tests </w:t>
      </w:r>
    </w:p>
    <w:p w:rsidR="002D38C7" w:rsidRPr="00ED7976" w:rsidRDefault="002D38C7" w:rsidP="00294A2D">
      <w:pPr>
        <w:pStyle w:val="ListParagraph"/>
        <w:numPr>
          <w:ilvl w:val="0"/>
          <w:numId w:val="21"/>
        </w:numPr>
        <w:spacing w:after="0"/>
        <w:rPr>
          <w:rFonts w:asciiTheme="majorHAnsi" w:hAnsiTheme="majorHAnsi"/>
          <w:color w:val="000000" w:themeColor="text1"/>
          <w:sz w:val="24"/>
          <w:szCs w:val="24"/>
        </w:rPr>
      </w:pPr>
      <w:r w:rsidRPr="00ED7976">
        <w:rPr>
          <w:rFonts w:asciiTheme="majorHAnsi" w:hAnsiTheme="majorHAnsi" w:cs="HelveticaNeueLT Std Lt"/>
          <w:color w:val="000000" w:themeColor="text1"/>
          <w:sz w:val="24"/>
          <w:szCs w:val="24"/>
        </w:rPr>
        <w:t>If the tests are successful the image is then pushed up to Docker Trusted registry</w:t>
      </w:r>
      <w:r w:rsidR="004825E1">
        <w:rPr>
          <w:rFonts w:asciiTheme="majorHAnsi" w:hAnsiTheme="majorHAnsi" w:cs="HelveticaNeueLT Std Lt"/>
          <w:color w:val="000000" w:themeColor="text1"/>
          <w:sz w:val="24"/>
          <w:szCs w:val="24"/>
        </w:rPr>
        <w:t>(DTR)</w:t>
      </w:r>
    </w:p>
    <w:p w:rsidR="009261B7" w:rsidRPr="00ED7976" w:rsidRDefault="009261B7" w:rsidP="00294A2D">
      <w:pPr>
        <w:pStyle w:val="ListParagraph"/>
        <w:numPr>
          <w:ilvl w:val="0"/>
          <w:numId w:val="31"/>
        </w:numPr>
        <w:spacing w:after="0"/>
        <w:rPr>
          <w:rFonts w:asciiTheme="majorHAnsi" w:hAnsiTheme="majorHAnsi"/>
          <w:color w:val="000000" w:themeColor="text1"/>
          <w:sz w:val="24"/>
          <w:szCs w:val="24"/>
        </w:rPr>
      </w:pPr>
      <w:r w:rsidRPr="00ED7976">
        <w:rPr>
          <w:rFonts w:asciiTheme="majorHAnsi" w:hAnsiTheme="majorHAnsi"/>
          <w:color w:val="000000" w:themeColor="text1"/>
          <w:sz w:val="24"/>
          <w:szCs w:val="24"/>
        </w:rPr>
        <w:t>If everything goes fine, Jenkins trigger for deployment</w:t>
      </w:r>
    </w:p>
    <w:p w:rsidR="009261B7" w:rsidRPr="00ED7976" w:rsidRDefault="009261B7" w:rsidP="00294A2D">
      <w:pPr>
        <w:pStyle w:val="ListParagraph"/>
        <w:numPr>
          <w:ilvl w:val="0"/>
          <w:numId w:val="31"/>
        </w:numPr>
        <w:spacing w:after="0"/>
        <w:rPr>
          <w:rFonts w:asciiTheme="majorHAnsi" w:hAnsiTheme="majorHAnsi"/>
          <w:color w:val="000000" w:themeColor="text1"/>
          <w:sz w:val="24"/>
          <w:szCs w:val="24"/>
        </w:rPr>
      </w:pPr>
      <w:r w:rsidRPr="00ED7976">
        <w:rPr>
          <w:rFonts w:asciiTheme="majorHAnsi" w:hAnsiTheme="majorHAnsi"/>
          <w:color w:val="000000" w:themeColor="text1"/>
          <w:sz w:val="24"/>
          <w:szCs w:val="24"/>
        </w:rPr>
        <w:t>This triggers a</w:t>
      </w:r>
      <w:r w:rsidR="007B4855">
        <w:rPr>
          <w:rFonts w:asciiTheme="majorHAnsi" w:hAnsiTheme="majorHAnsi"/>
          <w:color w:val="000000" w:themeColor="text1"/>
          <w:sz w:val="24"/>
          <w:szCs w:val="24"/>
        </w:rPr>
        <w:t>n</w:t>
      </w:r>
      <w:r w:rsidRPr="00ED7976">
        <w:rPr>
          <w:rFonts w:asciiTheme="majorHAnsi" w:hAnsiTheme="majorHAnsi"/>
          <w:color w:val="000000" w:themeColor="text1"/>
          <w:sz w:val="24"/>
          <w:szCs w:val="24"/>
        </w:rPr>
        <w:t xml:space="preserve"> image pull from DTR</w:t>
      </w:r>
    </w:p>
    <w:p w:rsidR="009261B7" w:rsidRPr="00ED7976" w:rsidRDefault="009261B7" w:rsidP="00294A2D">
      <w:pPr>
        <w:pStyle w:val="ListParagraph"/>
        <w:numPr>
          <w:ilvl w:val="0"/>
          <w:numId w:val="31"/>
        </w:numPr>
        <w:spacing w:after="0"/>
        <w:rPr>
          <w:rFonts w:asciiTheme="majorHAnsi" w:hAnsiTheme="majorHAnsi"/>
          <w:color w:val="000000" w:themeColor="text1"/>
          <w:sz w:val="24"/>
          <w:szCs w:val="24"/>
        </w:rPr>
      </w:pPr>
      <w:r w:rsidRPr="00ED7976">
        <w:rPr>
          <w:rFonts w:asciiTheme="majorHAnsi" w:hAnsiTheme="majorHAnsi"/>
          <w:color w:val="000000" w:themeColor="text1"/>
          <w:sz w:val="24"/>
          <w:szCs w:val="24"/>
        </w:rPr>
        <w:t>Deploy the container to the environment</w:t>
      </w:r>
    </w:p>
    <w:p w:rsidR="00F86A44" w:rsidRDefault="00DE7615" w:rsidP="006322DE">
      <w:pPr>
        <w:spacing w:after="0"/>
      </w:pPr>
      <w:r>
        <w:rPr>
          <w:noProof/>
          <w:color w:val="FF0000"/>
        </w:rPr>
        <w:drawing>
          <wp:inline distT="0" distB="0" distL="0" distR="0" wp14:anchorId="58D4B701" wp14:editId="737D7548">
            <wp:extent cx="5943600" cy="284226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43600" cy="2842260"/>
                    </a:xfrm>
                    <a:prstGeom prst="rect">
                      <a:avLst/>
                    </a:prstGeom>
                    <a:noFill/>
                    <a:ln>
                      <a:noFill/>
                    </a:ln>
                  </pic:spPr>
                </pic:pic>
              </a:graphicData>
            </a:graphic>
          </wp:inline>
        </w:drawing>
      </w:r>
    </w:p>
    <w:p w:rsidR="00F86A44" w:rsidRDefault="00F86A44" w:rsidP="006322DE">
      <w:pPr>
        <w:spacing w:after="0"/>
      </w:pPr>
    </w:p>
    <w:p w:rsidR="00F86A44" w:rsidRDefault="00F86A44" w:rsidP="006322DE">
      <w:pPr>
        <w:spacing w:after="0"/>
        <w:ind w:left="720"/>
      </w:pPr>
    </w:p>
    <w:p w:rsidR="00F86A44" w:rsidRPr="00F86A44" w:rsidRDefault="00F86A44" w:rsidP="006322DE">
      <w:pPr>
        <w:spacing w:after="0"/>
        <w:ind w:left="444"/>
      </w:pPr>
    </w:p>
    <w:p w:rsidR="00890331" w:rsidRDefault="00890331" w:rsidP="006322DE">
      <w:pPr>
        <w:pStyle w:val="Heading2"/>
      </w:pPr>
      <w:bookmarkStart w:id="77" w:name="_9.1_mS_and"/>
      <w:bookmarkEnd w:id="77"/>
      <w:r>
        <w:tab/>
      </w:r>
      <w:bookmarkStart w:id="78" w:name="_Toc485897869"/>
      <w:r w:rsidR="00265185">
        <w:t>9</w:t>
      </w:r>
      <w:r>
        <w:t>.1</w:t>
      </w:r>
      <w:r>
        <w:tab/>
      </w:r>
      <w:proofErr w:type="spellStart"/>
      <w:r w:rsidR="00700F06">
        <w:t>mS</w:t>
      </w:r>
      <w:proofErr w:type="spellEnd"/>
      <w:r w:rsidR="004B1D7F">
        <w:t xml:space="preserve"> and Containerization using </w:t>
      </w:r>
      <w:r>
        <w:t>Docker</w:t>
      </w:r>
      <w:bookmarkEnd w:id="78"/>
    </w:p>
    <w:p w:rsidR="00B71DCA" w:rsidRDefault="00B71DCA" w:rsidP="006322DE">
      <w:pPr>
        <w:spacing w:after="0"/>
        <w:rPr>
          <w:color w:val="FF0000"/>
        </w:rPr>
      </w:pPr>
      <w:r>
        <w:tab/>
      </w:r>
      <w:r>
        <w:tab/>
      </w:r>
    </w:p>
    <w:p w:rsidR="004B1D7F" w:rsidRDefault="004B1D7F" w:rsidP="006322DE">
      <w:pPr>
        <w:spacing w:after="0"/>
        <w:rPr>
          <w:rFonts w:asciiTheme="majorHAnsi" w:hAnsiTheme="majorHAnsi"/>
          <w:color w:val="000000" w:themeColor="text1"/>
          <w:sz w:val="24"/>
          <w:szCs w:val="24"/>
        </w:rPr>
      </w:pPr>
      <w:r>
        <w:rPr>
          <w:color w:val="FF0000"/>
        </w:rPr>
        <w:tab/>
      </w:r>
      <w:r w:rsidRPr="00ED7976">
        <w:rPr>
          <w:rFonts w:asciiTheme="majorHAnsi" w:hAnsiTheme="majorHAnsi"/>
          <w:color w:val="000000" w:themeColor="text1"/>
          <w:sz w:val="24"/>
          <w:szCs w:val="24"/>
        </w:rPr>
        <w:tab/>
      </w:r>
      <w:r w:rsidR="00684D75">
        <w:rPr>
          <w:rFonts w:asciiTheme="majorHAnsi" w:hAnsiTheme="majorHAnsi"/>
          <w:color w:val="000000" w:themeColor="text1"/>
          <w:sz w:val="24"/>
          <w:szCs w:val="24"/>
        </w:rPr>
        <w:t xml:space="preserve">The </w:t>
      </w:r>
      <w:r w:rsidR="00E64F46">
        <w:rPr>
          <w:rFonts w:asciiTheme="majorHAnsi" w:hAnsiTheme="majorHAnsi"/>
          <w:color w:val="000000" w:themeColor="text1"/>
          <w:sz w:val="24"/>
          <w:szCs w:val="24"/>
        </w:rPr>
        <w:t xml:space="preserve">application was run </w:t>
      </w:r>
      <w:r w:rsidRPr="00ED7976">
        <w:rPr>
          <w:rFonts w:asciiTheme="majorHAnsi" w:hAnsiTheme="majorHAnsi"/>
          <w:color w:val="000000" w:themeColor="text1"/>
          <w:sz w:val="24"/>
          <w:szCs w:val="24"/>
        </w:rPr>
        <w:t xml:space="preserve">inside a VM. Container technology </w:t>
      </w:r>
      <w:r w:rsidR="00684D75">
        <w:rPr>
          <w:rFonts w:asciiTheme="majorHAnsi" w:hAnsiTheme="majorHAnsi"/>
          <w:color w:val="000000" w:themeColor="text1"/>
          <w:sz w:val="24"/>
          <w:szCs w:val="24"/>
        </w:rPr>
        <w:t xml:space="preserve">provides </w:t>
      </w:r>
      <w:r w:rsidR="00684D75" w:rsidRPr="00ED7976">
        <w:rPr>
          <w:rFonts w:asciiTheme="majorHAnsi" w:hAnsiTheme="majorHAnsi"/>
          <w:color w:val="000000" w:themeColor="text1"/>
          <w:sz w:val="24"/>
          <w:szCs w:val="24"/>
        </w:rPr>
        <w:t>both</w:t>
      </w:r>
      <w:r w:rsidRPr="00ED7976">
        <w:rPr>
          <w:rFonts w:asciiTheme="majorHAnsi" w:hAnsiTheme="majorHAnsi"/>
          <w:color w:val="000000" w:themeColor="text1"/>
          <w:sz w:val="24"/>
          <w:szCs w:val="24"/>
        </w:rPr>
        <w:t xml:space="preserve"> speed for quick start</w:t>
      </w:r>
      <w:r w:rsidR="009D0C49">
        <w:rPr>
          <w:rFonts w:asciiTheme="majorHAnsi" w:hAnsiTheme="majorHAnsi"/>
          <w:color w:val="000000" w:themeColor="text1"/>
          <w:sz w:val="24"/>
          <w:szCs w:val="24"/>
        </w:rPr>
        <w:t xml:space="preserve"> </w:t>
      </w:r>
      <w:r w:rsidR="00080294">
        <w:rPr>
          <w:rFonts w:asciiTheme="majorHAnsi" w:hAnsiTheme="majorHAnsi"/>
          <w:color w:val="000000" w:themeColor="text1"/>
          <w:sz w:val="24"/>
          <w:szCs w:val="24"/>
        </w:rPr>
        <w:t>(run time)</w:t>
      </w:r>
      <w:r w:rsidRPr="00ED7976">
        <w:rPr>
          <w:rFonts w:asciiTheme="majorHAnsi" w:hAnsiTheme="majorHAnsi"/>
          <w:color w:val="000000" w:themeColor="text1"/>
          <w:sz w:val="24"/>
          <w:szCs w:val="24"/>
        </w:rPr>
        <w:t xml:space="preserve"> of an application and reduce</w:t>
      </w:r>
      <w:r w:rsidR="000835CB">
        <w:rPr>
          <w:rFonts w:asciiTheme="majorHAnsi" w:hAnsiTheme="majorHAnsi"/>
          <w:color w:val="000000" w:themeColor="text1"/>
          <w:sz w:val="24"/>
          <w:szCs w:val="24"/>
        </w:rPr>
        <w:t>s</w:t>
      </w:r>
      <w:r w:rsidRPr="00ED7976">
        <w:rPr>
          <w:rFonts w:asciiTheme="majorHAnsi" w:hAnsiTheme="majorHAnsi"/>
          <w:color w:val="000000" w:themeColor="text1"/>
          <w:sz w:val="24"/>
          <w:szCs w:val="24"/>
        </w:rPr>
        <w:t xml:space="preserve"> the footprint needed to run the application/component.</w:t>
      </w:r>
    </w:p>
    <w:p w:rsidR="009D0C49" w:rsidRDefault="009D0C49" w:rsidP="006322DE">
      <w:pPr>
        <w:spacing w:after="0"/>
        <w:rPr>
          <w:rFonts w:asciiTheme="majorHAnsi" w:hAnsiTheme="majorHAnsi"/>
          <w:color w:val="000000" w:themeColor="text1"/>
          <w:sz w:val="24"/>
          <w:szCs w:val="24"/>
        </w:rPr>
      </w:pPr>
    </w:p>
    <w:p w:rsidR="009D0C49" w:rsidRDefault="009D0C49" w:rsidP="006322DE">
      <w:pPr>
        <w:spacing w:after="0"/>
        <w:rPr>
          <w:rFonts w:asciiTheme="majorHAnsi" w:hAnsiTheme="majorHAnsi"/>
          <w:color w:val="000000" w:themeColor="text1"/>
          <w:sz w:val="24"/>
          <w:szCs w:val="24"/>
        </w:rPr>
      </w:pPr>
      <w:r>
        <w:rPr>
          <w:noProof/>
          <w:color w:val="FF0000"/>
        </w:rPr>
        <w:drawing>
          <wp:inline distT="0" distB="0" distL="0" distR="0" wp14:anchorId="2F0935C8" wp14:editId="0F60FF6B">
            <wp:extent cx="5934075" cy="3914775"/>
            <wp:effectExtent l="0" t="0" r="9525" b="952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35980" cy="3916032"/>
                    </a:xfrm>
                    <a:prstGeom prst="rect">
                      <a:avLst/>
                    </a:prstGeom>
                    <a:noFill/>
                    <a:ln>
                      <a:noFill/>
                    </a:ln>
                  </pic:spPr>
                </pic:pic>
              </a:graphicData>
            </a:graphic>
          </wp:inline>
        </w:drawing>
      </w:r>
    </w:p>
    <w:p w:rsidR="004E022C" w:rsidRDefault="004E022C" w:rsidP="006322DE">
      <w:pPr>
        <w:spacing w:after="0"/>
        <w:rPr>
          <w:rFonts w:asciiTheme="majorHAnsi" w:hAnsiTheme="majorHAnsi"/>
          <w:color w:val="000000" w:themeColor="text1"/>
          <w:sz w:val="24"/>
          <w:szCs w:val="24"/>
        </w:rPr>
      </w:pPr>
    </w:p>
    <w:p w:rsidR="004B1D7F" w:rsidRPr="00ED7976" w:rsidRDefault="004B1D7F" w:rsidP="006322DE">
      <w:pPr>
        <w:spacing w:after="0"/>
        <w:rPr>
          <w:rFonts w:asciiTheme="majorHAnsi" w:hAnsiTheme="majorHAnsi"/>
          <w:color w:val="000000" w:themeColor="text1"/>
          <w:sz w:val="24"/>
          <w:szCs w:val="24"/>
        </w:rPr>
      </w:pPr>
      <w:r w:rsidRPr="00ED7976">
        <w:rPr>
          <w:rFonts w:asciiTheme="majorHAnsi" w:hAnsiTheme="majorHAnsi"/>
          <w:color w:val="000000" w:themeColor="text1"/>
          <w:sz w:val="24"/>
          <w:szCs w:val="24"/>
        </w:rPr>
        <w:t xml:space="preserve">Below picture shows how </w:t>
      </w:r>
      <w:r w:rsidR="009D0C49">
        <w:rPr>
          <w:rFonts w:asciiTheme="majorHAnsi" w:hAnsiTheme="majorHAnsi"/>
          <w:color w:val="000000" w:themeColor="text1"/>
          <w:sz w:val="24"/>
          <w:szCs w:val="24"/>
        </w:rPr>
        <w:t xml:space="preserve">‘image’ is built and </w:t>
      </w:r>
      <w:r w:rsidR="00684D75">
        <w:rPr>
          <w:rFonts w:asciiTheme="majorHAnsi" w:hAnsiTheme="majorHAnsi"/>
          <w:color w:val="000000" w:themeColor="text1"/>
          <w:sz w:val="24"/>
          <w:szCs w:val="24"/>
        </w:rPr>
        <w:t>D</w:t>
      </w:r>
      <w:r w:rsidRPr="00ED7976">
        <w:rPr>
          <w:rFonts w:asciiTheme="majorHAnsi" w:hAnsiTheme="majorHAnsi"/>
          <w:color w:val="000000" w:themeColor="text1"/>
          <w:sz w:val="24"/>
          <w:szCs w:val="24"/>
        </w:rPr>
        <w:t>ocker is used for containerization of an application</w:t>
      </w:r>
      <w:r w:rsidR="009D0C49">
        <w:rPr>
          <w:rFonts w:asciiTheme="majorHAnsi" w:hAnsiTheme="majorHAnsi"/>
          <w:color w:val="000000" w:themeColor="text1"/>
          <w:sz w:val="24"/>
          <w:szCs w:val="24"/>
        </w:rPr>
        <w:t>:</w:t>
      </w:r>
    </w:p>
    <w:p w:rsidR="00F86A44" w:rsidRDefault="00AF64A9" w:rsidP="006322DE">
      <w:pPr>
        <w:spacing w:after="0"/>
        <w:rPr>
          <w:color w:val="FF0000"/>
        </w:rPr>
      </w:pPr>
      <w:r>
        <w:rPr>
          <w:noProof/>
          <w:color w:val="FF0000"/>
        </w:rPr>
        <w:drawing>
          <wp:inline distT="0" distB="0" distL="0" distR="0" wp14:anchorId="17336379" wp14:editId="297BC3E5">
            <wp:extent cx="5934075" cy="2486025"/>
            <wp:effectExtent l="0" t="0" r="9525" b="952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2490015"/>
                    </a:xfrm>
                    <a:prstGeom prst="rect">
                      <a:avLst/>
                    </a:prstGeom>
                    <a:noFill/>
                    <a:ln>
                      <a:noFill/>
                    </a:ln>
                  </pic:spPr>
                </pic:pic>
              </a:graphicData>
            </a:graphic>
          </wp:inline>
        </w:drawing>
      </w:r>
    </w:p>
    <w:p w:rsidR="00297C82" w:rsidRDefault="00297C82" w:rsidP="006322DE">
      <w:pPr>
        <w:spacing w:after="0"/>
        <w:rPr>
          <w:color w:val="FF0000"/>
        </w:rPr>
      </w:pPr>
    </w:p>
    <w:p w:rsidR="00F86A44" w:rsidRDefault="00F86A44" w:rsidP="006322DE">
      <w:pPr>
        <w:spacing w:after="0"/>
        <w:rPr>
          <w:color w:val="FF0000"/>
        </w:rPr>
      </w:pPr>
      <w:r>
        <w:rPr>
          <w:color w:val="FF0000"/>
        </w:rPr>
        <w:lastRenderedPageBreak/>
        <w:tab/>
      </w:r>
      <w:r>
        <w:rPr>
          <w:color w:val="FF0000"/>
        </w:rPr>
        <w:tab/>
      </w:r>
      <w:r>
        <w:rPr>
          <w:color w:val="FF0000"/>
        </w:rPr>
        <w:tab/>
      </w:r>
    </w:p>
    <w:p w:rsidR="00F86A44" w:rsidRDefault="00F86A44" w:rsidP="006322DE">
      <w:pPr>
        <w:spacing w:after="0"/>
        <w:rPr>
          <w:color w:val="FF0000"/>
        </w:rPr>
      </w:pPr>
    </w:p>
    <w:p w:rsidR="00662FB5" w:rsidRDefault="00662FB5" w:rsidP="006322DE">
      <w:pPr>
        <w:spacing w:after="0"/>
        <w:rPr>
          <w:color w:val="FF0000"/>
        </w:rPr>
      </w:pPr>
      <w:r w:rsidRPr="00ED7976">
        <w:rPr>
          <w:rFonts w:asciiTheme="majorHAnsi" w:hAnsiTheme="majorHAnsi"/>
          <w:color w:val="000000" w:themeColor="text1"/>
          <w:sz w:val="24"/>
          <w:szCs w:val="24"/>
        </w:rPr>
        <w:t xml:space="preserve"> The CI/CD process pictured below automatically builds container out of a </w:t>
      </w:r>
      <w:r w:rsidR="00684D75">
        <w:rPr>
          <w:rFonts w:asciiTheme="majorHAnsi" w:hAnsiTheme="majorHAnsi"/>
          <w:color w:val="000000" w:themeColor="text1"/>
          <w:sz w:val="24"/>
          <w:szCs w:val="24"/>
        </w:rPr>
        <w:t>D</w:t>
      </w:r>
      <w:r w:rsidRPr="00ED7976">
        <w:rPr>
          <w:rFonts w:asciiTheme="majorHAnsi" w:hAnsiTheme="majorHAnsi"/>
          <w:color w:val="000000" w:themeColor="text1"/>
          <w:sz w:val="24"/>
          <w:szCs w:val="24"/>
        </w:rPr>
        <w:t>ocker file</w:t>
      </w:r>
      <w:r w:rsidR="009D0C49">
        <w:rPr>
          <w:rFonts w:asciiTheme="majorHAnsi" w:hAnsiTheme="majorHAnsi"/>
          <w:color w:val="000000" w:themeColor="text1"/>
          <w:sz w:val="24"/>
          <w:szCs w:val="24"/>
        </w:rPr>
        <w:t xml:space="preserve"> and eventually is deployed in production</w:t>
      </w:r>
      <w:r w:rsidRPr="00ED7976">
        <w:rPr>
          <w:rFonts w:asciiTheme="majorHAnsi" w:hAnsiTheme="majorHAnsi"/>
          <w:color w:val="000000" w:themeColor="text1"/>
          <w:sz w:val="24"/>
          <w:szCs w:val="24"/>
        </w:rPr>
        <w:t>:</w:t>
      </w:r>
    </w:p>
    <w:p w:rsidR="00662FB5" w:rsidRDefault="00662FB5" w:rsidP="006322DE">
      <w:pPr>
        <w:spacing w:after="0"/>
        <w:rPr>
          <w:color w:val="FF0000"/>
        </w:rPr>
      </w:pPr>
      <w:r>
        <w:rPr>
          <w:noProof/>
          <w:color w:val="FF0000"/>
        </w:rPr>
        <w:drawing>
          <wp:inline distT="0" distB="0" distL="0" distR="0" wp14:anchorId="0C16DEBE" wp14:editId="646BDB7D">
            <wp:extent cx="4858490" cy="2251495"/>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875782" cy="2259508"/>
                    </a:xfrm>
                    <a:prstGeom prst="rect">
                      <a:avLst/>
                    </a:prstGeom>
                    <a:noFill/>
                    <a:ln>
                      <a:noFill/>
                    </a:ln>
                  </pic:spPr>
                </pic:pic>
              </a:graphicData>
            </a:graphic>
          </wp:inline>
        </w:drawing>
      </w:r>
    </w:p>
    <w:p w:rsidR="00E64F46" w:rsidRDefault="00E64F46" w:rsidP="006322DE">
      <w:pPr>
        <w:spacing w:after="0"/>
        <w:rPr>
          <w:color w:val="FF0000"/>
        </w:rPr>
      </w:pPr>
    </w:p>
    <w:p w:rsidR="00F24349" w:rsidRDefault="00F24349" w:rsidP="006322DE">
      <w:pPr>
        <w:spacing w:after="0"/>
        <w:rPr>
          <w:color w:val="FF0000"/>
        </w:rPr>
      </w:pPr>
      <w:r>
        <w:rPr>
          <w:noProof/>
          <w:color w:val="FF0000"/>
        </w:rPr>
        <w:drawing>
          <wp:inline distT="0" distB="0" distL="0" distR="0">
            <wp:extent cx="4692770" cy="3329940"/>
            <wp:effectExtent l="0" t="0" r="0" b="381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14580" cy="3345416"/>
                    </a:xfrm>
                    <a:prstGeom prst="rect">
                      <a:avLst/>
                    </a:prstGeom>
                    <a:noFill/>
                    <a:ln>
                      <a:noFill/>
                    </a:ln>
                  </pic:spPr>
                </pic:pic>
              </a:graphicData>
            </a:graphic>
          </wp:inline>
        </w:drawing>
      </w:r>
    </w:p>
    <w:p w:rsidR="00F86A44" w:rsidRDefault="00F86A44" w:rsidP="006322DE">
      <w:pPr>
        <w:spacing w:after="0"/>
        <w:rPr>
          <w:color w:val="FF0000"/>
        </w:rPr>
      </w:pPr>
    </w:p>
    <w:p w:rsidR="00F86A44" w:rsidRDefault="00F86A44" w:rsidP="006322DE">
      <w:pPr>
        <w:spacing w:after="0"/>
        <w:rPr>
          <w:color w:val="FF0000"/>
        </w:rPr>
      </w:pPr>
      <w:r>
        <w:rPr>
          <w:color w:val="FF0000"/>
        </w:rPr>
        <w:tab/>
      </w:r>
      <w:r>
        <w:rPr>
          <w:color w:val="FF0000"/>
        </w:rPr>
        <w:tab/>
      </w:r>
    </w:p>
    <w:p w:rsidR="00E64F46" w:rsidRPr="00B71DCA" w:rsidRDefault="00E64F46" w:rsidP="006322DE">
      <w:pPr>
        <w:spacing w:after="0"/>
      </w:pPr>
    </w:p>
    <w:p w:rsidR="00890331" w:rsidRDefault="00890331" w:rsidP="006322DE">
      <w:pPr>
        <w:pStyle w:val="Heading2"/>
      </w:pPr>
      <w:r>
        <w:lastRenderedPageBreak/>
        <w:tab/>
      </w:r>
      <w:bookmarkStart w:id="79" w:name="_Toc485897870"/>
      <w:r w:rsidR="00265185">
        <w:t>9</w:t>
      </w:r>
      <w:r>
        <w:t>.2</w:t>
      </w:r>
      <w:r>
        <w:tab/>
      </w:r>
      <w:r w:rsidR="0088219B">
        <w:t xml:space="preserve">Container Management &amp; </w:t>
      </w:r>
      <w:r w:rsidR="00B71DCA">
        <w:t>K</w:t>
      </w:r>
      <w:r w:rsidR="00B71DCA" w:rsidRPr="00B71DCA">
        <w:t>ubernetes</w:t>
      </w:r>
      <w:bookmarkEnd w:id="79"/>
    </w:p>
    <w:p w:rsidR="00662FB5" w:rsidRDefault="00F70ED5" w:rsidP="006322DE">
      <w:pPr>
        <w:spacing w:after="0"/>
      </w:pPr>
      <w:r>
        <w:tab/>
      </w:r>
    </w:p>
    <w:p w:rsidR="00662FB5" w:rsidRDefault="00F70ED5" w:rsidP="006322DE">
      <w:pPr>
        <w:spacing w:after="0"/>
      </w:pPr>
      <w:r>
        <w:tab/>
      </w:r>
      <w:r>
        <w:tab/>
      </w:r>
      <w:r w:rsidRPr="00F70ED5">
        <w:rPr>
          <w:rFonts w:asciiTheme="majorHAnsi" w:hAnsiTheme="majorHAnsi"/>
          <w:sz w:val="24"/>
          <w:szCs w:val="24"/>
        </w:rPr>
        <w:t xml:space="preserve">In an enterprise, there could be thousands of </w:t>
      </w:r>
      <w:proofErr w:type="spellStart"/>
      <w:r w:rsidR="00700F06">
        <w:rPr>
          <w:rFonts w:asciiTheme="majorHAnsi" w:hAnsiTheme="majorHAnsi" w:cstheme="minorHAnsi"/>
          <w:sz w:val="24"/>
          <w:szCs w:val="24"/>
        </w:rPr>
        <w:t>mS</w:t>
      </w:r>
      <w:proofErr w:type="spellEnd"/>
      <w:r w:rsidRPr="00F70ED5">
        <w:rPr>
          <w:rFonts w:asciiTheme="majorHAnsi" w:hAnsiTheme="majorHAnsi"/>
          <w:sz w:val="24"/>
          <w:szCs w:val="24"/>
        </w:rPr>
        <w:t xml:space="preserve"> container running in a clustered environment. Monitoring and managing those instances </w:t>
      </w:r>
      <w:r w:rsidR="000835CB">
        <w:rPr>
          <w:rFonts w:asciiTheme="majorHAnsi" w:hAnsiTheme="majorHAnsi"/>
          <w:sz w:val="24"/>
          <w:szCs w:val="24"/>
        </w:rPr>
        <w:t>can be managed with</w:t>
      </w:r>
      <w:r w:rsidRPr="00F70ED5">
        <w:rPr>
          <w:rFonts w:asciiTheme="majorHAnsi" w:hAnsiTheme="majorHAnsi"/>
          <w:sz w:val="24"/>
          <w:szCs w:val="24"/>
        </w:rPr>
        <w:t xml:space="preserve"> the ‘Kubernetes’ tool</w:t>
      </w:r>
      <w:r w:rsidR="000835CB">
        <w:rPr>
          <w:rFonts w:asciiTheme="majorHAnsi" w:hAnsiTheme="majorHAnsi"/>
          <w:sz w:val="24"/>
          <w:szCs w:val="24"/>
        </w:rPr>
        <w:t>.</w:t>
      </w:r>
      <w:r w:rsidRPr="00F70ED5">
        <w:rPr>
          <w:rFonts w:asciiTheme="majorHAnsi" w:hAnsiTheme="majorHAnsi"/>
          <w:sz w:val="24"/>
          <w:szCs w:val="24"/>
        </w:rPr>
        <w:t xml:space="preserve"> </w:t>
      </w:r>
    </w:p>
    <w:p w:rsidR="00662FB5" w:rsidRDefault="00662FB5" w:rsidP="006322DE">
      <w:pPr>
        <w:spacing w:after="0"/>
      </w:pPr>
    </w:p>
    <w:p w:rsidR="00662FB5" w:rsidRPr="00662FB5" w:rsidRDefault="00662FB5" w:rsidP="006322DE">
      <w:pPr>
        <w:spacing w:after="0"/>
      </w:pPr>
      <w:r>
        <w:tab/>
      </w:r>
      <w:r>
        <w:rPr>
          <w:noProof/>
        </w:rPr>
        <w:drawing>
          <wp:inline distT="0" distB="0" distL="0" distR="0" wp14:anchorId="18D03AA8" wp14:editId="0766F642">
            <wp:extent cx="3939540" cy="998220"/>
            <wp:effectExtent l="0" t="0" r="381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939540" cy="998220"/>
                    </a:xfrm>
                    <a:prstGeom prst="rect">
                      <a:avLst/>
                    </a:prstGeom>
                    <a:noFill/>
                    <a:ln>
                      <a:noFill/>
                    </a:ln>
                  </pic:spPr>
                </pic:pic>
              </a:graphicData>
            </a:graphic>
          </wp:inline>
        </w:drawing>
      </w:r>
    </w:p>
    <w:p w:rsidR="0088219B" w:rsidRDefault="00B71DCA" w:rsidP="006322DE">
      <w:pPr>
        <w:spacing w:after="0"/>
      </w:pPr>
      <w:r>
        <w:tab/>
      </w:r>
    </w:p>
    <w:p w:rsidR="0088219B" w:rsidRPr="00F70ED5" w:rsidRDefault="0088219B" w:rsidP="006322DE">
      <w:pPr>
        <w:spacing w:after="0"/>
        <w:rPr>
          <w:rFonts w:asciiTheme="majorHAnsi" w:hAnsiTheme="majorHAnsi"/>
          <w:sz w:val="24"/>
          <w:szCs w:val="24"/>
        </w:rPr>
      </w:pPr>
      <w:r w:rsidRPr="00F70ED5">
        <w:rPr>
          <w:rFonts w:asciiTheme="majorHAnsi" w:hAnsiTheme="majorHAnsi"/>
          <w:sz w:val="24"/>
          <w:szCs w:val="24"/>
        </w:rPr>
        <w:tab/>
      </w:r>
      <w:r w:rsidR="00F70ED5" w:rsidRPr="00F70ED5">
        <w:rPr>
          <w:rFonts w:asciiTheme="majorHAnsi" w:hAnsiTheme="majorHAnsi"/>
          <w:sz w:val="24"/>
          <w:szCs w:val="24"/>
        </w:rPr>
        <w:t>Terms associated with ‘Kubernetes’ is best described from the below picture</w:t>
      </w:r>
      <w:r w:rsidRPr="00F70ED5">
        <w:rPr>
          <w:rFonts w:asciiTheme="majorHAnsi" w:hAnsiTheme="majorHAnsi"/>
          <w:sz w:val="24"/>
          <w:szCs w:val="24"/>
        </w:rPr>
        <w:t>:</w:t>
      </w:r>
    </w:p>
    <w:p w:rsidR="0088219B" w:rsidRPr="00F70ED5" w:rsidRDefault="0088219B" w:rsidP="00294A2D">
      <w:pPr>
        <w:pStyle w:val="ListParagraph"/>
        <w:numPr>
          <w:ilvl w:val="0"/>
          <w:numId w:val="25"/>
        </w:numPr>
        <w:spacing w:after="0"/>
        <w:ind w:left="1440"/>
        <w:rPr>
          <w:rFonts w:asciiTheme="majorHAnsi" w:hAnsiTheme="majorHAnsi"/>
          <w:color w:val="000000" w:themeColor="text1"/>
          <w:sz w:val="24"/>
          <w:szCs w:val="24"/>
        </w:rPr>
      </w:pPr>
      <w:r w:rsidRPr="00F70ED5">
        <w:rPr>
          <w:rFonts w:asciiTheme="majorHAnsi" w:hAnsiTheme="majorHAnsi"/>
          <w:color w:val="000000" w:themeColor="text1"/>
          <w:sz w:val="24"/>
          <w:szCs w:val="24"/>
        </w:rPr>
        <w:t>Containers runs as a cluster</w:t>
      </w:r>
      <w:r w:rsidR="00F70ED5" w:rsidRPr="00F70ED5">
        <w:rPr>
          <w:rFonts w:asciiTheme="majorHAnsi" w:hAnsiTheme="majorHAnsi"/>
          <w:color w:val="000000" w:themeColor="text1"/>
          <w:sz w:val="24"/>
          <w:szCs w:val="24"/>
        </w:rPr>
        <w:t>(</w:t>
      </w:r>
      <w:proofErr w:type="spellStart"/>
      <w:r w:rsidR="00F70ED5" w:rsidRPr="00F70ED5">
        <w:rPr>
          <w:rFonts w:asciiTheme="majorHAnsi" w:hAnsiTheme="majorHAnsi"/>
          <w:color w:val="000000" w:themeColor="text1"/>
          <w:sz w:val="24"/>
          <w:szCs w:val="24"/>
        </w:rPr>
        <w:t>vm</w:t>
      </w:r>
      <w:proofErr w:type="spellEnd"/>
      <w:r w:rsidR="00F70ED5" w:rsidRPr="00F70ED5">
        <w:rPr>
          <w:rFonts w:asciiTheme="majorHAnsi" w:hAnsiTheme="majorHAnsi"/>
          <w:color w:val="000000" w:themeColor="text1"/>
          <w:sz w:val="24"/>
          <w:szCs w:val="24"/>
        </w:rPr>
        <w:t>/physical hardware)</w:t>
      </w:r>
    </w:p>
    <w:p w:rsidR="0088219B" w:rsidRPr="00F70ED5" w:rsidRDefault="0088219B" w:rsidP="00294A2D">
      <w:pPr>
        <w:pStyle w:val="ListParagraph"/>
        <w:numPr>
          <w:ilvl w:val="0"/>
          <w:numId w:val="25"/>
        </w:numPr>
        <w:spacing w:after="0"/>
        <w:ind w:left="1440"/>
        <w:rPr>
          <w:rFonts w:asciiTheme="majorHAnsi" w:hAnsiTheme="majorHAnsi"/>
          <w:color w:val="000000" w:themeColor="text1"/>
          <w:sz w:val="24"/>
          <w:szCs w:val="24"/>
        </w:rPr>
      </w:pPr>
      <w:r w:rsidRPr="00F70ED5">
        <w:rPr>
          <w:rFonts w:asciiTheme="majorHAnsi" w:hAnsiTheme="majorHAnsi"/>
          <w:color w:val="000000" w:themeColor="text1"/>
          <w:sz w:val="24"/>
          <w:szCs w:val="24"/>
        </w:rPr>
        <w:t>Containers works together as group which makes a pod.</w:t>
      </w:r>
    </w:p>
    <w:p w:rsidR="0088219B" w:rsidRPr="00F70ED5" w:rsidRDefault="0088219B" w:rsidP="00294A2D">
      <w:pPr>
        <w:pStyle w:val="ListParagraph"/>
        <w:numPr>
          <w:ilvl w:val="0"/>
          <w:numId w:val="24"/>
        </w:numPr>
        <w:spacing w:after="0"/>
        <w:ind w:left="1440"/>
        <w:rPr>
          <w:rFonts w:asciiTheme="majorHAnsi" w:hAnsiTheme="majorHAnsi"/>
          <w:color w:val="000000" w:themeColor="text1"/>
          <w:sz w:val="24"/>
          <w:szCs w:val="24"/>
        </w:rPr>
      </w:pPr>
      <w:r w:rsidRPr="00F70ED5">
        <w:rPr>
          <w:rFonts w:asciiTheme="majorHAnsi" w:hAnsiTheme="majorHAnsi"/>
          <w:color w:val="000000" w:themeColor="text1"/>
          <w:sz w:val="24"/>
          <w:szCs w:val="24"/>
        </w:rPr>
        <w:t>Services are Pods that work together</w:t>
      </w:r>
    </w:p>
    <w:p w:rsidR="0088219B" w:rsidRPr="00F70ED5" w:rsidRDefault="0088219B" w:rsidP="00294A2D">
      <w:pPr>
        <w:pStyle w:val="ListParagraph"/>
        <w:numPr>
          <w:ilvl w:val="0"/>
          <w:numId w:val="24"/>
        </w:numPr>
        <w:spacing w:after="0"/>
        <w:ind w:left="1440"/>
        <w:rPr>
          <w:rFonts w:asciiTheme="majorHAnsi" w:hAnsiTheme="majorHAnsi"/>
          <w:color w:val="000000" w:themeColor="text1"/>
          <w:sz w:val="24"/>
          <w:szCs w:val="24"/>
        </w:rPr>
      </w:pPr>
      <w:r w:rsidRPr="00F70ED5">
        <w:rPr>
          <w:rFonts w:asciiTheme="majorHAnsi" w:hAnsiTheme="majorHAnsi"/>
          <w:color w:val="000000" w:themeColor="text1"/>
          <w:sz w:val="24"/>
          <w:szCs w:val="24"/>
        </w:rPr>
        <w:t>Labels are</w:t>
      </w:r>
      <w:r w:rsidRPr="00F70ED5">
        <w:rPr>
          <w:rFonts w:asciiTheme="majorHAnsi" w:hAnsiTheme="majorHAnsi"/>
          <w:noProof/>
          <w:color w:val="000000" w:themeColor="text1"/>
          <w:sz w:val="24"/>
          <w:szCs w:val="24"/>
        </w:rPr>
        <w:t xml:space="preserve"> used to organize services</w:t>
      </w:r>
    </w:p>
    <w:p w:rsidR="0088219B" w:rsidRPr="0088219B" w:rsidRDefault="0088219B" w:rsidP="006322DE">
      <w:pPr>
        <w:pStyle w:val="ListParagraph"/>
        <w:spacing w:after="0"/>
        <w:rPr>
          <w:color w:val="FF0000"/>
        </w:rPr>
      </w:pPr>
    </w:p>
    <w:p w:rsidR="0088219B" w:rsidRPr="0088219B" w:rsidRDefault="0088219B" w:rsidP="006322DE">
      <w:pPr>
        <w:pStyle w:val="ListParagraph"/>
        <w:spacing w:after="0"/>
        <w:rPr>
          <w:color w:val="FF0000"/>
        </w:rPr>
      </w:pPr>
    </w:p>
    <w:p w:rsidR="00B71DCA" w:rsidRPr="0088219B" w:rsidRDefault="0088219B" w:rsidP="00294A2D">
      <w:pPr>
        <w:pStyle w:val="ListParagraph"/>
        <w:numPr>
          <w:ilvl w:val="0"/>
          <w:numId w:val="24"/>
        </w:numPr>
        <w:spacing w:after="0"/>
        <w:rPr>
          <w:color w:val="FF0000"/>
        </w:rPr>
      </w:pPr>
      <w:ins w:id="80" w:author="HUQ, NAZMUL" w:date="2017-03-14T15:25:00Z">
        <w:r>
          <w:rPr>
            <w:noProof/>
          </w:rPr>
          <w:drawing>
            <wp:inline distT="0" distB="0" distL="0" distR="0" wp14:anchorId="1401F06F" wp14:editId="29719D7B">
              <wp:extent cx="4745048" cy="1743329"/>
              <wp:effectExtent l="0" t="0" r="0"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752749" cy="1746158"/>
                      </a:xfrm>
                      <a:prstGeom prst="rect">
                        <a:avLst/>
                      </a:prstGeom>
                      <a:noFill/>
                      <a:ln>
                        <a:noFill/>
                      </a:ln>
                    </pic:spPr>
                  </pic:pic>
                </a:graphicData>
              </a:graphic>
            </wp:inline>
          </w:drawing>
        </w:r>
      </w:ins>
    </w:p>
    <w:p w:rsidR="004B1D7F" w:rsidRDefault="004B1D7F" w:rsidP="006322DE">
      <w:pPr>
        <w:spacing w:after="0"/>
        <w:ind w:left="720"/>
        <w:rPr>
          <w:color w:val="FF0000"/>
        </w:rPr>
      </w:pPr>
    </w:p>
    <w:p w:rsidR="004B1D7F" w:rsidRDefault="004B1D7F" w:rsidP="006322DE">
      <w:pPr>
        <w:spacing w:after="0"/>
        <w:rPr>
          <w:color w:val="FF0000"/>
        </w:rPr>
      </w:pPr>
    </w:p>
    <w:p w:rsidR="00FC57D9" w:rsidRPr="00ED7976" w:rsidRDefault="004B1D7F" w:rsidP="006322DE">
      <w:pPr>
        <w:spacing w:after="0"/>
        <w:rPr>
          <w:rFonts w:asciiTheme="majorHAnsi" w:hAnsiTheme="majorHAnsi"/>
          <w:color w:val="000000" w:themeColor="text1"/>
          <w:sz w:val="24"/>
          <w:szCs w:val="24"/>
        </w:rPr>
      </w:pPr>
      <w:r w:rsidRPr="00ED7976">
        <w:rPr>
          <w:rFonts w:asciiTheme="majorHAnsi" w:hAnsiTheme="majorHAnsi"/>
          <w:color w:val="000000" w:themeColor="text1"/>
          <w:sz w:val="24"/>
          <w:szCs w:val="24"/>
        </w:rPr>
        <w:t xml:space="preserve">Kubernetes Master monitors </w:t>
      </w:r>
      <w:r w:rsidR="00E64F46">
        <w:rPr>
          <w:rFonts w:asciiTheme="majorHAnsi" w:hAnsiTheme="majorHAnsi"/>
          <w:color w:val="000000" w:themeColor="text1"/>
          <w:sz w:val="24"/>
          <w:szCs w:val="24"/>
        </w:rPr>
        <w:t>container’s</w:t>
      </w:r>
      <w:r w:rsidR="00E64F46" w:rsidRPr="00ED7976">
        <w:rPr>
          <w:rFonts w:asciiTheme="majorHAnsi" w:hAnsiTheme="majorHAnsi"/>
          <w:color w:val="000000" w:themeColor="text1"/>
          <w:sz w:val="24"/>
          <w:szCs w:val="24"/>
        </w:rPr>
        <w:t xml:space="preserve"> Nodes</w:t>
      </w:r>
      <w:r w:rsidR="00F70ED5">
        <w:rPr>
          <w:rFonts w:asciiTheme="majorHAnsi" w:hAnsiTheme="majorHAnsi"/>
          <w:color w:val="000000" w:themeColor="text1"/>
          <w:sz w:val="24"/>
          <w:szCs w:val="24"/>
        </w:rPr>
        <w:t xml:space="preserve"> (Host)</w:t>
      </w:r>
      <w:r w:rsidRPr="00ED7976">
        <w:rPr>
          <w:rFonts w:asciiTheme="majorHAnsi" w:hAnsiTheme="majorHAnsi"/>
          <w:color w:val="000000" w:themeColor="text1"/>
          <w:sz w:val="24"/>
          <w:szCs w:val="24"/>
        </w:rPr>
        <w:t xml:space="preserve"> </w:t>
      </w:r>
      <w:r w:rsidR="00E64F46">
        <w:rPr>
          <w:rFonts w:asciiTheme="majorHAnsi" w:hAnsiTheme="majorHAnsi"/>
          <w:color w:val="000000" w:themeColor="text1"/>
          <w:sz w:val="24"/>
          <w:szCs w:val="24"/>
        </w:rPr>
        <w:t xml:space="preserve"> </w:t>
      </w:r>
    </w:p>
    <w:p w:rsidR="0088219B" w:rsidRDefault="004B1D7F" w:rsidP="006322DE">
      <w:pPr>
        <w:spacing w:after="0"/>
        <w:rPr>
          <w:color w:val="FF0000"/>
        </w:rPr>
      </w:pPr>
      <w:r>
        <w:rPr>
          <w:noProof/>
          <w:color w:val="FF0000"/>
        </w:rPr>
        <w:lastRenderedPageBreak/>
        <w:drawing>
          <wp:inline distT="0" distB="0" distL="0" distR="0" wp14:anchorId="06B33248" wp14:editId="239CA948">
            <wp:extent cx="5943600" cy="3952875"/>
            <wp:effectExtent l="0" t="0" r="0" b="952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3952875"/>
                    </a:xfrm>
                    <a:prstGeom prst="rect">
                      <a:avLst/>
                    </a:prstGeom>
                    <a:noFill/>
                    <a:ln>
                      <a:noFill/>
                    </a:ln>
                  </pic:spPr>
                </pic:pic>
              </a:graphicData>
            </a:graphic>
          </wp:inline>
        </w:drawing>
      </w:r>
    </w:p>
    <w:p w:rsidR="00F86A44" w:rsidRDefault="00F86A44" w:rsidP="006322DE">
      <w:pPr>
        <w:spacing w:after="0"/>
        <w:rPr>
          <w:color w:val="FF0000"/>
        </w:rPr>
      </w:pPr>
    </w:p>
    <w:p w:rsidR="006322DE" w:rsidRDefault="006322DE" w:rsidP="006322DE">
      <w:pPr>
        <w:spacing w:after="0"/>
        <w:rPr>
          <w:color w:val="FF0000"/>
        </w:rPr>
      </w:pPr>
    </w:p>
    <w:p w:rsidR="00787272" w:rsidRDefault="00787272" w:rsidP="009C6099">
      <w:pPr>
        <w:pStyle w:val="Heading2"/>
        <w:numPr>
          <w:ilvl w:val="1"/>
          <w:numId w:val="49"/>
        </w:numPr>
      </w:pPr>
      <w:bookmarkStart w:id="81" w:name="_Toc481290070"/>
      <w:bookmarkStart w:id="82" w:name="_Toc485897871"/>
      <w:r>
        <w:t>Summary Steps for Build and Deploy</w:t>
      </w:r>
      <w:bookmarkEnd w:id="81"/>
      <w:bookmarkEnd w:id="82"/>
    </w:p>
    <w:p w:rsidR="00787272" w:rsidRPr="00787272" w:rsidRDefault="00787272" w:rsidP="00787272"/>
    <w:p w:rsidR="00787272" w:rsidRPr="00CA58DD" w:rsidRDefault="00787272" w:rsidP="00787272">
      <w:pPr>
        <w:ind w:left="804"/>
        <w:rPr>
          <w:rFonts w:asciiTheme="majorHAnsi" w:hAnsiTheme="majorHAnsi"/>
        </w:rPr>
      </w:pPr>
      <w:r>
        <w:rPr>
          <w:rFonts w:asciiTheme="majorHAnsi" w:hAnsiTheme="majorHAnsi"/>
        </w:rPr>
        <w:t>To summarize:</w:t>
      </w:r>
    </w:p>
    <w:p w:rsidR="00787272" w:rsidRPr="00CA58DD" w:rsidRDefault="00787272" w:rsidP="00156876">
      <w:pPr>
        <w:spacing w:after="0"/>
        <w:ind w:left="1440"/>
        <w:rPr>
          <w:rFonts w:asciiTheme="majorHAnsi" w:hAnsiTheme="majorHAnsi"/>
        </w:rPr>
      </w:pPr>
      <w:r w:rsidRPr="00CA58DD">
        <w:rPr>
          <w:rFonts w:asciiTheme="majorHAnsi" w:hAnsiTheme="majorHAnsi"/>
        </w:rPr>
        <w:t>1)</w:t>
      </w:r>
      <w:r w:rsidRPr="00CA58DD">
        <w:rPr>
          <w:rFonts w:asciiTheme="majorHAnsi" w:hAnsiTheme="majorHAnsi"/>
        </w:rPr>
        <w:tab/>
        <w:t xml:space="preserve">Create maven project from archetype </w:t>
      </w:r>
    </w:p>
    <w:p w:rsidR="00787272" w:rsidRPr="00CA58DD" w:rsidRDefault="00787272" w:rsidP="00156876">
      <w:pPr>
        <w:spacing w:after="0"/>
        <w:ind w:left="1440"/>
        <w:rPr>
          <w:rFonts w:asciiTheme="majorHAnsi" w:hAnsiTheme="majorHAnsi"/>
        </w:rPr>
      </w:pPr>
      <w:r w:rsidRPr="00CA58DD">
        <w:rPr>
          <w:rFonts w:asciiTheme="majorHAnsi" w:hAnsiTheme="majorHAnsi"/>
        </w:rPr>
        <w:t>2)</w:t>
      </w:r>
      <w:r w:rsidRPr="00CA58DD">
        <w:rPr>
          <w:rFonts w:asciiTheme="majorHAnsi" w:hAnsiTheme="majorHAnsi"/>
        </w:rPr>
        <w:tab/>
        <w:t>Run the spring boot service in eclipse and test from Postman</w:t>
      </w:r>
    </w:p>
    <w:p w:rsidR="00787272" w:rsidRPr="00CA58DD" w:rsidRDefault="00787272" w:rsidP="00156876">
      <w:pPr>
        <w:spacing w:after="0"/>
        <w:ind w:left="1440"/>
        <w:rPr>
          <w:rFonts w:asciiTheme="majorHAnsi" w:hAnsiTheme="majorHAnsi"/>
        </w:rPr>
      </w:pPr>
      <w:r w:rsidRPr="00CA58DD">
        <w:rPr>
          <w:rFonts w:asciiTheme="majorHAnsi" w:hAnsiTheme="majorHAnsi"/>
        </w:rPr>
        <w:t>3)</w:t>
      </w:r>
      <w:r w:rsidRPr="00CA58DD">
        <w:rPr>
          <w:rFonts w:asciiTheme="majorHAnsi" w:hAnsiTheme="majorHAnsi"/>
        </w:rPr>
        <w:tab/>
        <w:t xml:space="preserve">Build </w:t>
      </w:r>
      <w:proofErr w:type="spellStart"/>
      <w:r w:rsidRPr="00CA58DD">
        <w:rPr>
          <w:rFonts w:asciiTheme="majorHAnsi" w:hAnsiTheme="majorHAnsi"/>
        </w:rPr>
        <w:t>docker</w:t>
      </w:r>
      <w:proofErr w:type="spellEnd"/>
      <w:r w:rsidRPr="00CA58DD">
        <w:rPr>
          <w:rFonts w:asciiTheme="majorHAnsi" w:hAnsiTheme="majorHAnsi"/>
        </w:rPr>
        <w:t xml:space="preserve"> image using maven command in centos on </w:t>
      </w:r>
      <w:proofErr w:type="spellStart"/>
      <w:r w:rsidRPr="00CA58DD">
        <w:rPr>
          <w:rFonts w:asciiTheme="majorHAnsi" w:hAnsiTheme="majorHAnsi"/>
        </w:rPr>
        <w:t>VirtualBox</w:t>
      </w:r>
      <w:proofErr w:type="spellEnd"/>
      <w:r w:rsidRPr="00CA58DD">
        <w:rPr>
          <w:rFonts w:asciiTheme="majorHAnsi" w:hAnsiTheme="majorHAnsi"/>
        </w:rPr>
        <w:t xml:space="preserve"> </w:t>
      </w:r>
    </w:p>
    <w:p w:rsidR="00787272" w:rsidRPr="00CA58DD" w:rsidRDefault="00787272" w:rsidP="00156876">
      <w:pPr>
        <w:spacing w:after="0"/>
        <w:ind w:left="1440"/>
        <w:rPr>
          <w:rFonts w:asciiTheme="majorHAnsi" w:hAnsiTheme="majorHAnsi"/>
        </w:rPr>
      </w:pPr>
      <w:r w:rsidRPr="00CA58DD">
        <w:rPr>
          <w:rFonts w:asciiTheme="majorHAnsi" w:hAnsiTheme="majorHAnsi"/>
        </w:rPr>
        <w:t>4)</w:t>
      </w:r>
      <w:r w:rsidRPr="00CA58DD">
        <w:rPr>
          <w:rFonts w:asciiTheme="majorHAnsi" w:hAnsiTheme="majorHAnsi"/>
        </w:rPr>
        <w:tab/>
        <w:t xml:space="preserve">Run the </w:t>
      </w:r>
      <w:proofErr w:type="spellStart"/>
      <w:r w:rsidRPr="00CA58DD">
        <w:rPr>
          <w:rFonts w:asciiTheme="majorHAnsi" w:hAnsiTheme="majorHAnsi"/>
        </w:rPr>
        <w:t>docker</w:t>
      </w:r>
      <w:proofErr w:type="spellEnd"/>
      <w:r w:rsidRPr="00CA58DD">
        <w:rPr>
          <w:rFonts w:asciiTheme="majorHAnsi" w:hAnsiTheme="majorHAnsi"/>
        </w:rPr>
        <w:t xml:space="preserve"> image in centos on </w:t>
      </w:r>
      <w:proofErr w:type="spellStart"/>
      <w:r w:rsidRPr="00CA58DD">
        <w:rPr>
          <w:rFonts w:asciiTheme="majorHAnsi" w:hAnsiTheme="majorHAnsi"/>
        </w:rPr>
        <w:t>VirtualBox</w:t>
      </w:r>
      <w:proofErr w:type="spellEnd"/>
      <w:r w:rsidRPr="00CA58DD">
        <w:rPr>
          <w:rFonts w:asciiTheme="majorHAnsi" w:hAnsiTheme="majorHAnsi"/>
        </w:rPr>
        <w:t xml:space="preserve"> and test from Postman </w:t>
      </w:r>
    </w:p>
    <w:p w:rsidR="00787272" w:rsidRPr="00CA58DD" w:rsidRDefault="00787272" w:rsidP="00156876">
      <w:pPr>
        <w:spacing w:after="0"/>
        <w:ind w:left="2076" w:hanging="636"/>
        <w:rPr>
          <w:rFonts w:asciiTheme="majorHAnsi" w:hAnsiTheme="majorHAnsi"/>
        </w:rPr>
      </w:pPr>
      <w:r w:rsidRPr="00CA58DD">
        <w:rPr>
          <w:rFonts w:asciiTheme="majorHAnsi" w:hAnsiTheme="majorHAnsi"/>
        </w:rPr>
        <w:t>5)</w:t>
      </w:r>
      <w:r w:rsidRPr="00CA58DD">
        <w:rPr>
          <w:rFonts w:asciiTheme="majorHAnsi" w:hAnsiTheme="majorHAnsi"/>
        </w:rPr>
        <w:tab/>
        <w:t xml:space="preserve">Build and push </w:t>
      </w:r>
      <w:proofErr w:type="spellStart"/>
      <w:r w:rsidRPr="00CA58DD">
        <w:rPr>
          <w:rFonts w:asciiTheme="majorHAnsi" w:hAnsiTheme="majorHAnsi"/>
        </w:rPr>
        <w:t>docker</w:t>
      </w:r>
      <w:proofErr w:type="spellEnd"/>
      <w:r w:rsidRPr="00CA58DD">
        <w:rPr>
          <w:rFonts w:asciiTheme="majorHAnsi" w:hAnsiTheme="majorHAnsi"/>
        </w:rPr>
        <w:t xml:space="preserve"> image to </w:t>
      </w:r>
      <w:proofErr w:type="spellStart"/>
      <w:r w:rsidRPr="00CA58DD">
        <w:rPr>
          <w:rFonts w:asciiTheme="majorHAnsi" w:hAnsiTheme="majorHAnsi"/>
        </w:rPr>
        <w:t>docker</w:t>
      </w:r>
      <w:proofErr w:type="spellEnd"/>
      <w:r w:rsidRPr="00CA58DD">
        <w:rPr>
          <w:rFonts w:asciiTheme="majorHAnsi" w:hAnsiTheme="majorHAnsi"/>
        </w:rPr>
        <w:t xml:space="preserve"> registry (This step will take long time if done from VPN. This step is supposed to be done via </w:t>
      </w:r>
      <w:proofErr w:type="spellStart"/>
      <w:proofErr w:type="gramStart"/>
      <w:r w:rsidRPr="00CA58DD">
        <w:rPr>
          <w:rFonts w:asciiTheme="majorHAnsi" w:hAnsiTheme="majorHAnsi"/>
        </w:rPr>
        <w:t>jenkins</w:t>
      </w:r>
      <w:proofErr w:type="spellEnd"/>
      <w:proofErr w:type="gramEnd"/>
      <w:r w:rsidRPr="00CA58DD">
        <w:rPr>
          <w:rFonts w:asciiTheme="majorHAnsi" w:hAnsiTheme="majorHAnsi"/>
        </w:rPr>
        <w:t xml:space="preserve"> build job)</w:t>
      </w:r>
    </w:p>
    <w:p w:rsidR="00787272" w:rsidRPr="00CA58DD" w:rsidRDefault="00787272" w:rsidP="00156876">
      <w:pPr>
        <w:spacing w:after="0"/>
        <w:ind w:left="2076" w:hanging="636"/>
        <w:rPr>
          <w:rFonts w:asciiTheme="majorHAnsi" w:hAnsiTheme="majorHAnsi"/>
        </w:rPr>
      </w:pPr>
      <w:r w:rsidRPr="00CA58DD">
        <w:rPr>
          <w:rFonts w:asciiTheme="majorHAnsi" w:hAnsiTheme="majorHAnsi"/>
        </w:rPr>
        <w:t>6)</w:t>
      </w:r>
      <w:r w:rsidRPr="00CA58DD">
        <w:rPr>
          <w:rFonts w:asciiTheme="majorHAnsi" w:hAnsiTheme="majorHAnsi"/>
        </w:rPr>
        <w:tab/>
        <w:t xml:space="preserve">Deploy the </w:t>
      </w:r>
      <w:proofErr w:type="spellStart"/>
      <w:r w:rsidRPr="00CA58DD">
        <w:rPr>
          <w:rFonts w:asciiTheme="majorHAnsi" w:hAnsiTheme="majorHAnsi"/>
        </w:rPr>
        <w:t>docker</w:t>
      </w:r>
      <w:proofErr w:type="spellEnd"/>
      <w:r w:rsidRPr="00CA58DD">
        <w:rPr>
          <w:rFonts w:asciiTheme="majorHAnsi" w:hAnsiTheme="majorHAnsi"/>
        </w:rPr>
        <w:t xml:space="preserve"> image from </w:t>
      </w:r>
      <w:proofErr w:type="spellStart"/>
      <w:r w:rsidRPr="00CA58DD">
        <w:rPr>
          <w:rFonts w:asciiTheme="majorHAnsi" w:hAnsiTheme="majorHAnsi"/>
        </w:rPr>
        <w:t>docker</w:t>
      </w:r>
      <w:proofErr w:type="spellEnd"/>
      <w:r w:rsidRPr="00CA58DD">
        <w:rPr>
          <w:rFonts w:asciiTheme="majorHAnsi" w:hAnsiTheme="majorHAnsi"/>
        </w:rPr>
        <w:t xml:space="preserve"> registry in K8S cluster and expose the service (This step will be automated via </w:t>
      </w:r>
      <w:proofErr w:type="spellStart"/>
      <w:proofErr w:type="gramStart"/>
      <w:r w:rsidRPr="00CA58DD">
        <w:rPr>
          <w:rFonts w:asciiTheme="majorHAnsi" w:hAnsiTheme="majorHAnsi"/>
        </w:rPr>
        <w:t>jenkins</w:t>
      </w:r>
      <w:proofErr w:type="spellEnd"/>
      <w:proofErr w:type="gramEnd"/>
      <w:r w:rsidRPr="00CA58DD">
        <w:rPr>
          <w:rFonts w:asciiTheme="majorHAnsi" w:hAnsiTheme="majorHAnsi"/>
        </w:rPr>
        <w:t xml:space="preserve"> job)</w:t>
      </w:r>
    </w:p>
    <w:p w:rsidR="00787272" w:rsidRPr="00CA58DD" w:rsidRDefault="00787272" w:rsidP="00156876">
      <w:pPr>
        <w:spacing w:after="0"/>
        <w:ind w:left="1440"/>
        <w:rPr>
          <w:rFonts w:asciiTheme="majorHAnsi" w:hAnsiTheme="majorHAnsi"/>
        </w:rPr>
      </w:pPr>
      <w:r w:rsidRPr="00CA58DD">
        <w:rPr>
          <w:rFonts w:asciiTheme="majorHAnsi" w:hAnsiTheme="majorHAnsi"/>
        </w:rPr>
        <w:t>7)</w:t>
      </w:r>
      <w:r w:rsidRPr="00CA58DD">
        <w:rPr>
          <w:rFonts w:asciiTheme="majorHAnsi" w:hAnsiTheme="majorHAnsi"/>
        </w:rPr>
        <w:tab/>
        <w:t>Test the K8S deployed service from Postman</w:t>
      </w:r>
    </w:p>
    <w:p w:rsidR="00787272" w:rsidRDefault="00787272" w:rsidP="00787272">
      <w:pPr>
        <w:ind w:left="804"/>
        <w:rPr>
          <w:rFonts w:asciiTheme="majorHAnsi" w:hAnsiTheme="majorHAnsi"/>
        </w:rPr>
      </w:pPr>
    </w:p>
    <w:p w:rsidR="00E64F46" w:rsidRDefault="00E64F46" w:rsidP="00787272">
      <w:pPr>
        <w:ind w:left="804"/>
        <w:rPr>
          <w:rFonts w:asciiTheme="majorHAnsi" w:hAnsiTheme="majorHAnsi"/>
        </w:rPr>
      </w:pPr>
    </w:p>
    <w:p w:rsidR="00787272" w:rsidRPr="00CA58DD" w:rsidRDefault="00787272" w:rsidP="00787272">
      <w:pPr>
        <w:ind w:left="804"/>
        <w:rPr>
          <w:rFonts w:asciiTheme="majorHAnsi" w:hAnsiTheme="majorHAnsi"/>
        </w:rPr>
      </w:pPr>
      <w:r w:rsidRPr="00CA58DD">
        <w:rPr>
          <w:rFonts w:asciiTheme="majorHAnsi" w:hAnsiTheme="majorHAnsi"/>
        </w:rPr>
        <w:lastRenderedPageBreak/>
        <w:t xml:space="preserve">Framework team is working to make steps 3) and 4) optional once streamlined </w:t>
      </w:r>
    </w:p>
    <w:p w:rsidR="00787272" w:rsidRPr="00CA58DD" w:rsidRDefault="00787272" w:rsidP="00787272">
      <w:pPr>
        <w:ind w:left="804"/>
        <w:rPr>
          <w:rFonts w:asciiTheme="majorHAnsi" w:hAnsiTheme="majorHAnsi"/>
        </w:rPr>
      </w:pPr>
      <w:r w:rsidRPr="00CA58DD">
        <w:rPr>
          <w:rFonts w:asciiTheme="majorHAnsi" w:hAnsiTheme="majorHAnsi"/>
        </w:rPr>
        <w:t xml:space="preserve">Eventually, once the CICD pipeline tool matures and stabilizes, developers can utilize CICD and will only need to do steps 1), 2), 7)  </w:t>
      </w:r>
    </w:p>
    <w:p w:rsidR="00F86A44" w:rsidRPr="00B71DCA" w:rsidRDefault="00F86A44" w:rsidP="006322DE">
      <w:pPr>
        <w:spacing w:after="0"/>
      </w:pPr>
      <w:r>
        <w:rPr>
          <w:color w:val="FF0000"/>
        </w:rPr>
        <w:tab/>
      </w:r>
    </w:p>
    <w:p w:rsidR="00CC4B35" w:rsidRPr="00471721" w:rsidRDefault="00CC4B35" w:rsidP="00B7633C"/>
    <w:p w:rsidR="00CC4B35" w:rsidRPr="00E1080F" w:rsidRDefault="00CC4B35" w:rsidP="00B7633C">
      <w:pPr>
        <w:pStyle w:val="Heading1"/>
        <w:shd w:val="clear" w:color="auto" w:fill="5B9BD5" w:themeFill="accent1"/>
        <w:rPr>
          <w:rFonts w:ascii="Arial" w:eastAsiaTheme="minorEastAsia" w:hAnsi="Arial" w:cs="Arial"/>
          <w:b/>
          <w:iCs/>
          <w:color w:val="FFFFFF"/>
        </w:rPr>
      </w:pPr>
      <w:bookmarkStart w:id="83" w:name="_Toc485897872"/>
      <w:r>
        <w:rPr>
          <w:rFonts w:ascii="Arial" w:eastAsiaTheme="minorEastAsia" w:hAnsi="Arial" w:cs="Arial"/>
          <w:b/>
          <w:iCs/>
          <w:color w:val="FFFFFF"/>
        </w:rPr>
        <w:t>10</w:t>
      </w:r>
      <w:r>
        <w:rPr>
          <w:rFonts w:ascii="Arial" w:eastAsiaTheme="minorEastAsia" w:hAnsi="Arial" w:cs="Arial"/>
          <w:b/>
          <w:iCs/>
          <w:color w:val="FFFFFF"/>
        </w:rPr>
        <w:tab/>
        <w:t>Glossary</w:t>
      </w:r>
      <w:bookmarkEnd w:id="83"/>
    </w:p>
    <w:p w:rsidR="00CC4B35" w:rsidRPr="00471721" w:rsidRDefault="00CC4B35" w:rsidP="00B7633C"/>
    <w:p w:rsidR="00CC4B35" w:rsidRPr="00E1080F" w:rsidRDefault="00CC4B35" w:rsidP="00B7633C">
      <w:pPr>
        <w:pStyle w:val="Heading1"/>
        <w:shd w:val="clear" w:color="auto" w:fill="5B9BD5" w:themeFill="accent1"/>
        <w:rPr>
          <w:rFonts w:ascii="Arial" w:eastAsiaTheme="minorEastAsia" w:hAnsi="Arial" w:cs="Arial"/>
          <w:b/>
          <w:iCs/>
          <w:color w:val="FFFFFF"/>
        </w:rPr>
      </w:pPr>
      <w:bookmarkStart w:id="84" w:name="_Appendix-A_(AJSC_6,"/>
      <w:bookmarkStart w:id="85" w:name="_Toc485897873"/>
      <w:bookmarkEnd w:id="84"/>
      <w:r>
        <w:rPr>
          <w:rFonts w:ascii="Arial" w:eastAsiaTheme="minorEastAsia" w:hAnsi="Arial" w:cs="Arial"/>
          <w:b/>
          <w:iCs/>
          <w:color w:val="FFFFFF"/>
        </w:rPr>
        <w:t>Appendix-A</w:t>
      </w:r>
      <w:r>
        <w:rPr>
          <w:rFonts w:ascii="Arial" w:eastAsiaTheme="minorEastAsia" w:hAnsi="Arial" w:cs="Arial"/>
          <w:b/>
          <w:iCs/>
          <w:color w:val="FFFFFF"/>
        </w:rPr>
        <w:tab/>
      </w:r>
      <w:r w:rsidRPr="00CC4B35">
        <w:rPr>
          <w:rFonts w:ascii="Arial" w:hAnsi="Arial" w:cs="Arial"/>
          <w:b/>
          <w:color w:val="FFFFFF" w:themeColor="background1"/>
        </w:rPr>
        <w:t>(AJSC 6, Docker &amp; K8S Resource Links)</w:t>
      </w:r>
      <w:bookmarkEnd w:id="85"/>
    </w:p>
    <w:p w:rsidR="00A15978" w:rsidRPr="00D6282B" w:rsidRDefault="00A15978" w:rsidP="000573F8"/>
    <w:p w:rsidR="00911F71" w:rsidRPr="00752509" w:rsidRDefault="00144BE3" w:rsidP="00B33858">
      <w:pPr>
        <w:pStyle w:val="ListParagraph"/>
        <w:numPr>
          <w:ilvl w:val="0"/>
          <w:numId w:val="27"/>
        </w:numPr>
        <w:spacing w:after="0"/>
        <w:rPr>
          <w:rFonts w:asciiTheme="majorHAnsi" w:eastAsia="SimSun" w:hAnsiTheme="majorHAnsi"/>
          <w:color w:val="000000" w:themeColor="text1"/>
          <w:lang w:eastAsia="zh-CN"/>
        </w:rPr>
      </w:pPr>
      <w:hyperlink r:id="rId166" w:history="1">
        <w:r w:rsidR="00911F71" w:rsidRPr="00752509">
          <w:rPr>
            <w:rFonts w:asciiTheme="majorHAnsi" w:hAnsiTheme="majorHAnsi" w:cs="Arial"/>
            <w:color w:val="000000" w:themeColor="text1"/>
          </w:rPr>
          <w:t xml:space="preserve">Getting Started with </w:t>
        </w:r>
        <w:proofErr w:type="spellStart"/>
        <w:r w:rsidR="00911F71" w:rsidRPr="00752509">
          <w:rPr>
            <w:rFonts w:asciiTheme="majorHAnsi" w:hAnsiTheme="majorHAnsi" w:cs="Arial"/>
            <w:color w:val="000000" w:themeColor="text1"/>
          </w:rPr>
          <w:t>Microservices</w:t>
        </w:r>
        <w:proofErr w:type="spellEnd"/>
      </w:hyperlink>
      <w:r w:rsidR="00911F71" w:rsidRPr="00752509">
        <w:rPr>
          <w:rFonts w:asciiTheme="majorHAnsi" w:hAnsiTheme="majorHAnsi" w:cs="Arial"/>
          <w:color w:val="000000" w:themeColor="text1"/>
        </w:rPr>
        <w:t>:</w:t>
      </w:r>
    </w:p>
    <w:p w:rsidR="00911F71" w:rsidRPr="00752509" w:rsidRDefault="00144BE3" w:rsidP="00911F71">
      <w:pPr>
        <w:pStyle w:val="ListParagraph"/>
        <w:numPr>
          <w:ilvl w:val="1"/>
          <w:numId w:val="27"/>
        </w:numPr>
        <w:spacing w:after="0"/>
        <w:rPr>
          <w:rFonts w:asciiTheme="majorHAnsi" w:eastAsia="SimSun" w:hAnsiTheme="majorHAnsi"/>
          <w:color w:val="000000" w:themeColor="text1"/>
          <w:lang w:eastAsia="zh-CN"/>
        </w:rPr>
      </w:pPr>
      <w:hyperlink r:id="rId167" w:history="1">
        <w:proofErr w:type="spellStart"/>
        <w:r w:rsidR="00911F71" w:rsidRPr="00752509">
          <w:rPr>
            <w:rStyle w:val="Hyperlink"/>
            <w:rFonts w:asciiTheme="majorHAnsi" w:hAnsiTheme="majorHAnsi" w:cs="Arial"/>
            <w:color w:val="000000" w:themeColor="text1"/>
          </w:rPr>
          <w:t>mS</w:t>
        </w:r>
        <w:proofErr w:type="spellEnd"/>
        <w:r w:rsidR="00911F71" w:rsidRPr="00752509">
          <w:rPr>
            <w:rStyle w:val="Hyperlink"/>
            <w:rFonts w:asciiTheme="majorHAnsi" w:hAnsiTheme="majorHAnsi" w:cs="Arial"/>
            <w:color w:val="000000" w:themeColor="text1"/>
          </w:rPr>
          <w:t xml:space="preserve"> Basics &amp; Environment</w:t>
        </w:r>
      </w:hyperlink>
    </w:p>
    <w:p w:rsidR="004B702F" w:rsidRPr="00752509" w:rsidRDefault="004B702F" w:rsidP="00B33858">
      <w:pPr>
        <w:pStyle w:val="ListParagraph"/>
        <w:numPr>
          <w:ilvl w:val="0"/>
          <w:numId w:val="27"/>
        </w:numPr>
        <w:spacing w:after="0"/>
        <w:rPr>
          <w:rFonts w:asciiTheme="majorHAnsi" w:eastAsia="SimSun" w:hAnsiTheme="majorHAnsi"/>
          <w:color w:val="000000" w:themeColor="text1"/>
          <w:lang w:eastAsia="zh-CN"/>
        </w:rPr>
      </w:pPr>
      <w:proofErr w:type="spellStart"/>
      <w:r w:rsidRPr="00752509">
        <w:rPr>
          <w:rFonts w:asciiTheme="majorHAnsi" w:eastAsia="SimSun" w:hAnsiTheme="majorHAnsi"/>
          <w:color w:val="000000" w:themeColor="text1"/>
          <w:lang w:eastAsia="zh-CN"/>
        </w:rPr>
        <w:t>mS</w:t>
      </w:r>
      <w:proofErr w:type="spellEnd"/>
      <w:r w:rsidRPr="00752509">
        <w:rPr>
          <w:rFonts w:asciiTheme="majorHAnsi" w:eastAsia="SimSun" w:hAnsiTheme="majorHAnsi"/>
          <w:color w:val="000000" w:themeColor="text1"/>
          <w:lang w:eastAsia="zh-CN"/>
        </w:rPr>
        <w:t xml:space="preserve"> Training:</w:t>
      </w:r>
    </w:p>
    <w:p w:rsidR="004B702F" w:rsidRPr="00752509" w:rsidRDefault="00144BE3" w:rsidP="004B702F">
      <w:pPr>
        <w:pStyle w:val="ListParagraph"/>
        <w:numPr>
          <w:ilvl w:val="1"/>
          <w:numId w:val="27"/>
        </w:numPr>
        <w:spacing w:after="0"/>
        <w:rPr>
          <w:rFonts w:asciiTheme="majorHAnsi" w:eastAsia="SimSun" w:hAnsiTheme="majorHAnsi"/>
          <w:color w:val="000000" w:themeColor="text1"/>
          <w:lang w:eastAsia="zh-CN"/>
        </w:rPr>
      </w:pPr>
      <w:hyperlink r:id="rId168" w:history="1">
        <w:r w:rsidR="004B702F" w:rsidRPr="00752509">
          <w:rPr>
            <w:rStyle w:val="Hyperlink"/>
            <w:rFonts w:asciiTheme="majorHAnsi" w:eastAsia="SimSun" w:hAnsiTheme="majorHAnsi"/>
            <w:color w:val="000000" w:themeColor="text1"/>
            <w:lang w:eastAsia="zh-CN"/>
          </w:rPr>
          <w:t>Training Curriculum</w:t>
        </w:r>
      </w:hyperlink>
    </w:p>
    <w:p w:rsidR="00AA704B" w:rsidRPr="00752509" w:rsidRDefault="00AA704B" w:rsidP="00B33858">
      <w:pPr>
        <w:pStyle w:val="ListParagraph"/>
        <w:numPr>
          <w:ilvl w:val="0"/>
          <w:numId w:val="27"/>
        </w:numPr>
        <w:spacing w:after="0"/>
        <w:rPr>
          <w:rFonts w:asciiTheme="majorHAnsi" w:eastAsia="SimSun" w:hAnsiTheme="majorHAnsi"/>
          <w:color w:val="000000" w:themeColor="text1"/>
          <w:lang w:eastAsia="zh-CN"/>
        </w:rPr>
      </w:pPr>
      <w:proofErr w:type="spellStart"/>
      <w:r w:rsidRPr="00752509">
        <w:rPr>
          <w:rFonts w:asciiTheme="majorHAnsi" w:eastAsia="SimSun" w:hAnsiTheme="majorHAnsi"/>
          <w:color w:val="000000" w:themeColor="text1"/>
          <w:lang w:eastAsia="zh-CN"/>
        </w:rPr>
        <w:t>mS</w:t>
      </w:r>
      <w:proofErr w:type="spellEnd"/>
      <w:r w:rsidRPr="00752509">
        <w:rPr>
          <w:rFonts w:asciiTheme="majorHAnsi" w:eastAsia="SimSun" w:hAnsiTheme="majorHAnsi"/>
          <w:color w:val="000000" w:themeColor="text1"/>
          <w:lang w:eastAsia="zh-CN"/>
        </w:rPr>
        <w:t xml:space="preserve"> Policy Guide:</w:t>
      </w:r>
    </w:p>
    <w:p w:rsidR="00AA704B" w:rsidRPr="00752509" w:rsidRDefault="00144BE3" w:rsidP="00AA704B">
      <w:pPr>
        <w:pStyle w:val="ListParagraph"/>
        <w:numPr>
          <w:ilvl w:val="1"/>
          <w:numId w:val="27"/>
        </w:numPr>
        <w:spacing w:after="0"/>
        <w:rPr>
          <w:rFonts w:asciiTheme="majorHAnsi" w:eastAsia="SimSun" w:hAnsiTheme="majorHAnsi"/>
          <w:color w:val="000000" w:themeColor="text1"/>
          <w:lang w:eastAsia="zh-CN"/>
        </w:rPr>
      </w:pPr>
      <w:hyperlink r:id="rId169" w:history="1">
        <w:proofErr w:type="spellStart"/>
        <w:r w:rsidR="00AA704B" w:rsidRPr="00752509">
          <w:rPr>
            <w:rStyle w:val="Hyperlink"/>
            <w:rFonts w:asciiTheme="majorHAnsi" w:eastAsia="SimSun" w:hAnsiTheme="majorHAnsi"/>
            <w:color w:val="000000" w:themeColor="text1"/>
            <w:lang w:eastAsia="zh-CN"/>
          </w:rPr>
          <w:t>mS</w:t>
        </w:r>
        <w:proofErr w:type="spellEnd"/>
        <w:r w:rsidR="00AA704B" w:rsidRPr="00752509">
          <w:rPr>
            <w:rStyle w:val="Hyperlink"/>
            <w:rFonts w:asciiTheme="majorHAnsi" w:eastAsia="SimSun" w:hAnsiTheme="majorHAnsi"/>
            <w:color w:val="000000" w:themeColor="text1"/>
            <w:lang w:eastAsia="zh-CN"/>
          </w:rPr>
          <w:t xml:space="preserve"> Development Policy</w:t>
        </w:r>
      </w:hyperlink>
    </w:p>
    <w:p w:rsidR="00AA704B" w:rsidRPr="00752509" w:rsidRDefault="00AA704B" w:rsidP="00B33858">
      <w:pPr>
        <w:pStyle w:val="ListParagraph"/>
        <w:numPr>
          <w:ilvl w:val="0"/>
          <w:numId w:val="27"/>
        </w:numPr>
        <w:spacing w:after="0"/>
        <w:rPr>
          <w:rFonts w:asciiTheme="majorHAnsi" w:eastAsia="SimSun" w:hAnsiTheme="majorHAnsi"/>
          <w:color w:val="000000" w:themeColor="text1"/>
          <w:lang w:eastAsia="zh-CN"/>
        </w:rPr>
      </w:pPr>
      <w:r w:rsidRPr="00752509">
        <w:rPr>
          <w:rFonts w:asciiTheme="majorHAnsi" w:hAnsiTheme="majorHAnsi"/>
          <w:color w:val="000000" w:themeColor="text1"/>
        </w:rPr>
        <w:t xml:space="preserve">Framework Tool Building </w:t>
      </w:r>
      <w:proofErr w:type="spellStart"/>
      <w:r w:rsidRPr="00752509">
        <w:rPr>
          <w:rFonts w:asciiTheme="majorHAnsi" w:hAnsiTheme="majorHAnsi"/>
          <w:color w:val="000000" w:themeColor="text1"/>
        </w:rPr>
        <w:t>mS</w:t>
      </w:r>
      <w:proofErr w:type="spellEnd"/>
      <w:r w:rsidRPr="00752509">
        <w:rPr>
          <w:rFonts w:asciiTheme="majorHAnsi" w:hAnsiTheme="majorHAnsi"/>
          <w:color w:val="000000" w:themeColor="text1"/>
        </w:rPr>
        <w:t xml:space="preserve">: </w:t>
      </w:r>
    </w:p>
    <w:p w:rsidR="00B33858" w:rsidRPr="00752509" w:rsidRDefault="00144BE3" w:rsidP="00AA704B">
      <w:pPr>
        <w:pStyle w:val="ListParagraph"/>
        <w:numPr>
          <w:ilvl w:val="1"/>
          <w:numId w:val="27"/>
        </w:numPr>
        <w:spacing w:after="0"/>
        <w:rPr>
          <w:rStyle w:val="Hyperlink"/>
          <w:rFonts w:asciiTheme="majorHAnsi" w:eastAsia="SimSun" w:hAnsiTheme="majorHAnsi"/>
          <w:color w:val="000000" w:themeColor="text1"/>
          <w:u w:val="none"/>
          <w:lang w:eastAsia="zh-CN"/>
        </w:rPr>
      </w:pPr>
      <w:hyperlink r:id="rId170" w:anchor="fullpageWidgetId=W435a559f5434_433b_90b2_511fe3f1fa77&amp;file=98d8eb88-37e7-4854-8a9e-62f196268ef6" w:history="1">
        <w:r w:rsidR="00B33858" w:rsidRPr="00752509">
          <w:rPr>
            <w:rStyle w:val="Hyperlink"/>
            <w:rFonts w:asciiTheme="majorHAnsi" w:hAnsiTheme="majorHAnsi"/>
            <w:color w:val="000000" w:themeColor="text1"/>
          </w:rPr>
          <w:t>AJSC6 framework overview</w:t>
        </w:r>
      </w:hyperlink>
    </w:p>
    <w:p w:rsidR="00AA704B" w:rsidRPr="00752509" w:rsidRDefault="00AA704B" w:rsidP="00B33858">
      <w:pPr>
        <w:pStyle w:val="ListParagraph"/>
        <w:numPr>
          <w:ilvl w:val="0"/>
          <w:numId w:val="27"/>
        </w:numPr>
        <w:spacing w:after="0"/>
        <w:rPr>
          <w:rFonts w:asciiTheme="majorHAnsi" w:eastAsiaTheme="majorEastAsia" w:hAnsiTheme="majorHAnsi"/>
          <w:color w:val="000000" w:themeColor="text1"/>
        </w:rPr>
      </w:pPr>
      <w:r w:rsidRPr="00752509">
        <w:rPr>
          <w:rFonts w:asciiTheme="majorHAnsi" w:hAnsiTheme="majorHAnsi"/>
          <w:color w:val="000000" w:themeColor="text1"/>
        </w:rPr>
        <w:t>Non-Modeled</w:t>
      </w:r>
      <w:r w:rsidR="00967BE1" w:rsidRPr="00752509">
        <w:rPr>
          <w:rFonts w:asciiTheme="majorHAnsi" w:hAnsiTheme="majorHAnsi"/>
          <w:color w:val="000000" w:themeColor="text1"/>
        </w:rPr>
        <w:t xml:space="preserve"> </w:t>
      </w:r>
      <w:proofErr w:type="spellStart"/>
      <w:r w:rsidR="00967BE1" w:rsidRPr="00752509">
        <w:rPr>
          <w:rFonts w:asciiTheme="majorHAnsi" w:hAnsiTheme="majorHAnsi"/>
          <w:color w:val="000000" w:themeColor="text1"/>
        </w:rPr>
        <w:t>mS</w:t>
      </w:r>
      <w:proofErr w:type="spellEnd"/>
      <w:r w:rsidR="00967BE1" w:rsidRPr="00752509">
        <w:rPr>
          <w:rFonts w:asciiTheme="majorHAnsi" w:hAnsiTheme="majorHAnsi"/>
          <w:color w:val="000000" w:themeColor="text1"/>
        </w:rPr>
        <w:t xml:space="preserve"> development</w:t>
      </w:r>
      <w:r w:rsidRPr="00752509">
        <w:rPr>
          <w:rFonts w:asciiTheme="majorHAnsi" w:hAnsiTheme="majorHAnsi"/>
          <w:color w:val="000000" w:themeColor="text1"/>
        </w:rPr>
        <w:t xml:space="preserve"> Framework:</w:t>
      </w:r>
    </w:p>
    <w:p w:rsidR="00B33858" w:rsidRPr="00752509" w:rsidRDefault="00144BE3" w:rsidP="00AA704B">
      <w:pPr>
        <w:pStyle w:val="ListParagraph"/>
        <w:numPr>
          <w:ilvl w:val="1"/>
          <w:numId w:val="27"/>
        </w:numPr>
        <w:spacing w:after="0"/>
        <w:rPr>
          <w:rFonts w:asciiTheme="majorHAnsi" w:eastAsiaTheme="majorEastAsia" w:hAnsiTheme="majorHAnsi"/>
          <w:color w:val="000000" w:themeColor="text1"/>
        </w:rPr>
      </w:pPr>
      <w:hyperlink r:id="rId171" w:anchor="fullpageWidgetId=W435a559f5434_433b_90b2_511fe3f1fa77&amp;file=13f647ac-6c84-456b-819c-9f421c7d10cb" w:history="1">
        <w:r w:rsidR="00B33858" w:rsidRPr="00752509">
          <w:rPr>
            <w:rStyle w:val="Hyperlink"/>
            <w:rFonts w:asciiTheme="majorHAnsi" w:hAnsiTheme="majorHAnsi"/>
            <w:color w:val="000000" w:themeColor="text1"/>
          </w:rPr>
          <w:t>AJSC6_NonM​</w:t>
        </w:r>
        <w:proofErr w:type="spellStart"/>
        <w:r w:rsidR="00B33858" w:rsidRPr="00752509">
          <w:rPr>
            <w:rStyle w:val="Hyperlink"/>
            <w:rFonts w:asciiTheme="majorHAnsi" w:hAnsiTheme="majorHAnsi"/>
            <w:color w:val="000000" w:themeColor="text1"/>
          </w:rPr>
          <w:t>odeled_Fra</w:t>
        </w:r>
        <w:proofErr w:type="spellEnd"/>
        <w:r w:rsidR="00B33858" w:rsidRPr="00752509">
          <w:rPr>
            <w:rStyle w:val="Hyperlink"/>
            <w:rFonts w:asciiTheme="majorHAnsi" w:hAnsiTheme="majorHAnsi"/>
            <w:color w:val="000000" w:themeColor="text1"/>
          </w:rPr>
          <w:t>​</w:t>
        </w:r>
        <w:proofErr w:type="spellStart"/>
        <w:r w:rsidR="00B33858" w:rsidRPr="00752509">
          <w:rPr>
            <w:rStyle w:val="Hyperlink"/>
            <w:rFonts w:asciiTheme="majorHAnsi" w:hAnsiTheme="majorHAnsi"/>
            <w:color w:val="000000" w:themeColor="text1"/>
          </w:rPr>
          <w:t>mework</w:t>
        </w:r>
        <w:proofErr w:type="spellEnd"/>
        <w:r w:rsidR="00B33858" w:rsidRPr="00752509">
          <w:rPr>
            <w:rStyle w:val="Hyperlink"/>
            <w:rFonts w:asciiTheme="majorHAnsi" w:hAnsiTheme="majorHAnsi"/>
            <w:color w:val="000000" w:themeColor="text1"/>
          </w:rPr>
          <w:t>-How to</w:t>
        </w:r>
      </w:hyperlink>
    </w:p>
    <w:p w:rsidR="00AA704B" w:rsidRPr="00752509" w:rsidRDefault="00AA704B" w:rsidP="00B33858">
      <w:pPr>
        <w:pStyle w:val="ListParagraph"/>
        <w:numPr>
          <w:ilvl w:val="0"/>
          <w:numId w:val="27"/>
        </w:numPr>
        <w:spacing w:after="0"/>
        <w:rPr>
          <w:rFonts w:asciiTheme="majorHAnsi" w:hAnsiTheme="majorHAnsi"/>
          <w:color w:val="000000" w:themeColor="text1"/>
        </w:rPr>
      </w:pPr>
      <w:r w:rsidRPr="00752509">
        <w:rPr>
          <w:rFonts w:asciiTheme="majorHAnsi" w:hAnsiTheme="majorHAnsi"/>
          <w:color w:val="000000" w:themeColor="text1"/>
        </w:rPr>
        <w:t>Migration Guide(Modelled and Non-Modelled):</w:t>
      </w:r>
    </w:p>
    <w:p w:rsidR="00B33858" w:rsidRPr="00752509" w:rsidRDefault="00967BE1" w:rsidP="00AA704B">
      <w:pPr>
        <w:pStyle w:val="ListParagraph"/>
        <w:numPr>
          <w:ilvl w:val="1"/>
          <w:numId w:val="27"/>
        </w:numPr>
        <w:spacing w:after="0"/>
        <w:rPr>
          <w:rStyle w:val="Hyperlink"/>
          <w:rFonts w:asciiTheme="majorHAnsi" w:hAnsiTheme="majorHAnsi"/>
          <w:color w:val="000000" w:themeColor="text1"/>
        </w:rPr>
      </w:pPr>
      <w:r w:rsidRPr="00752509">
        <w:rPr>
          <w:rFonts w:asciiTheme="majorHAnsi" w:hAnsiTheme="majorHAnsi"/>
          <w:color w:val="000000" w:themeColor="text1"/>
        </w:rPr>
        <w:fldChar w:fldCharType="begin"/>
      </w:r>
      <w:r w:rsidRPr="00752509">
        <w:rPr>
          <w:rFonts w:asciiTheme="majorHAnsi" w:hAnsiTheme="majorHAnsi"/>
          <w:color w:val="000000" w:themeColor="text1"/>
        </w:rPr>
        <w:instrText xml:space="preserve"> HYPERLINK "https://tspace.web.att.com/files/app/file/090859ba-c100-47a6-90d8-406b6341019e" </w:instrText>
      </w:r>
      <w:r w:rsidRPr="00752509">
        <w:rPr>
          <w:rFonts w:asciiTheme="majorHAnsi" w:hAnsiTheme="majorHAnsi"/>
          <w:color w:val="000000" w:themeColor="text1"/>
        </w:rPr>
        <w:fldChar w:fldCharType="separate"/>
      </w:r>
      <w:r w:rsidR="00B33858" w:rsidRPr="00752509">
        <w:rPr>
          <w:rStyle w:val="Hyperlink"/>
          <w:rFonts w:asciiTheme="majorHAnsi" w:hAnsiTheme="majorHAnsi"/>
          <w:color w:val="000000" w:themeColor="text1"/>
        </w:rPr>
        <w:t xml:space="preserve">User Guide for migrating </w:t>
      </w:r>
      <w:r w:rsidRPr="00752509">
        <w:rPr>
          <w:rStyle w:val="Hyperlink"/>
          <w:rFonts w:asciiTheme="majorHAnsi" w:hAnsiTheme="majorHAnsi"/>
          <w:color w:val="000000" w:themeColor="text1"/>
        </w:rPr>
        <w:t xml:space="preserve">CSI </w:t>
      </w:r>
      <w:r w:rsidR="00B33858" w:rsidRPr="00752509">
        <w:rPr>
          <w:rStyle w:val="Hyperlink"/>
          <w:rFonts w:asciiTheme="majorHAnsi" w:hAnsiTheme="majorHAnsi"/>
          <w:color w:val="000000" w:themeColor="text1"/>
        </w:rPr>
        <w:t>M2E service to AJSC6 Modeled Soap or REST service</w:t>
      </w:r>
    </w:p>
    <w:p w:rsidR="00AA704B" w:rsidRPr="00752509" w:rsidRDefault="00967BE1" w:rsidP="00B33858">
      <w:pPr>
        <w:pStyle w:val="ListParagraph"/>
        <w:numPr>
          <w:ilvl w:val="0"/>
          <w:numId w:val="27"/>
        </w:numPr>
        <w:spacing w:after="0"/>
        <w:rPr>
          <w:rFonts w:asciiTheme="majorHAnsi" w:hAnsiTheme="majorHAnsi"/>
          <w:color w:val="000000" w:themeColor="text1"/>
        </w:rPr>
      </w:pPr>
      <w:r w:rsidRPr="00752509">
        <w:rPr>
          <w:rFonts w:asciiTheme="majorHAnsi" w:hAnsiTheme="majorHAnsi"/>
          <w:color w:val="000000" w:themeColor="text1"/>
        </w:rPr>
        <w:fldChar w:fldCharType="end"/>
      </w:r>
      <w:r w:rsidR="00AA704B" w:rsidRPr="00752509">
        <w:rPr>
          <w:rFonts w:asciiTheme="majorHAnsi" w:hAnsiTheme="majorHAnsi"/>
          <w:color w:val="000000" w:themeColor="text1"/>
        </w:rPr>
        <w:t xml:space="preserve">Modelled SOAP </w:t>
      </w:r>
      <w:proofErr w:type="spellStart"/>
      <w:r w:rsidR="00AA704B" w:rsidRPr="00752509">
        <w:rPr>
          <w:rFonts w:asciiTheme="majorHAnsi" w:hAnsiTheme="majorHAnsi"/>
          <w:color w:val="000000" w:themeColor="text1"/>
        </w:rPr>
        <w:t>mS</w:t>
      </w:r>
      <w:proofErr w:type="spellEnd"/>
      <w:r w:rsidR="00AA704B" w:rsidRPr="00752509">
        <w:rPr>
          <w:rFonts w:asciiTheme="majorHAnsi" w:hAnsiTheme="majorHAnsi"/>
          <w:color w:val="000000" w:themeColor="text1"/>
        </w:rPr>
        <w:t xml:space="preserve"> Developer Guide</w:t>
      </w:r>
    </w:p>
    <w:p w:rsidR="00B33858" w:rsidRPr="00752509" w:rsidRDefault="00AA704B" w:rsidP="00AA704B">
      <w:pPr>
        <w:pStyle w:val="ListParagraph"/>
        <w:numPr>
          <w:ilvl w:val="1"/>
          <w:numId w:val="27"/>
        </w:numPr>
        <w:spacing w:after="0"/>
        <w:rPr>
          <w:rFonts w:asciiTheme="majorHAnsi" w:hAnsiTheme="majorHAnsi"/>
          <w:color w:val="000000" w:themeColor="text1"/>
        </w:rPr>
      </w:pPr>
      <w:r w:rsidRPr="00752509">
        <w:rPr>
          <w:rFonts w:asciiTheme="majorHAnsi" w:hAnsiTheme="majorHAnsi"/>
          <w:color w:val="000000" w:themeColor="text1"/>
        </w:rPr>
        <w:t xml:space="preserve"> </w:t>
      </w:r>
      <w:hyperlink r:id="rId172" w:anchor="fullpageWidgetId=W435a559f5434_433b_90b2_511fe3f1fa77&amp;file=0a4b8a63-4093-4910-9614-0bfbad630d3d" w:history="1">
        <w:r w:rsidR="00B33858" w:rsidRPr="00752509">
          <w:rPr>
            <w:rStyle w:val="Hyperlink"/>
            <w:rFonts w:asciiTheme="majorHAnsi" w:hAnsiTheme="majorHAnsi"/>
            <w:color w:val="000000" w:themeColor="text1"/>
          </w:rPr>
          <w:t>User Guide for creating a ajsc6 modeled soap service</w:t>
        </w:r>
      </w:hyperlink>
    </w:p>
    <w:p w:rsidR="00AA704B" w:rsidRPr="00752509" w:rsidRDefault="00AA704B" w:rsidP="00B33858">
      <w:pPr>
        <w:pStyle w:val="ListParagraph"/>
        <w:numPr>
          <w:ilvl w:val="0"/>
          <w:numId w:val="27"/>
        </w:numPr>
        <w:spacing w:after="0"/>
        <w:rPr>
          <w:rFonts w:asciiTheme="majorHAnsi" w:hAnsiTheme="majorHAnsi"/>
          <w:color w:val="000000" w:themeColor="text1"/>
        </w:rPr>
      </w:pPr>
      <w:r w:rsidRPr="00752509">
        <w:rPr>
          <w:rFonts w:asciiTheme="majorHAnsi" w:hAnsiTheme="majorHAnsi"/>
          <w:color w:val="000000" w:themeColor="text1"/>
        </w:rPr>
        <w:t>Modelled REST Service Developer Guide:</w:t>
      </w:r>
    </w:p>
    <w:p w:rsidR="00B33858" w:rsidRPr="00752509" w:rsidRDefault="00144BE3" w:rsidP="00AA704B">
      <w:pPr>
        <w:pStyle w:val="ListParagraph"/>
        <w:numPr>
          <w:ilvl w:val="1"/>
          <w:numId w:val="27"/>
        </w:numPr>
        <w:spacing w:after="0"/>
        <w:rPr>
          <w:rFonts w:asciiTheme="majorHAnsi" w:hAnsiTheme="majorHAnsi"/>
          <w:color w:val="000000" w:themeColor="text1"/>
        </w:rPr>
      </w:pPr>
      <w:hyperlink r:id="rId173" w:anchor="fullpageWidgetId=W435a559f5434_433b_90b2_511fe3f1fa77&amp;file=e0c5ae5e-3533-4145-ba5a-951788664602" w:history="1">
        <w:r w:rsidR="00B33858" w:rsidRPr="00752509">
          <w:rPr>
            <w:rStyle w:val="Hyperlink"/>
            <w:rFonts w:asciiTheme="majorHAnsi" w:hAnsiTheme="majorHAnsi"/>
            <w:color w:val="000000" w:themeColor="text1"/>
          </w:rPr>
          <w:t>User Guide for creating a ajsc6 modeled rest service</w:t>
        </w:r>
      </w:hyperlink>
    </w:p>
    <w:p w:rsidR="00AA704B" w:rsidRPr="00752509" w:rsidRDefault="00AA704B" w:rsidP="00B33858">
      <w:pPr>
        <w:pStyle w:val="ListParagraph"/>
        <w:numPr>
          <w:ilvl w:val="0"/>
          <w:numId w:val="27"/>
        </w:numPr>
        <w:spacing w:after="0"/>
        <w:rPr>
          <w:rFonts w:asciiTheme="majorHAnsi" w:hAnsiTheme="majorHAnsi"/>
          <w:color w:val="000000" w:themeColor="text1"/>
        </w:rPr>
      </w:pPr>
      <w:proofErr w:type="spellStart"/>
      <w:r w:rsidRPr="00752509">
        <w:rPr>
          <w:rFonts w:asciiTheme="majorHAnsi" w:hAnsiTheme="majorHAnsi"/>
          <w:color w:val="000000" w:themeColor="text1"/>
        </w:rPr>
        <w:t>mS</w:t>
      </w:r>
      <w:proofErr w:type="spellEnd"/>
      <w:r w:rsidRPr="00752509">
        <w:rPr>
          <w:rFonts w:asciiTheme="majorHAnsi" w:hAnsiTheme="majorHAnsi"/>
          <w:color w:val="000000" w:themeColor="text1"/>
        </w:rPr>
        <w:t xml:space="preserve"> Build Guide:</w:t>
      </w:r>
    </w:p>
    <w:p w:rsidR="00B33858" w:rsidRPr="00752509" w:rsidRDefault="00144BE3" w:rsidP="00AA704B">
      <w:pPr>
        <w:pStyle w:val="ListParagraph"/>
        <w:numPr>
          <w:ilvl w:val="1"/>
          <w:numId w:val="27"/>
        </w:numPr>
        <w:spacing w:after="0"/>
        <w:rPr>
          <w:rStyle w:val="Hyperlink"/>
          <w:rFonts w:asciiTheme="majorHAnsi" w:hAnsiTheme="majorHAnsi"/>
          <w:color w:val="000000" w:themeColor="text1"/>
          <w:u w:val="none"/>
        </w:rPr>
      </w:pPr>
      <w:hyperlink r:id="rId174" w:anchor="fullpageWidgetId=W435a559f5434_433b_90b2_511fe3f1fa77&amp;file=98b1fc21-b9b8-4eff-bc85-04bfbb0243f5" w:history="1">
        <w:r w:rsidR="00B33858" w:rsidRPr="00752509">
          <w:rPr>
            <w:rStyle w:val="Hyperlink"/>
            <w:rFonts w:asciiTheme="majorHAnsi" w:hAnsiTheme="majorHAnsi"/>
            <w:color w:val="000000" w:themeColor="text1"/>
          </w:rPr>
          <w:t xml:space="preserve">Steps to create, build, push </w:t>
        </w:r>
        <w:proofErr w:type="spellStart"/>
        <w:r w:rsidR="00B33858" w:rsidRPr="00752509">
          <w:rPr>
            <w:rStyle w:val="Hyperlink"/>
            <w:rFonts w:asciiTheme="majorHAnsi" w:hAnsiTheme="majorHAnsi"/>
            <w:color w:val="000000" w:themeColor="text1"/>
          </w:rPr>
          <w:t>docker</w:t>
        </w:r>
        <w:proofErr w:type="spellEnd"/>
        <w:r w:rsidR="00B33858" w:rsidRPr="00752509">
          <w:rPr>
            <w:rStyle w:val="Hyperlink"/>
            <w:rFonts w:asciiTheme="majorHAnsi" w:hAnsiTheme="majorHAnsi"/>
            <w:color w:val="000000" w:themeColor="text1"/>
          </w:rPr>
          <w:t xml:space="preserve"> image and deploy to k8s</w:t>
        </w:r>
      </w:hyperlink>
    </w:p>
    <w:p w:rsidR="00A120B5" w:rsidRPr="00752509" w:rsidRDefault="00A120B5" w:rsidP="00B33858">
      <w:pPr>
        <w:pStyle w:val="ListParagraph"/>
        <w:numPr>
          <w:ilvl w:val="0"/>
          <w:numId w:val="27"/>
        </w:numPr>
        <w:spacing w:after="0"/>
        <w:rPr>
          <w:rFonts w:asciiTheme="majorHAnsi" w:hAnsiTheme="majorHAnsi"/>
          <w:color w:val="000000" w:themeColor="text1"/>
        </w:rPr>
      </w:pPr>
      <w:proofErr w:type="spellStart"/>
      <w:r w:rsidRPr="00752509">
        <w:rPr>
          <w:rFonts w:asciiTheme="majorHAnsi" w:hAnsiTheme="majorHAnsi"/>
          <w:color w:val="000000" w:themeColor="text1"/>
        </w:rPr>
        <w:t>mS</w:t>
      </w:r>
      <w:proofErr w:type="spellEnd"/>
      <w:r w:rsidRPr="00752509">
        <w:rPr>
          <w:rFonts w:asciiTheme="majorHAnsi" w:hAnsiTheme="majorHAnsi"/>
          <w:color w:val="000000" w:themeColor="text1"/>
        </w:rPr>
        <w:t xml:space="preserve"> Testing Automation</w:t>
      </w:r>
    </w:p>
    <w:p w:rsidR="00A120B5" w:rsidRPr="00752509" w:rsidRDefault="00144BE3" w:rsidP="00A120B5">
      <w:pPr>
        <w:pStyle w:val="ListParagraph"/>
        <w:numPr>
          <w:ilvl w:val="1"/>
          <w:numId w:val="27"/>
        </w:numPr>
        <w:spacing w:after="0"/>
        <w:rPr>
          <w:rFonts w:asciiTheme="majorHAnsi" w:hAnsiTheme="majorHAnsi"/>
          <w:color w:val="000000" w:themeColor="text1"/>
        </w:rPr>
      </w:pPr>
      <w:hyperlink r:id="rId175" w:anchor="fullpageWidgetId=Wd985fa766454_4dc6_9a2e_793cd673a6c8&amp;file=e5af7eb6-5a4e-4c08-be92-ca86efccf526" w:history="1">
        <w:proofErr w:type="spellStart"/>
        <w:r w:rsidR="00A120B5" w:rsidRPr="00752509">
          <w:rPr>
            <w:rStyle w:val="Hyperlink"/>
            <w:rFonts w:asciiTheme="majorHAnsi" w:hAnsiTheme="majorHAnsi"/>
            <w:color w:val="000000" w:themeColor="text1"/>
          </w:rPr>
          <w:t>mS</w:t>
        </w:r>
        <w:proofErr w:type="spellEnd"/>
        <w:r w:rsidR="00A120B5" w:rsidRPr="00752509">
          <w:rPr>
            <w:rStyle w:val="Hyperlink"/>
            <w:rFonts w:asciiTheme="majorHAnsi" w:hAnsiTheme="majorHAnsi"/>
            <w:color w:val="000000" w:themeColor="text1"/>
          </w:rPr>
          <w:t xml:space="preserve"> Automated Testing Scope</w:t>
        </w:r>
      </w:hyperlink>
    </w:p>
    <w:p w:rsidR="00760662" w:rsidRDefault="00760662" w:rsidP="00B33858">
      <w:pPr>
        <w:pStyle w:val="ListParagraph"/>
        <w:numPr>
          <w:ilvl w:val="0"/>
          <w:numId w:val="27"/>
        </w:numPr>
        <w:spacing w:after="0"/>
        <w:rPr>
          <w:rFonts w:asciiTheme="majorHAnsi" w:hAnsiTheme="majorHAnsi"/>
          <w:color w:val="auto"/>
        </w:rPr>
      </w:pPr>
      <w:r>
        <w:rPr>
          <w:rFonts w:asciiTheme="majorHAnsi" w:hAnsiTheme="majorHAnsi"/>
          <w:color w:val="auto"/>
        </w:rPr>
        <w:t xml:space="preserve">SRE </w:t>
      </w:r>
      <w:proofErr w:type="spellStart"/>
      <w:r>
        <w:rPr>
          <w:rFonts w:asciiTheme="majorHAnsi" w:hAnsiTheme="majorHAnsi"/>
          <w:color w:val="auto"/>
        </w:rPr>
        <w:t>mS</w:t>
      </w:r>
      <w:proofErr w:type="spellEnd"/>
      <w:r>
        <w:rPr>
          <w:rFonts w:asciiTheme="majorHAnsi" w:hAnsiTheme="majorHAnsi"/>
          <w:color w:val="auto"/>
        </w:rPr>
        <w:t xml:space="preserve"> Strategy</w:t>
      </w:r>
    </w:p>
    <w:p w:rsidR="00760662" w:rsidRDefault="00144BE3" w:rsidP="00760662">
      <w:pPr>
        <w:pStyle w:val="ListParagraph"/>
        <w:numPr>
          <w:ilvl w:val="1"/>
          <w:numId w:val="27"/>
        </w:numPr>
        <w:spacing w:after="0"/>
        <w:rPr>
          <w:rFonts w:asciiTheme="majorHAnsi" w:hAnsiTheme="majorHAnsi"/>
          <w:color w:val="auto"/>
        </w:rPr>
      </w:pPr>
      <w:hyperlink r:id="rId176" w:anchor="fullpageWidgetId=Wbb75fd38cf2f_4f0a_b6f2_a97235fedaa1&amp;file=4e6eb9c6-b740-4374-a20b-adfe6d14c728" w:history="1">
        <w:r w:rsidR="00760662" w:rsidRPr="00760662">
          <w:rPr>
            <w:rStyle w:val="Hyperlink"/>
            <w:rFonts w:asciiTheme="majorHAnsi" w:hAnsiTheme="majorHAnsi"/>
          </w:rPr>
          <w:t xml:space="preserve">Software Resiliency for </w:t>
        </w:r>
        <w:proofErr w:type="spellStart"/>
        <w:r w:rsidR="00760662" w:rsidRPr="00760662">
          <w:rPr>
            <w:rStyle w:val="Hyperlink"/>
            <w:rFonts w:asciiTheme="majorHAnsi" w:hAnsiTheme="majorHAnsi"/>
          </w:rPr>
          <w:t>mS</w:t>
        </w:r>
        <w:proofErr w:type="spellEnd"/>
        <w:r w:rsidR="00760662" w:rsidRPr="00760662">
          <w:rPr>
            <w:rStyle w:val="Hyperlink"/>
            <w:rFonts w:asciiTheme="majorHAnsi" w:hAnsiTheme="majorHAnsi"/>
          </w:rPr>
          <w:t xml:space="preserve"> development</w:t>
        </w:r>
      </w:hyperlink>
    </w:p>
    <w:p w:rsidR="00AA704B" w:rsidRPr="00AA704B" w:rsidRDefault="00AA704B" w:rsidP="00B33858">
      <w:pPr>
        <w:pStyle w:val="ListParagraph"/>
        <w:numPr>
          <w:ilvl w:val="0"/>
          <w:numId w:val="27"/>
        </w:numPr>
        <w:spacing w:after="0"/>
        <w:rPr>
          <w:rFonts w:asciiTheme="majorHAnsi" w:hAnsiTheme="majorHAnsi"/>
          <w:color w:val="auto"/>
        </w:rPr>
      </w:pPr>
      <w:r w:rsidRPr="00AA704B">
        <w:rPr>
          <w:rFonts w:asciiTheme="majorHAnsi" w:hAnsiTheme="majorHAnsi"/>
          <w:color w:val="auto"/>
        </w:rPr>
        <w:t>REST Standard:</w:t>
      </w:r>
    </w:p>
    <w:p w:rsidR="00B33858" w:rsidRPr="00AA704B" w:rsidRDefault="00144BE3" w:rsidP="00AA704B">
      <w:pPr>
        <w:pStyle w:val="ListParagraph"/>
        <w:numPr>
          <w:ilvl w:val="1"/>
          <w:numId w:val="27"/>
        </w:numPr>
        <w:spacing w:after="0"/>
        <w:rPr>
          <w:rStyle w:val="Hyperlink"/>
          <w:rFonts w:asciiTheme="majorHAnsi" w:hAnsiTheme="majorHAnsi"/>
          <w:color w:val="000000" w:themeColor="text1"/>
          <w:u w:val="none"/>
        </w:rPr>
      </w:pPr>
      <w:hyperlink r:id="rId177" w:history="1">
        <w:r w:rsidR="00B33858" w:rsidRPr="00AA704B">
          <w:rPr>
            <w:rStyle w:val="Hyperlink"/>
            <w:rFonts w:asciiTheme="majorHAnsi" w:hAnsiTheme="majorHAnsi"/>
            <w:color w:val="000000" w:themeColor="text1"/>
          </w:rPr>
          <w:t>REST Standard</w:t>
        </w:r>
      </w:hyperlink>
      <w:r w:rsidR="00B33858" w:rsidRPr="00AA704B">
        <w:rPr>
          <w:rStyle w:val="Hyperlink"/>
          <w:rFonts w:asciiTheme="majorHAnsi" w:hAnsiTheme="majorHAnsi"/>
          <w:color w:val="000000" w:themeColor="text1"/>
        </w:rPr>
        <w:t xml:space="preserve"> Document</w:t>
      </w:r>
    </w:p>
    <w:p w:rsidR="00AA704B" w:rsidRPr="00AA704B" w:rsidRDefault="00AA704B" w:rsidP="00B33858">
      <w:pPr>
        <w:pStyle w:val="ListParagraph"/>
        <w:numPr>
          <w:ilvl w:val="0"/>
          <w:numId w:val="27"/>
        </w:numPr>
        <w:spacing w:after="0"/>
        <w:rPr>
          <w:rFonts w:asciiTheme="majorHAnsi" w:hAnsiTheme="majorHAnsi"/>
          <w:color w:val="auto"/>
        </w:rPr>
      </w:pPr>
      <w:r w:rsidRPr="00AA704B">
        <w:rPr>
          <w:rFonts w:asciiTheme="majorHAnsi" w:hAnsiTheme="majorHAnsi"/>
          <w:color w:val="auto"/>
        </w:rPr>
        <w:t>SOAP Standard:</w:t>
      </w:r>
    </w:p>
    <w:p w:rsidR="00B33858" w:rsidRPr="00972353" w:rsidRDefault="00144BE3" w:rsidP="00AA704B">
      <w:pPr>
        <w:pStyle w:val="ListParagraph"/>
        <w:numPr>
          <w:ilvl w:val="1"/>
          <w:numId w:val="27"/>
        </w:numPr>
        <w:spacing w:after="0"/>
        <w:rPr>
          <w:rStyle w:val="Hyperlink"/>
          <w:rFonts w:asciiTheme="majorHAnsi" w:hAnsiTheme="majorHAnsi"/>
          <w:color w:val="000000" w:themeColor="text1"/>
          <w:u w:val="none"/>
        </w:rPr>
      </w:pPr>
      <w:hyperlink r:id="rId178" w:history="1">
        <w:r w:rsidR="00B33858" w:rsidRPr="00AA704B">
          <w:rPr>
            <w:rStyle w:val="Hyperlink"/>
            <w:rFonts w:asciiTheme="majorHAnsi" w:hAnsiTheme="majorHAnsi"/>
            <w:color w:val="000000" w:themeColor="text1"/>
          </w:rPr>
          <w:t>SOAP Standard</w:t>
        </w:r>
      </w:hyperlink>
      <w:r w:rsidR="00B33858" w:rsidRPr="00AA704B">
        <w:rPr>
          <w:rStyle w:val="Hyperlink"/>
          <w:rFonts w:asciiTheme="majorHAnsi" w:hAnsiTheme="majorHAnsi"/>
          <w:color w:val="000000" w:themeColor="text1"/>
        </w:rPr>
        <w:t xml:space="preserve"> Document</w:t>
      </w:r>
    </w:p>
    <w:p w:rsidR="00972353" w:rsidRPr="00972353" w:rsidRDefault="00972353" w:rsidP="00972353">
      <w:pPr>
        <w:pStyle w:val="ListParagraph"/>
        <w:numPr>
          <w:ilvl w:val="0"/>
          <w:numId w:val="27"/>
        </w:numPr>
        <w:spacing w:after="0"/>
        <w:rPr>
          <w:rStyle w:val="Hyperlink"/>
          <w:rFonts w:asciiTheme="majorHAnsi" w:hAnsiTheme="majorHAnsi"/>
          <w:color w:val="000000" w:themeColor="text1"/>
          <w:u w:val="none"/>
        </w:rPr>
      </w:pPr>
      <w:r w:rsidRPr="00972353">
        <w:rPr>
          <w:rStyle w:val="Hyperlink"/>
          <w:rFonts w:asciiTheme="majorHAnsi" w:hAnsiTheme="majorHAnsi"/>
          <w:color w:val="000000" w:themeColor="text1"/>
          <w:u w:val="none"/>
        </w:rPr>
        <w:t xml:space="preserve">TAM </w:t>
      </w:r>
      <w:r>
        <w:rPr>
          <w:rStyle w:val="Hyperlink"/>
          <w:rFonts w:asciiTheme="majorHAnsi" w:hAnsiTheme="majorHAnsi"/>
          <w:color w:val="000000" w:themeColor="text1"/>
          <w:u w:val="none"/>
        </w:rPr>
        <w:t>Naming</w:t>
      </w:r>
    </w:p>
    <w:p w:rsidR="00972353" w:rsidRPr="00AA704B" w:rsidRDefault="00972353" w:rsidP="00972353">
      <w:pPr>
        <w:pStyle w:val="ListParagraph"/>
        <w:numPr>
          <w:ilvl w:val="1"/>
          <w:numId w:val="27"/>
        </w:numPr>
        <w:spacing w:after="0"/>
        <w:rPr>
          <w:rStyle w:val="Hyperlink"/>
          <w:rFonts w:asciiTheme="majorHAnsi" w:hAnsiTheme="majorHAnsi"/>
          <w:color w:val="000000" w:themeColor="text1"/>
          <w:u w:val="none"/>
        </w:rPr>
      </w:pPr>
      <w:hyperlink r:id="rId179" w:history="1">
        <w:r w:rsidRPr="00972353">
          <w:rPr>
            <w:rStyle w:val="Hyperlink"/>
            <w:rFonts w:asciiTheme="majorHAnsi" w:hAnsiTheme="majorHAnsi"/>
          </w:rPr>
          <w:t>TAM Details and Abbreviation</w:t>
        </w:r>
      </w:hyperlink>
    </w:p>
    <w:p w:rsidR="00AA704B" w:rsidRPr="00AA704B" w:rsidRDefault="00AA704B" w:rsidP="00AA704B">
      <w:pPr>
        <w:spacing w:after="0"/>
        <w:rPr>
          <w:rStyle w:val="Hyperlink"/>
          <w:rFonts w:asciiTheme="majorHAnsi" w:hAnsiTheme="majorHAnsi"/>
          <w:color w:val="000000" w:themeColor="text1"/>
          <w:u w:val="none"/>
        </w:rPr>
      </w:pPr>
    </w:p>
    <w:p w:rsidR="00B33858" w:rsidRPr="00156876" w:rsidRDefault="00B33858" w:rsidP="00B33858">
      <w:pPr>
        <w:pStyle w:val="ListParagraph"/>
        <w:spacing w:after="0"/>
        <w:rPr>
          <w:rStyle w:val="Hyperlink"/>
          <w:rFonts w:asciiTheme="majorHAnsi" w:hAnsiTheme="majorHAnsi"/>
          <w:color w:val="auto"/>
          <w:u w:val="none"/>
        </w:rPr>
      </w:pPr>
    </w:p>
    <w:p w:rsidR="00815A93" w:rsidRPr="00D6282B" w:rsidRDefault="00815A93" w:rsidP="00815A93">
      <w:pPr>
        <w:spacing w:after="0"/>
        <w:rPr>
          <w:color w:val="2E74B5" w:themeColor="accent1" w:themeShade="BF"/>
        </w:rPr>
      </w:pPr>
    </w:p>
    <w:p w:rsidR="00033C4D" w:rsidRPr="00471721" w:rsidRDefault="00033C4D" w:rsidP="00033C4D">
      <w:pPr>
        <w:rPr>
          <w:rFonts w:asciiTheme="majorHAnsi" w:hAnsiTheme="majorHAnsi"/>
        </w:rPr>
      </w:pPr>
    </w:p>
    <w:p w:rsidR="00033C4D" w:rsidRPr="00C73B05" w:rsidRDefault="00033C4D" w:rsidP="00B7633C">
      <w:pPr>
        <w:pStyle w:val="Heading1"/>
        <w:shd w:val="clear" w:color="auto" w:fill="5B9BD5" w:themeFill="accent1"/>
        <w:rPr>
          <w:rFonts w:ascii="Arial" w:hAnsi="Arial" w:cs="Arial"/>
          <w:b/>
          <w:color w:val="FFFFFF" w:themeColor="background1"/>
        </w:rPr>
      </w:pPr>
      <w:bookmarkStart w:id="86" w:name="_Toc485897874"/>
      <w:r w:rsidRPr="00C73B05">
        <w:rPr>
          <w:rFonts w:ascii="Arial" w:eastAsiaTheme="minorEastAsia" w:hAnsi="Arial" w:cs="Arial"/>
          <w:b/>
          <w:iCs/>
          <w:color w:val="FFFFFF" w:themeColor="background1"/>
        </w:rPr>
        <w:t>Appendix-B</w:t>
      </w:r>
      <w:r w:rsidRPr="00C73B05">
        <w:rPr>
          <w:rFonts w:ascii="Arial" w:eastAsiaTheme="minorEastAsia" w:hAnsi="Arial" w:cs="Arial"/>
          <w:b/>
          <w:iCs/>
          <w:color w:val="FFFFFF" w:themeColor="background1"/>
        </w:rPr>
        <w:tab/>
      </w:r>
      <w:r w:rsidRPr="00C73B05">
        <w:rPr>
          <w:rFonts w:ascii="Arial" w:hAnsi="Arial" w:cs="Arial"/>
          <w:b/>
          <w:color w:val="FFFFFF" w:themeColor="background1"/>
        </w:rPr>
        <w:t xml:space="preserve">(Non-CDP-Pattern 5 / 6 </w:t>
      </w:r>
      <w:proofErr w:type="spellStart"/>
      <w:r w:rsidRPr="00C73B05">
        <w:rPr>
          <w:rFonts w:ascii="Arial" w:hAnsi="Arial" w:cs="Arial"/>
          <w:b/>
          <w:color w:val="FFFFFF" w:themeColor="background1"/>
        </w:rPr>
        <w:t>mSs</w:t>
      </w:r>
      <w:proofErr w:type="spellEnd"/>
      <w:r w:rsidRPr="00C73B05">
        <w:rPr>
          <w:rFonts w:ascii="Arial" w:hAnsi="Arial" w:cs="Arial"/>
          <w:b/>
          <w:color w:val="FFFFFF" w:themeColor="background1"/>
        </w:rPr>
        <w:t xml:space="preserve"> Integration Resources)</w:t>
      </w:r>
      <w:bookmarkEnd w:id="86"/>
    </w:p>
    <w:p w:rsidR="00033C4D" w:rsidRDefault="00033C4D" w:rsidP="00B33858">
      <w:pPr>
        <w:pStyle w:val="NormalWeb"/>
        <w:spacing w:before="0" w:beforeAutospacing="0" w:after="0" w:afterAutospacing="0"/>
        <w:ind w:left="360" w:firstLine="360"/>
        <w:rPr>
          <w:rFonts w:asciiTheme="majorHAnsi" w:hAnsiTheme="majorHAnsi"/>
          <w:sz w:val="22"/>
          <w:szCs w:val="22"/>
        </w:rPr>
      </w:pPr>
    </w:p>
    <w:p w:rsidR="00576087" w:rsidRPr="00156876" w:rsidRDefault="000D56CD" w:rsidP="00B33858">
      <w:pPr>
        <w:pStyle w:val="NormalWeb"/>
        <w:spacing w:before="0" w:beforeAutospacing="0" w:after="0" w:afterAutospacing="0"/>
        <w:ind w:left="360" w:firstLine="360"/>
        <w:rPr>
          <w:rFonts w:asciiTheme="majorHAnsi" w:hAnsiTheme="majorHAnsi"/>
          <w:sz w:val="22"/>
          <w:szCs w:val="22"/>
        </w:rPr>
      </w:pPr>
      <w:r w:rsidRPr="00156876">
        <w:rPr>
          <w:rFonts w:asciiTheme="majorHAnsi" w:hAnsiTheme="majorHAnsi"/>
          <w:sz w:val="22"/>
          <w:szCs w:val="22"/>
        </w:rPr>
        <w:t xml:space="preserve">For development teams implementing </w:t>
      </w:r>
      <w:proofErr w:type="spellStart"/>
      <w:r w:rsidR="00573DCD">
        <w:rPr>
          <w:rFonts w:asciiTheme="majorHAnsi" w:hAnsiTheme="majorHAnsi"/>
          <w:sz w:val="22"/>
          <w:szCs w:val="22"/>
        </w:rPr>
        <w:t>mS</w:t>
      </w:r>
      <w:proofErr w:type="spellEnd"/>
      <w:r w:rsidRPr="00156876">
        <w:rPr>
          <w:rFonts w:asciiTheme="majorHAnsi" w:hAnsiTheme="majorHAnsi"/>
          <w:sz w:val="22"/>
          <w:szCs w:val="22"/>
        </w:rPr>
        <w:t xml:space="preserve"> using the Minimally Viable Product for Pattern 5/6 in localized hosting developments, the following are integration resources:</w:t>
      </w:r>
    </w:p>
    <w:p w:rsidR="00956FDE" w:rsidRPr="00156876" w:rsidRDefault="00956FDE" w:rsidP="00B33858">
      <w:pPr>
        <w:pStyle w:val="NormalWeb"/>
        <w:spacing w:before="0" w:beforeAutospacing="0" w:after="0" w:afterAutospacing="0"/>
        <w:ind w:left="360"/>
        <w:rPr>
          <w:rFonts w:asciiTheme="majorHAnsi" w:hAnsiTheme="majorHAnsi"/>
          <w:sz w:val="22"/>
          <w:szCs w:val="22"/>
        </w:rPr>
      </w:pPr>
    </w:p>
    <w:p w:rsidR="00576087" w:rsidRPr="00156876" w:rsidRDefault="00576087" w:rsidP="00B33858">
      <w:pPr>
        <w:numPr>
          <w:ilvl w:val="0"/>
          <w:numId w:val="28"/>
        </w:numPr>
        <w:spacing w:after="0" w:line="240" w:lineRule="auto"/>
        <w:ind w:left="720"/>
        <w:textAlignment w:val="center"/>
        <w:rPr>
          <w:rFonts w:asciiTheme="majorHAnsi" w:hAnsiTheme="majorHAnsi"/>
        </w:rPr>
      </w:pPr>
      <w:r w:rsidRPr="00156876">
        <w:rPr>
          <w:rFonts w:asciiTheme="majorHAnsi" w:hAnsiTheme="majorHAnsi"/>
        </w:rPr>
        <w:t xml:space="preserve">Instruction to generate </w:t>
      </w:r>
      <w:proofErr w:type="spellStart"/>
      <w:r w:rsidRPr="00156876">
        <w:rPr>
          <w:rFonts w:asciiTheme="majorHAnsi" w:hAnsiTheme="majorHAnsi"/>
        </w:rPr>
        <w:t>Keystore</w:t>
      </w:r>
      <w:proofErr w:type="spellEnd"/>
      <w:r w:rsidRPr="00156876">
        <w:rPr>
          <w:rFonts w:asciiTheme="majorHAnsi" w:hAnsiTheme="majorHAnsi"/>
        </w:rPr>
        <w:t xml:space="preserve"> certificate : </w:t>
      </w:r>
      <w:hyperlink r:id="rId180" w:history="1">
        <w:r w:rsidRPr="00156876">
          <w:rPr>
            <w:rStyle w:val="Hyperlink"/>
            <w:rFonts w:asciiTheme="majorHAnsi" w:hAnsiTheme="majorHAnsi"/>
            <w:color w:val="auto"/>
          </w:rPr>
          <w:t>https://wiki.web.att.com/pages/viewpage.action?pageId=560461321</w:t>
        </w:r>
      </w:hyperlink>
    </w:p>
    <w:p w:rsidR="00576087" w:rsidRPr="00156876" w:rsidRDefault="00576087" w:rsidP="00B33858">
      <w:pPr>
        <w:numPr>
          <w:ilvl w:val="0"/>
          <w:numId w:val="28"/>
        </w:numPr>
        <w:spacing w:after="0" w:line="240" w:lineRule="auto"/>
        <w:ind w:left="720"/>
        <w:textAlignment w:val="center"/>
        <w:rPr>
          <w:rFonts w:asciiTheme="majorHAnsi" w:hAnsiTheme="majorHAnsi"/>
        </w:rPr>
      </w:pPr>
      <w:r w:rsidRPr="00156876">
        <w:rPr>
          <w:rFonts w:asciiTheme="majorHAnsi" w:hAnsiTheme="majorHAnsi"/>
        </w:rPr>
        <w:t xml:space="preserve">Instruction to configure Message Queues in AJSC : </w:t>
      </w:r>
      <w:hyperlink r:id="rId181" w:anchor="Pattern6forAJSCServiceproject-MessageQueuesConfigurtion(QC)" w:history="1">
        <w:r w:rsidRPr="00156876">
          <w:rPr>
            <w:rStyle w:val="Hyperlink"/>
            <w:rFonts w:asciiTheme="majorHAnsi" w:hAnsiTheme="majorHAnsi"/>
            <w:color w:val="auto"/>
          </w:rPr>
          <w:t>https://wiki.web.att.com/pages/viewpage.action?spaceKey=ajsc&amp;title=Pattern+6+for+AJSC+Service+project#Pattern6forAJSCServiceproject-MessageQueuesConfigurtion(QC)</w:t>
        </w:r>
      </w:hyperlink>
    </w:p>
    <w:p w:rsidR="00956FDE" w:rsidRPr="00156876" w:rsidRDefault="00576087" w:rsidP="00B33858">
      <w:pPr>
        <w:numPr>
          <w:ilvl w:val="0"/>
          <w:numId w:val="28"/>
        </w:numPr>
        <w:spacing w:after="0" w:line="240" w:lineRule="auto"/>
        <w:ind w:left="720"/>
        <w:textAlignment w:val="center"/>
        <w:rPr>
          <w:rFonts w:asciiTheme="majorHAnsi" w:hAnsiTheme="majorHAnsi"/>
        </w:rPr>
      </w:pPr>
      <w:r w:rsidRPr="00156876">
        <w:rPr>
          <w:rFonts w:asciiTheme="majorHAnsi" w:hAnsiTheme="majorHAnsi"/>
        </w:rPr>
        <w:t xml:space="preserve">AAF Integration Wiki Page: </w:t>
      </w:r>
    </w:p>
    <w:p w:rsidR="00576087" w:rsidRPr="00156876" w:rsidRDefault="00144BE3" w:rsidP="00B33858">
      <w:pPr>
        <w:spacing w:after="0" w:line="240" w:lineRule="auto"/>
        <w:ind w:left="720"/>
        <w:textAlignment w:val="center"/>
        <w:rPr>
          <w:rFonts w:asciiTheme="majorHAnsi" w:hAnsiTheme="majorHAnsi"/>
        </w:rPr>
      </w:pPr>
      <w:hyperlink r:id="rId182" w:history="1">
        <w:r w:rsidR="00576087" w:rsidRPr="00156876">
          <w:rPr>
            <w:rStyle w:val="Hyperlink"/>
            <w:rFonts w:asciiTheme="majorHAnsi" w:hAnsiTheme="majorHAnsi"/>
            <w:color w:val="auto"/>
          </w:rPr>
          <w:t>https://wiki.web.att.com/display/ajsc/Cadi+-+AAF</w:t>
        </w:r>
      </w:hyperlink>
    </w:p>
    <w:p w:rsidR="00576087" w:rsidRPr="00156876" w:rsidRDefault="00576087" w:rsidP="00B33858">
      <w:pPr>
        <w:numPr>
          <w:ilvl w:val="0"/>
          <w:numId w:val="28"/>
        </w:numPr>
        <w:spacing w:after="0" w:line="240" w:lineRule="auto"/>
        <w:ind w:left="720"/>
        <w:textAlignment w:val="center"/>
        <w:rPr>
          <w:rFonts w:asciiTheme="majorHAnsi" w:hAnsiTheme="majorHAnsi"/>
        </w:rPr>
      </w:pPr>
      <w:r w:rsidRPr="00156876">
        <w:rPr>
          <w:rFonts w:asciiTheme="majorHAnsi" w:hAnsiTheme="majorHAnsi"/>
        </w:rPr>
        <w:t xml:space="preserve">Pattern 5/6 Certification Activities: </w:t>
      </w:r>
      <w:hyperlink r:id="rId183" w:history="1">
        <w:r w:rsidRPr="00156876">
          <w:rPr>
            <w:rStyle w:val="Hyperlink"/>
            <w:rFonts w:asciiTheme="majorHAnsi" w:hAnsiTheme="majorHAnsi"/>
            <w:color w:val="auto"/>
          </w:rPr>
          <w:t>https://wiki.web.att.com/pages/viewpage.action?pageId=492605117</w:t>
        </w:r>
      </w:hyperlink>
    </w:p>
    <w:p w:rsidR="00D6282B" w:rsidRPr="00B91F48" w:rsidRDefault="00D6282B" w:rsidP="00576087">
      <w:pPr>
        <w:ind w:left="720"/>
        <w:rPr>
          <w:color w:val="2E74B5" w:themeColor="accent1" w:themeShade="BF"/>
        </w:rPr>
      </w:pPr>
    </w:p>
    <w:sectPr w:rsidR="00D6282B" w:rsidRPr="00B91F48" w:rsidSect="007B5172">
      <w:headerReference w:type="even" r:id="rId184"/>
      <w:headerReference w:type="default" r:id="rId185"/>
      <w:footerReference w:type="default" r:id="rId186"/>
      <w:headerReference w:type="first" r:id="rId18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E2C49" w:rsidRDefault="005E2C49" w:rsidP="00C827F0">
      <w:pPr>
        <w:spacing w:after="0" w:line="240" w:lineRule="auto"/>
      </w:pPr>
      <w:r>
        <w:separator/>
      </w:r>
    </w:p>
  </w:endnote>
  <w:endnote w:type="continuationSeparator" w:id="0">
    <w:p w:rsidR="005E2C49" w:rsidRDefault="005E2C49" w:rsidP="00C827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10002FF" w:usb1="4000ACFF" w:usb2="00000009" w:usb3="00000000" w:csb0="0000019F" w:csb1="00000000"/>
  </w:font>
  <w:font w:name="EYInterstate">
    <w:altName w:val="EYInterstate"/>
    <w:panose1 w:val="00000000000000000000"/>
    <w:charset w:val="00"/>
    <w:family w:val="swiss"/>
    <w:notTrueType/>
    <w:pitch w:val="default"/>
    <w:sig w:usb0="00000003" w:usb1="00000000" w:usb2="00000000" w:usb3="00000000" w:csb0="00000001" w:csb1="00000000"/>
  </w:font>
  <w:font w:name="EYInterstate Light">
    <w:altName w:val="EYInterstate Light"/>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HelveticaNeueLT Std Lt">
    <w:altName w:val="HelveticaNeueLT Std Lt"/>
    <w:panose1 w:val="00000000000000000000"/>
    <w:charset w:val="00"/>
    <w:family w:val="swiss"/>
    <w:notTrueType/>
    <w:pitch w:val="default"/>
    <w:sig w:usb0="00000003" w:usb1="00000000" w:usb2="00000000" w:usb3="00000000" w:csb0="00000001" w:csb1="00000000"/>
  </w:font>
  <w:font w:name="ATT Aleck Sans">
    <w:panose1 w:val="020B0503020203020204"/>
    <w:charset w:val="00"/>
    <w:family w:val="swiss"/>
    <w:pitch w:val="variable"/>
    <w:sig w:usb0="A000006F" w:usb1="5000004B" w:usb2="00000008"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inionPro-Regular">
    <w:altName w:val="MS Mincho"/>
    <w:panose1 w:val="00000000000000000000"/>
    <w:charset w:val="80"/>
    <w:family w:val="roman"/>
    <w:notTrueType/>
    <w:pitch w:val="default"/>
    <w:sig w:usb0="00000001" w:usb1="08070000" w:usb2="00000010" w:usb3="00000000" w:csb0="00020000" w:csb1="00000000"/>
  </w:font>
  <w:font w:name="MinionPro-It">
    <w:altName w:val="MS Mincho"/>
    <w:panose1 w:val="00000000000000000000"/>
    <w:charset w:val="80"/>
    <w:family w:val="roman"/>
    <w:notTrueType/>
    <w:pitch w:val="default"/>
    <w:sig w:usb0="00000001" w:usb1="08070000" w:usb2="00000010" w:usb3="00000000" w:csb0="00020000"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Segoe Print">
    <w:panose1 w:val="02000600000000000000"/>
    <w:charset w:val="00"/>
    <w:family w:val="auto"/>
    <w:pitch w:val="variable"/>
    <w:sig w:usb0="0000028F" w:usb1="00000000" w:usb2="00000000" w:usb3="00000000" w:csb0="0000009F" w:csb1="00000000"/>
  </w:font>
  <w:font w:name="HelveticaNeueLT Std Med">
    <w:altName w:val="HelveticaNeueLT Std Med"/>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35446552"/>
      <w:docPartObj>
        <w:docPartGallery w:val="Page Numbers (Bottom of Page)"/>
        <w:docPartUnique/>
      </w:docPartObj>
    </w:sdtPr>
    <w:sdtEndPr>
      <w:rPr>
        <w:rFonts w:ascii="ATT Aleck Sans" w:hAnsi="ATT Aleck Sans" w:cs="ATT Aleck Sans"/>
        <w:color w:val="7F7F7F" w:themeColor="background1" w:themeShade="7F"/>
        <w:spacing w:val="60"/>
      </w:rPr>
    </w:sdtEndPr>
    <w:sdtContent>
      <w:p w:rsidR="00144BE3" w:rsidRPr="004146F2" w:rsidRDefault="00144BE3">
        <w:pPr>
          <w:pStyle w:val="Footer"/>
          <w:pBdr>
            <w:top w:val="single" w:sz="4" w:space="1" w:color="D9D9D9" w:themeColor="background1" w:themeShade="D9"/>
          </w:pBdr>
          <w:jc w:val="right"/>
          <w:rPr>
            <w:rFonts w:ascii="ATT Aleck Sans" w:hAnsi="ATT Aleck Sans" w:cs="ATT Aleck Sans"/>
          </w:rPr>
        </w:pPr>
        <w:r w:rsidRPr="004146F2">
          <w:rPr>
            <w:rFonts w:ascii="ATT Aleck Sans" w:hAnsi="ATT Aleck Sans" w:cs="ATT Aleck Sans"/>
          </w:rPr>
          <w:fldChar w:fldCharType="begin"/>
        </w:r>
        <w:r w:rsidRPr="004146F2">
          <w:rPr>
            <w:rFonts w:ascii="ATT Aleck Sans" w:hAnsi="ATT Aleck Sans" w:cs="ATT Aleck Sans"/>
          </w:rPr>
          <w:instrText xml:space="preserve"> PAGE   \* MERGEFORMAT </w:instrText>
        </w:r>
        <w:r w:rsidRPr="004146F2">
          <w:rPr>
            <w:rFonts w:ascii="ATT Aleck Sans" w:hAnsi="ATT Aleck Sans" w:cs="ATT Aleck Sans"/>
          </w:rPr>
          <w:fldChar w:fldCharType="separate"/>
        </w:r>
        <w:r w:rsidR="00F74562">
          <w:rPr>
            <w:rFonts w:ascii="ATT Aleck Sans" w:hAnsi="ATT Aleck Sans" w:cs="ATT Aleck Sans"/>
            <w:noProof/>
          </w:rPr>
          <w:t>1</w:t>
        </w:r>
        <w:r w:rsidRPr="004146F2">
          <w:rPr>
            <w:rFonts w:ascii="ATT Aleck Sans" w:hAnsi="ATT Aleck Sans" w:cs="ATT Aleck Sans"/>
            <w:noProof/>
          </w:rPr>
          <w:fldChar w:fldCharType="end"/>
        </w:r>
        <w:r w:rsidRPr="004146F2">
          <w:rPr>
            <w:rFonts w:ascii="ATT Aleck Sans" w:hAnsi="ATT Aleck Sans" w:cs="ATT Aleck Sans"/>
          </w:rPr>
          <w:t xml:space="preserve"> | </w:t>
        </w:r>
        <w:r w:rsidRPr="004146F2">
          <w:rPr>
            <w:rFonts w:ascii="ATT Aleck Sans" w:hAnsi="ATT Aleck Sans" w:cs="ATT Aleck Sans"/>
            <w:color w:val="7F7F7F" w:themeColor="background1" w:themeShade="7F"/>
            <w:spacing w:val="60"/>
          </w:rPr>
          <w:t>Page</w:t>
        </w:r>
      </w:p>
    </w:sdtContent>
  </w:sdt>
  <w:p w:rsidR="00144BE3" w:rsidRDefault="00144BE3">
    <w:pPr>
      <w:pStyle w:val="Footer"/>
    </w:pPr>
  </w:p>
  <w:p w:rsidR="00144BE3" w:rsidRDefault="00144BE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E2C49" w:rsidRDefault="005E2C49" w:rsidP="00C827F0">
      <w:pPr>
        <w:spacing w:after="0" w:line="240" w:lineRule="auto"/>
      </w:pPr>
      <w:r>
        <w:separator/>
      </w:r>
    </w:p>
  </w:footnote>
  <w:footnote w:type="continuationSeparator" w:id="0">
    <w:p w:rsidR="005E2C49" w:rsidRDefault="005E2C49" w:rsidP="00C827F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4BE3" w:rsidRDefault="00144BE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4"/>
      <w:gridCol w:w="4666"/>
    </w:tblGrid>
    <w:tr w:rsidR="00144BE3" w:rsidTr="00A04710">
      <w:trPr>
        <w:trHeight w:val="1070"/>
      </w:trPr>
      <w:tc>
        <w:tcPr>
          <w:tcW w:w="4788" w:type="dxa"/>
        </w:tcPr>
        <w:p w:rsidR="00144BE3" w:rsidRDefault="00144BE3">
          <w:pPr>
            <w:pStyle w:val="Header"/>
          </w:pPr>
          <w:r w:rsidRPr="00745308">
            <w:rPr>
              <w:noProof/>
            </w:rPr>
            <w:drawing>
              <wp:inline distT="0" distB="0" distL="0" distR="0" wp14:anchorId="69B0948B" wp14:editId="363F975A">
                <wp:extent cx="1206230" cy="680936"/>
                <wp:effectExtent l="0" t="0" r="0" b="508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10699" cy="683459"/>
                        </a:xfrm>
                        <a:prstGeom prst="rect">
                          <a:avLst/>
                        </a:prstGeom>
                        <a:noFill/>
                        <a:ln>
                          <a:noFill/>
                        </a:ln>
                      </pic:spPr>
                    </pic:pic>
                  </a:graphicData>
                </a:graphic>
              </wp:inline>
            </w:drawing>
          </w:r>
        </w:p>
      </w:tc>
      <w:tc>
        <w:tcPr>
          <w:tcW w:w="4788" w:type="dxa"/>
        </w:tcPr>
        <w:p w:rsidR="00144BE3" w:rsidRDefault="00144BE3" w:rsidP="00A04710">
          <w:pPr>
            <w:pStyle w:val="Header"/>
            <w:jc w:val="right"/>
          </w:pPr>
          <w:r>
            <w:rPr>
              <w:noProof/>
            </w:rPr>
            <w:drawing>
              <wp:inline distT="0" distB="0" distL="0" distR="0" wp14:anchorId="409E1F07" wp14:editId="0D192663">
                <wp:extent cx="713294" cy="67671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ervices.png"/>
                        <pic:cNvPicPr/>
                      </pic:nvPicPr>
                      <pic:blipFill>
                        <a:blip r:embed="rId2">
                          <a:extLst>
                            <a:ext uri="{28A0092B-C50C-407E-A947-70E740481C1C}">
                              <a14:useLocalDpi xmlns:a14="http://schemas.microsoft.com/office/drawing/2010/main" val="0"/>
                            </a:ext>
                          </a:extLst>
                        </a:blip>
                        <a:stretch>
                          <a:fillRect/>
                        </a:stretch>
                      </pic:blipFill>
                      <pic:spPr>
                        <a:xfrm>
                          <a:off x="0" y="0"/>
                          <a:ext cx="713294" cy="676715"/>
                        </a:xfrm>
                        <a:prstGeom prst="rect">
                          <a:avLst/>
                        </a:prstGeom>
                      </pic:spPr>
                    </pic:pic>
                  </a:graphicData>
                </a:graphic>
              </wp:inline>
            </w:drawing>
          </w:r>
        </w:p>
        <w:p w:rsidR="00144BE3" w:rsidRPr="00A04710" w:rsidRDefault="00144BE3" w:rsidP="00A04710">
          <w:pPr>
            <w:jc w:val="right"/>
          </w:pPr>
          <w:r>
            <w:tab/>
          </w:r>
        </w:p>
      </w:tc>
    </w:tr>
  </w:tbl>
  <w:p w:rsidR="00144BE3" w:rsidRDefault="00144BE3" w:rsidP="00A04710">
    <w:pPr>
      <w:pStyle w:val="Header"/>
      <w:tabs>
        <w:tab w:val="clear" w:pos="4680"/>
        <w:tab w:val="clear" w:pos="9360"/>
        <w:tab w:val="left" w:pos="1210"/>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4BE3" w:rsidRDefault="00144BE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18450C"/>
    <w:multiLevelType w:val="hybridMultilevel"/>
    <w:tmpl w:val="2752D53A"/>
    <w:lvl w:ilvl="0" w:tplc="A774BA34">
      <w:start w:val="1"/>
      <w:numFmt w:val="bullet"/>
      <w:lvlText w:val="•"/>
      <w:lvlJc w:val="left"/>
      <w:pPr>
        <w:tabs>
          <w:tab w:val="num" w:pos="720"/>
        </w:tabs>
        <w:ind w:left="720" w:hanging="360"/>
      </w:pPr>
      <w:rPr>
        <w:rFonts w:ascii="Arial" w:hAnsi="Arial" w:hint="default"/>
      </w:rPr>
    </w:lvl>
    <w:lvl w:ilvl="1" w:tplc="0BA86F00">
      <w:start w:val="40"/>
      <w:numFmt w:val="bullet"/>
      <w:lvlText w:val="–"/>
      <w:lvlJc w:val="left"/>
      <w:pPr>
        <w:tabs>
          <w:tab w:val="num" w:pos="1440"/>
        </w:tabs>
        <w:ind w:left="1440" w:hanging="360"/>
      </w:pPr>
      <w:rPr>
        <w:rFonts w:ascii="Arial" w:hAnsi="Arial" w:hint="default"/>
      </w:rPr>
    </w:lvl>
    <w:lvl w:ilvl="2" w:tplc="D2080056" w:tentative="1">
      <w:start w:val="1"/>
      <w:numFmt w:val="bullet"/>
      <w:lvlText w:val="•"/>
      <w:lvlJc w:val="left"/>
      <w:pPr>
        <w:tabs>
          <w:tab w:val="num" w:pos="2160"/>
        </w:tabs>
        <w:ind w:left="2160" w:hanging="360"/>
      </w:pPr>
      <w:rPr>
        <w:rFonts w:ascii="Arial" w:hAnsi="Arial" w:hint="default"/>
      </w:rPr>
    </w:lvl>
    <w:lvl w:ilvl="3" w:tplc="1FA21204" w:tentative="1">
      <w:start w:val="1"/>
      <w:numFmt w:val="bullet"/>
      <w:lvlText w:val="•"/>
      <w:lvlJc w:val="left"/>
      <w:pPr>
        <w:tabs>
          <w:tab w:val="num" w:pos="2880"/>
        </w:tabs>
        <w:ind w:left="2880" w:hanging="360"/>
      </w:pPr>
      <w:rPr>
        <w:rFonts w:ascii="Arial" w:hAnsi="Arial" w:hint="default"/>
      </w:rPr>
    </w:lvl>
    <w:lvl w:ilvl="4" w:tplc="7D443086" w:tentative="1">
      <w:start w:val="1"/>
      <w:numFmt w:val="bullet"/>
      <w:lvlText w:val="•"/>
      <w:lvlJc w:val="left"/>
      <w:pPr>
        <w:tabs>
          <w:tab w:val="num" w:pos="3600"/>
        </w:tabs>
        <w:ind w:left="3600" w:hanging="360"/>
      </w:pPr>
      <w:rPr>
        <w:rFonts w:ascii="Arial" w:hAnsi="Arial" w:hint="default"/>
      </w:rPr>
    </w:lvl>
    <w:lvl w:ilvl="5" w:tplc="0CC645E8" w:tentative="1">
      <w:start w:val="1"/>
      <w:numFmt w:val="bullet"/>
      <w:lvlText w:val="•"/>
      <w:lvlJc w:val="left"/>
      <w:pPr>
        <w:tabs>
          <w:tab w:val="num" w:pos="4320"/>
        </w:tabs>
        <w:ind w:left="4320" w:hanging="360"/>
      </w:pPr>
      <w:rPr>
        <w:rFonts w:ascii="Arial" w:hAnsi="Arial" w:hint="default"/>
      </w:rPr>
    </w:lvl>
    <w:lvl w:ilvl="6" w:tplc="575022AA" w:tentative="1">
      <w:start w:val="1"/>
      <w:numFmt w:val="bullet"/>
      <w:lvlText w:val="•"/>
      <w:lvlJc w:val="left"/>
      <w:pPr>
        <w:tabs>
          <w:tab w:val="num" w:pos="5040"/>
        </w:tabs>
        <w:ind w:left="5040" w:hanging="360"/>
      </w:pPr>
      <w:rPr>
        <w:rFonts w:ascii="Arial" w:hAnsi="Arial" w:hint="default"/>
      </w:rPr>
    </w:lvl>
    <w:lvl w:ilvl="7" w:tplc="27AAF3F0" w:tentative="1">
      <w:start w:val="1"/>
      <w:numFmt w:val="bullet"/>
      <w:lvlText w:val="•"/>
      <w:lvlJc w:val="left"/>
      <w:pPr>
        <w:tabs>
          <w:tab w:val="num" w:pos="5760"/>
        </w:tabs>
        <w:ind w:left="5760" w:hanging="360"/>
      </w:pPr>
      <w:rPr>
        <w:rFonts w:ascii="Arial" w:hAnsi="Arial" w:hint="default"/>
      </w:rPr>
    </w:lvl>
    <w:lvl w:ilvl="8" w:tplc="FAA666A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7B3141E"/>
    <w:multiLevelType w:val="hybridMultilevel"/>
    <w:tmpl w:val="F22040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A22F0B"/>
    <w:multiLevelType w:val="hybridMultilevel"/>
    <w:tmpl w:val="0FC8B8A6"/>
    <w:lvl w:ilvl="0" w:tplc="52DC27EA">
      <w:start w:val="1"/>
      <w:numFmt w:val="bullet"/>
      <w:lvlText w:val=""/>
      <w:lvlJc w:val="left"/>
      <w:pPr>
        <w:tabs>
          <w:tab w:val="num" w:pos="1080"/>
        </w:tabs>
        <w:ind w:left="1080" w:hanging="360"/>
      </w:pPr>
      <w:rPr>
        <w:rFonts w:ascii="Symbol" w:hAnsi="Symbol" w:hint="default"/>
        <w:color w:val="auto"/>
      </w:rPr>
    </w:lvl>
    <w:lvl w:ilvl="1" w:tplc="6F602970">
      <w:start w:val="1"/>
      <w:numFmt w:val="bullet"/>
      <w:lvlText w:val=""/>
      <w:lvlJc w:val="left"/>
      <w:pPr>
        <w:tabs>
          <w:tab w:val="num" w:pos="1800"/>
        </w:tabs>
        <w:ind w:left="1800" w:hanging="360"/>
      </w:pPr>
      <w:rPr>
        <w:rFonts w:ascii="Wingdings" w:hAnsi="Wingdings" w:hint="default"/>
      </w:rPr>
    </w:lvl>
    <w:lvl w:ilvl="2" w:tplc="F39438FA">
      <w:start w:val="1"/>
      <w:numFmt w:val="bullet"/>
      <w:lvlText w:val=""/>
      <w:lvlJc w:val="left"/>
      <w:pPr>
        <w:tabs>
          <w:tab w:val="num" w:pos="2520"/>
        </w:tabs>
        <w:ind w:left="2520" w:hanging="360"/>
      </w:pPr>
      <w:rPr>
        <w:rFonts w:ascii="Wingdings" w:hAnsi="Wingdings" w:hint="default"/>
      </w:rPr>
    </w:lvl>
    <w:lvl w:ilvl="3" w:tplc="42A2CCE0" w:tentative="1">
      <w:start w:val="1"/>
      <w:numFmt w:val="bullet"/>
      <w:lvlText w:val=""/>
      <w:lvlJc w:val="left"/>
      <w:pPr>
        <w:tabs>
          <w:tab w:val="num" w:pos="3240"/>
        </w:tabs>
        <w:ind w:left="3240" w:hanging="360"/>
      </w:pPr>
      <w:rPr>
        <w:rFonts w:ascii="Wingdings" w:hAnsi="Wingdings" w:hint="default"/>
      </w:rPr>
    </w:lvl>
    <w:lvl w:ilvl="4" w:tplc="46AA582A" w:tentative="1">
      <w:start w:val="1"/>
      <w:numFmt w:val="bullet"/>
      <w:lvlText w:val=""/>
      <w:lvlJc w:val="left"/>
      <w:pPr>
        <w:tabs>
          <w:tab w:val="num" w:pos="3960"/>
        </w:tabs>
        <w:ind w:left="3960" w:hanging="360"/>
      </w:pPr>
      <w:rPr>
        <w:rFonts w:ascii="Wingdings" w:hAnsi="Wingdings" w:hint="default"/>
      </w:rPr>
    </w:lvl>
    <w:lvl w:ilvl="5" w:tplc="CB088B8C" w:tentative="1">
      <w:start w:val="1"/>
      <w:numFmt w:val="bullet"/>
      <w:lvlText w:val=""/>
      <w:lvlJc w:val="left"/>
      <w:pPr>
        <w:tabs>
          <w:tab w:val="num" w:pos="4680"/>
        </w:tabs>
        <w:ind w:left="4680" w:hanging="360"/>
      </w:pPr>
      <w:rPr>
        <w:rFonts w:ascii="Wingdings" w:hAnsi="Wingdings" w:hint="default"/>
      </w:rPr>
    </w:lvl>
    <w:lvl w:ilvl="6" w:tplc="DB944746" w:tentative="1">
      <w:start w:val="1"/>
      <w:numFmt w:val="bullet"/>
      <w:lvlText w:val=""/>
      <w:lvlJc w:val="left"/>
      <w:pPr>
        <w:tabs>
          <w:tab w:val="num" w:pos="5400"/>
        </w:tabs>
        <w:ind w:left="5400" w:hanging="360"/>
      </w:pPr>
      <w:rPr>
        <w:rFonts w:ascii="Wingdings" w:hAnsi="Wingdings" w:hint="default"/>
      </w:rPr>
    </w:lvl>
    <w:lvl w:ilvl="7" w:tplc="C9E0371E" w:tentative="1">
      <w:start w:val="1"/>
      <w:numFmt w:val="bullet"/>
      <w:lvlText w:val=""/>
      <w:lvlJc w:val="left"/>
      <w:pPr>
        <w:tabs>
          <w:tab w:val="num" w:pos="6120"/>
        </w:tabs>
        <w:ind w:left="6120" w:hanging="360"/>
      </w:pPr>
      <w:rPr>
        <w:rFonts w:ascii="Wingdings" w:hAnsi="Wingdings" w:hint="default"/>
      </w:rPr>
    </w:lvl>
    <w:lvl w:ilvl="8" w:tplc="E6DAC8E2" w:tentative="1">
      <w:start w:val="1"/>
      <w:numFmt w:val="bullet"/>
      <w:lvlText w:val=""/>
      <w:lvlJc w:val="left"/>
      <w:pPr>
        <w:tabs>
          <w:tab w:val="num" w:pos="6840"/>
        </w:tabs>
        <w:ind w:left="6840" w:hanging="360"/>
      </w:pPr>
      <w:rPr>
        <w:rFonts w:ascii="Wingdings" w:hAnsi="Wingdings" w:hint="default"/>
      </w:rPr>
    </w:lvl>
  </w:abstractNum>
  <w:abstractNum w:abstractNumId="3" w15:restartNumberingAfterBreak="0">
    <w:nsid w:val="0F027960"/>
    <w:multiLevelType w:val="hybridMultilevel"/>
    <w:tmpl w:val="58C87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153ABF"/>
    <w:multiLevelType w:val="hybridMultilevel"/>
    <w:tmpl w:val="8416BA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1EF2E81"/>
    <w:multiLevelType w:val="multilevel"/>
    <w:tmpl w:val="5F2A5292"/>
    <w:lvl w:ilvl="0">
      <w:start w:val="1"/>
      <w:numFmt w:val="decimal"/>
      <w:lvlText w:val="%1."/>
      <w:lvlJc w:val="left"/>
      <w:pPr>
        <w:tabs>
          <w:tab w:val="num" w:pos="720"/>
        </w:tabs>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490190E"/>
    <w:multiLevelType w:val="hybridMultilevel"/>
    <w:tmpl w:val="BAE804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4B35128"/>
    <w:multiLevelType w:val="hybridMultilevel"/>
    <w:tmpl w:val="A1F48C84"/>
    <w:lvl w:ilvl="0" w:tplc="3FC281A2">
      <w:start w:val="1"/>
      <w:numFmt w:val="decimal"/>
      <w:lvlText w:val="%1."/>
      <w:lvlJc w:val="left"/>
      <w:pPr>
        <w:tabs>
          <w:tab w:val="num" w:pos="720"/>
        </w:tabs>
        <w:ind w:left="720" w:hanging="360"/>
      </w:pPr>
    </w:lvl>
    <w:lvl w:ilvl="1" w:tplc="B302C4FA">
      <w:start w:val="1"/>
      <w:numFmt w:val="decimal"/>
      <w:lvlText w:val="%2."/>
      <w:lvlJc w:val="left"/>
      <w:pPr>
        <w:tabs>
          <w:tab w:val="num" w:pos="1440"/>
        </w:tabs>
        <w:ind w:left="1440" w:hanging="360"/>
      </w:pPr>
    </w:lvl>
    <w:lvl w:ilvl="2" w:tplc="375058D0">
      <w:start w:val="8"/>
      <w:numFmt w:val="decimal"/>
      <w:lvlText w:val="%3"/>
      <w:lvlJc w:val="left"/>
      <w:pPr>
        <w:ind w:left="2160" w:hanging="360"/>
      </w:pPr>
      <w:rPr>
        <w:rFonts w:hint="default"/>
      </w:rPr>
    </w:lvl>
    <w:lvl w:ilvl="3" w:tplc="DE1433B2" w:tentative="1">
      <w:start w:val="1"/>
      <w:numFmt w:val="decimal"/>
      <w:lvlText w:val="%4."/>
      <w:lvlJc w:val="left"/>
      <w:pPr>
        <w:tabs>
          <w:tab w:val="num" w:pos="2880"/>
        </w:tabs>
        <w:ind w:left="2880" w:hanging="360"/>
      </w:pPr>
    </w:lvl>
    <w:lvl w:ilvl="4" w:tplc="B6C4022A" w:tentative="1">
      <w:start w:val="1"/>
      <w:numFmt w:val="decimal"/>
      <w:lvlText w:val="%5."/>
      <w:lvlJc w:val="left"/>
      <w:pPr>
        <w:tabs>
          <w:tab w:val="num" w:pos="3600"/>
        </w:tabs>
        <w:ind w:left="3600" w:hanging="360"/>
      </w:pPr>
    </w:lvl>
    <w:lvl w:ilvl="5" w:tplc="491878CE" w:tentative="1">
      <w:start w:val="1"/>
      <w:numFmt w:val="decimal"/>
      <w:lvlText w:val="%6."/>
      <w:lvlJc w:val="left"/>
      <w:pPr>
        <w:tabs>
          <w:tab w:val="num" w:pos="4320"/>
        </w:tabs>
        <w:ind w:left="4320" w:hanging="360"/>
      </w:pPr>
    </w:lvl>
    <w:lvl w:ilvl="6" w:tplc="F8322A78" w:tentative="1">
      <w:start w:val="1"/>
      <w:numFmt w:val="decimal"/>
      <w:lvlText w:val="%7."/>
      <w:lvlJc w:val="left"/>
      <w:pPr>
        <w:tabs>
          <w:tab w:val="num" w:pos="5040"/>
        </w:tabs>
        <w:ind w:left="5040" w:hanging="360"/>
      </w:pPr>
    </w:lvl>
    <w:lvl w:ilvl="7" w:tplc="9D623B4E" w:tentative="1">
      <w:start w:val="1"/>
      <w:numFmt w:val="decimal"/>
      <w:lvlText w:val="%8."/>
      <w:lvlJc w:val="left"/>
      <w:pPr>
        <w:tabs>
          <w:tab w:val="num" w:pos="5760"/>
        </w:tabs>
        <w:ind w:left="5760" w:hanging="360"/>
      </w:pPr>
    </w:lvl>
    <w:lvl w:ilvl="8" w:tplc="7A28AF1E" w:tentative="1">
      <w:start w:val="1"/>
      <w:numFmt w:val="decimal"/>
      <w:lvlText w:val="%9."/>
      <w:lvlJc w:val="left"/>
      <w:pPr>
        <w:tabs>
          <w:tab w:val="num" w:pos="6480"/>
        </w:tabs>
        <w:ind w:left="6480" w:hanging="360"/>
      </w:pPr>
    </w:lvl>
  </w:abstractNum>
  <w:abstractNum w:abstractNumId="8" w15:restartNumberingAfterBreak="0">
    <w:nsid w:val="14C61FE9"/>
    <w:multiLevelType w:val="hybridMultilevel"/>
    <w:tmpl w:val="DDF6A9C0"/>
    <w:lvl w:ilvl="0" w:tplc="04090001">
      <w:start w:val="1"/>
      <w:numFmt w:val="bullet"/>
      <w:lvlText w:val=""/>
      <w:lvlJc w:val="left"/>
      <w:pPr>
        <w:ind w:left="3625" w:hanging="360"/>
      </w:pPr>
      <w:rPr>
        <w:rFonts w:ascii="Symbol" w:hAnsi="Symbol" w:hint="default"/>
      </w:rPr>
    </w:lvl>
    <w:lvl w:ilvl="1" w:tplc="04090003" w:tentative="1">
      <w:start w:val="1"/>
      <w:numFmt w:val="bullet"/>
      <w:lvlText w:val="o"/>
      <w:lvlJc w:val="left"/>
      <w:pPr>
        <w:ind w:left="4345" w:hanging="360"/>
      </w:pPr>
      <w:rPr>
        <w:rFonts w:ascii="Courier New" w:hAnsi="Courier New" w:cs="Courier New" w:hint="default"/>
      </w:rPr>
    </w:lvl>
    <w:lvl w:ilvl="2" w:tplc="04090005" w:tentative="1">
      <w:start w:val="1"/>
      <w:numFmt w:val="bullet"/>
      <w:lvlText w:val=""/>
      <w:lvlJc w:val="left"/>
      <w:pPr>
        <w:ind w:left="5065" w:hanging="360"/>
      </w:pPr>
      <w:rPr>
        <w:rFonts w:ascii="Wingdings" w:hAnsi="Wingdings" w:hint="default"/>
      </w:rPr>
    </w:lvl>
    <w:lvl w:ilvl="3" w:tplc="04090001" w:tentative="1">
      <w:start w:val="1"/>
      <w:numFmt w:val="bullet"/>
      <w:lvlText w:val=""/>
      <w:lvlJc w:val="left"/>
      <w:pPr>
        <w:ind w:left="5785" w:hanging="360"/>
      </w:pPr>
      <w:rPr>
        <w:rFonts w:ascii="Symbol" w:hAnsi="Symbol" w:hint="default"/>
      </w:rPr>
    </w:lvl>
    <w:lvl w:ilvl="4" w:tplc="04090003" w:tentative="1">
      <w:start w:val="1"/>
      <w:numFmt w:val="bullet"/>
      <w:lvlText w:val="o"/>
      <w:lvlJc w:val="left"/>
      <w:pPr>
        <w:ind w:left="6505" w:hanging="360"/>
      </w:pPr>
      <w:rPr>
        <w:rFonts w:ascii="Courier New" w:hAnsi="Courier New" w:cs="Courier New" w:hint="default"/>
      </w:rPr>
    </w:lvl>
    <w:lvl w:ilvl="5" w:tplc="04090005" w:tentative="1">
      <w:start w:val="1"/>
      <w:numFmt w:val="bullet"/>
      <w:lvlText w:val=""/>
      <w:lvlJc w:val="left"/>
      <w:pPr>
        <w:ind w:left="7225" w:hanging="360"/>
      </w:pPr>
      <w:rPr>
        <w:rFonts w:ascii="Wingdings" w:hAnsi="Wingdings" w:hint="default"/>
      </w:rPr>
    </w:lvl>
    <w:lvl w:ilvl="6" w:tplc="04090001" w:tentative="1">
      <w:start w:val="1"/>
      <w:numFmt w:val="bullet"/>
      <w:lvlText w:val=""/>
      <w:lvlJc w:val="left"/>
      <w:pPr>
        <w:ind w:left="7945" w:hanging="360"/>
      </w:pPr>
      <w:rPr>
        <w:rFonts w:ascii="Symbol" w:hAnsi="Symbol" w:hint="default"/>
      </w:rPr>
    </w:lvl>
    <w:lvl w:ilvl="7" w:tplc="04090003" w:tentative="1">
      <w:start w:val="1"/>
      <w:numFmt w:val="bullet"/>
      <w:lvlText w:val="o"/>
      <w:lvlJc w:val="left"/>
      <w:pPr>
        <w:ind w:left="8665" w:hanging="360"/>
      </w:pPr>
      <w:rPr>
        <w:rFonts w:ascii="Courier New" w:hAnsi="Courier New" w:cs="Courier New" w:hint="default"/>
      </w:rPr>
    </w:lvl>
    <w:lvl w:ilvl="8" w:tplc="04090005" w:tentative="1">
      <w:start w:val="1"/>
      <w:numFmt w:val="bullet"/>
      <w:lvlText w:val=""/>
      <w:lvlJc w:val="left"/>
      <w:pPr>
        <w:ind w:left="9385" w:hanging="360"/>
      </w:pPr>
      <w:rPr>
        <w:rFonts w:ascii="Wingdings" w:hAnsi="Wingdings" w:hint="default"/>
      </w:rPr>
    </w:lvl>
  </w:abstractNum>
  <w:abstractNum w:abstractNumId="9" w15:restartNumberingAfterBreak="0">
    <w:nsid w:val="179156F9"/>
    <w:multiLevelType w:val="hybridMultilevel"/>
    <w:tmpl w:val="8D9C3EFA"/>
    <w:lvl w:ilvl="0" w:tplc="64824316">
      <w:start w:val="1"/>
      <w:numFmt w:val="bullet"/>
      <w:lvlText w:val="•"/>
      <w:lvlJc w:val="left"/>
      <w:pPr>
        <w:tabs>
          <w:tab w:val="num" w:pos="720"/>
        </w:tabs>
        <w:ind w:left="720" w:hanging="360"/>
      </w:pPr>
      <w:rPr>
        <w:rFonts w:ascii="Arial" w:hAnsi="Arial" w:hint="default"/>
      </w:rPr>
    </w:lvl>
    <w:lvl w:ilvl="1" w:tplc="05B08CC2">
      <w:start w:val="1"/>
      <w:numFmt w:val="bullet"/>
      <w:lvlText w:val="•"/>
      <w:lvlJc w:val="left"/>
      <w:pPr>
        <w:tabs>
          <w:tab w:val="num" w:pos="1440"/>
        </w:tabs>
        <w:ind w:left="1440" w:hanging="360"/>
      </w:pPr>
      <w:rPr>
        <w:rFonts w:ascii="Arial" w:hAnsi="Arial" w:hint="default"/>
      </w:rPr>
    </w:lvl>
    <w:lvl w:ilvl="2" w:tplc="60A63254" w:tentative="1">
      <w:start w:val="1"/>
      <w:numFmt w:val="bullet"/>
      <w:lvlText w:val="•"/>
      <w:lvlJc w:val="left"/>
      <w:pPr>
        <w:tabs>
          <w:tab w:val="num" w:pos="2160"/>
        </w:tabs>
        <w:ind w:left="2160" w:hanging="360"/>
      </w:pPr>
      <w:rPr>
        <w:rFonts w:ascii="Arial" w:hAnsi="Arial" w:hint="default"/>
      </w:rPr>
    </w:lvl>
    <w:lvl w:ilvl="3" w:tplc="3DB6D580" w:tentative="1">
      <w:start w:val="1"/>
      <w:numFmt w:val="bullet"/>
      <w:lvlText w:val="•"/>
      <w:lvlJc w:val="left"/>
      <w:pPr>
        <w:tabs>
          <w:tab w:val="num" w:pos="2880"/>
        </w:tabs>
        <w:ind w:left="2880" w:hanging="360"/>
      </w:pPr>
      <w:rPr>
        <w:rFonts w:ascii="Arial" w:hAnsi="Arial" w:hint="default"/>
      </w:rPr>
    </w:lvl>
    <w:lvl w:ilvl="4" w:tplc="3FE82710" w:tentative="1">
      <w:start w:val="1"/>
      <w:numFmt w:val="bullet"/>
      <w:lvlText w:val="•"/>
      <w:lvlJc w:val="left"/>
      <w:pPr>
        <w:tabs>
          <w:tab w:val="num" w:pos="3600"/>
        </w:tabs>
        <w:ind w:left="3600" w:hanging="360"/>
      </w:pPr>
      <w:rPr>
        <w:rFonts w:ascii="Arial" w:hAnsi="Arial" w:hint="default"/>
      </w:rPr>
    </w:lvl>
    <w:lvl w:ilvl="5" w:tplc="09F0AB4E" w:tentative="1">
      <w:start w:val="1"/>
      <w:numFmt w:val="bullet"/>
      <w:lvlText w:val="•"/>
      <w:lvlJc w:val="left"/>
      <w:pPr>
        <w:tabs>
          <w:tab w:val="num" w:pos="4320"/>
        </w:tabs>
        <w:ind w:left="4320" w:hanging="360"/>
      </w:pPr>
      <w:rPr>
        <w:rFonts w:ascii="Arial" w:hAnsi="Arial" w:hint="default"/>
      </w:rPr>
    </w:lvl>
    <w:lvl w:ilvl="6" w:tplc="5D002B8A" w:tentative="1">
      <w:start w:val="1"/>
      <w:numFmt w:val="bullet"/>
      <w:lvlText w:val="•"/>
      <w:lvlJc w:val="left"/>
      <w:pPr>
        <w:tabs>
          <w:tab w:val="num" w:pos="5040"/>
        </w:tabs>
        <w:ind w:left="5040" w:hanging="360"/>
      </w:pPr>
      <w:rPr>
        <w:rFonts w:ascii="Arial" w:hAnsi="Arial" w:hint="default"/>
      </w:rPr>
    </w:lvl>
    <w:lvl w:ilvl="7" w:tplc="AC18A95A" w:tentative="1">
      <w:start w:val="1"/>
      <w:numFmt w:val="bullet"/>
      <w:lvlText w:val="•"/>
      <w:lvlJc w:val="left"/>
      <w:pPr>
        <w:tabs>
          <w:tab w:val="num" w:pos="5760"/>
        </w:tabs>
        <w:ind w:left="5760" w:hanging="360"/>
      </w:pPr>
      <w:rPr>
        <w:rFonts w:ascii="Arial" w:hAnsi="Arial" w:hint="default"/>
      </w:rPr>
    </w:lvl>
    <w:lvl w:ilvl="8" w:tplc="7076D440"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17BF38EE"/>
    <w:multiLevelType w:val="hybridMultilevel"/>
    <w:tmpl w:val="55DEA00A"/>
    <w:lvl w:ilvl="0" w:tplc="0409000F">
      <w:start w:val="1"/>
      <w:numFmt w:val="decimal"/>
      <w:lvlText w:val="%1."/>
      <w:lvlJc w:val="left"/>
      <w:pPr>
        <w:ind w:left="720" w:hanging="360"/>
      </w:pPr>
    </w:lvl>
    <w:lvl w:ilvl="1" w:tplc="04090019">
      <w:start w:val="1"/>
      <w:numFmt w:val="lowerLetter"/>
      <w:lvlText w:val="%2."/>
      <w:lvlJc w:val="left"/>
      <w:pPr>
        <w:ind w:left="1530" w:hanging="360"/>
      </w:pPr>
    </w:lvl>
    <w:lvl w:ilvl="2" w:tplc="0409001B">
      <w:start w:val="1"/>
      <w:numFmt w:val="lowerRoman"/>
      <w:lvlText w:val="%3."/>
      <w:lvlJc w:val="right"/>
      <w:pPr>
        <w:ind w:left="225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3862F1"/>
    <w:multiLevelType w:val="hybridMultilevel"/>
    <w:tmpl w:val="023281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93B256E"/>
    <w:multiLevelType w:val="hybridMultilevel"/>
    <w:tmpl w:val="3760A6F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EFB36B0"/>
    <w:multiLevelType w:val="hybridMultilevel"/>
    <w:tmpl w:val="57D28266"/>
    <w:lvl w:ilvl="0" w:tplc="88048DBC">
      <w:start w:val="1"/>
      <w:numFmt w:val="decimal"/>
      <w:lvlText w:val="%1."/>
      <w:lvlJc w:val="left"/>
      <w:pPr>
        <w:tabs>
          <w:tab w:val="num" w:pos="720"/>
        </w:tabs>
        <w:ind w:left="720" w:hanging="360"/>
      </w:pPr>
    </w:lvl>
    <w:lvl w:ilvl="1" w:tplc="FDAA07F0">
      <w:start w:val="1"/>
      <w:numFmt w:val="decimal"/>
      <w:lvlText w:val="%2."/>
      <w:lvlJc w:val="left"/>
      <w:pPr>
        <w:tabs>
          <w:tab w:val="num" w:pos="1440"/>
        </w:tabs>
        <w:ind w:left="1440" w:hanging="360"/>
      </w:pPr>
    </w:lvl>
    <w:lvl w:ilvl="2" w:tplc="EBAE1BD2">
      <w:start w:val="1"/>
      <w:numFmt w:val="decimal"/>
      <w:lvlText w:val="%3."/>
      <w:lvlJc w:val="left"/>
      <w:pPr>
        <w:tabs>
          <w:tab w:val="num" w:pos="2160"/>
        </w:tabs>
        <w:ind w:left="2160" w:hanging="360"/>
      </w:pPr>
    </w:lvl>
    <w:lvl w:ilvl="3" w:tplc="8A38FE4C" w:tentative="1">
      <w:start w:val="1"/>
      <w:numFmt w:val="decimal"/>
      <w:lvlText w:val="%4."/>
      <w:lvlJc w:val="left"/>
      <w:pPr>
        <w:tabs>
          <w:tab w:val="num" w:pos="2880"/>
        </w:tabs>
        <w:ind w:left="2880" w:hanging="360"/>
      </w:pPr>
    </w:lvl>
    <w:lvl w:ilvl="4" w:tplc="5666EF46" w:tentative="1">
      <w:start w:val="1"/>
      <w:numFmt w:val="decimal"/>
      <w:lvlText w:val="%5."/>
      <w:lvlJc w:val="left"/>
      <w:pPr>
        <w:tabs>
          <w:tab w:val="num" w:pos="3600"/>
        </w:tabs>
        <w:ind w:left="3600" w:hanging="360"/>
      </w:pPr>
    </w:lvl>
    <w:lvl w:ilvl="5" w:tplc="F310625E" w:tentative="1">
      <w:start w:val="1"/>
      <w:numFmt w:val="decimal"/>
      <w:lvlText w:val="%6."/>
      <w:lvlJc w:val="left"/>
      <w:pPr>
        <w:tabs>
          <w:tab w:val="num" w:pos="4320"/>
        </w:tabs>
        <w:ind w:left="4320" w:hanging="360"/>
      </w:pPr>
    </w:lvl>
    <w:lvl w:ilvl="6" w:tplc="13CE0B56" w:tentative="1">
      <w:start w:val="1"/>
      <w:numFmt w:val="decimal"/>
      <w:lvlText w:val="%7."/>
      <w:lvlJc w:val="left"/>
      <w:pPr>
        <w:tabs>
          <w:tab w:val="num" w:pos="5040"/>
        </w:tabs>
        <w:ind w:left="5040" w:hanging="360"/>
      </w:pPr>
    </w:lvl>
    <w:lvl w:ilvl="7" w:tplc="641E36C2" w:tentative="1">
      <w:start w:val="1"/>
      <w:numFmt w:val="decimal"/>
      <w:lvlText w:val="%8."/>
      <w:lvlJc w:val="left"/>
      <w:pPr>
        <w:tabs>
          <w:tab w:val="num" w:pos="5760"/>
        </w:tabs>
        <w:ind w:left="5760" w:hanging="360"/>
      </w:pPr>
    </w:lvl>
    <w:lvl w:ilvl="8" w:tplc="2C0046F0" w:tentative="1">
      <w:start w:val="1"/>
      <w:numFmt w:val="decimal"/>
      <w:lvlText w:val="%9."/>
      <w:lvlJc w:val="left"/>
      <w:pPr>
        <w:tabs>
          <w:tab w:val="num" w:pos="6480"/>
        </w:tabs>
        <w:ind w:left="6480" w:hanging="360"/>
      </w:pPr>
    </w:lvl>
  </w:abstractNum>
  <w:abstractNum w:abstractNumId="14" w15:restartNumberingAfterBreak="0">
    <w:nsid w:val="22EB3915"/>
    <w:multiLevelType w:val="multilevel"/>
    <w:tmpl w:val="FBF472A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38C5BB9"/>
    <w:multiLevelType w:val="multilevel"/>
    <w:tmpl w:val="FEEC56E6"/>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4823A2E"/>
    <w:multiLevelType w:val="hybridMultilevel"/>
    <w:tmpl w:val="6C24063E"/>
    <w:lvl w:ilvl="0" w:tplc="502032C0">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EBAE1BD2">
      <w:start w:val="1"/>
      <w:numFmt w:val="decimal"/>
      <w:lvlText w:val="%3."/>
      <w:lvlJc w:val="left"/>
      <w:pPr>
        <w:tabs>
          <w:tab w:val="num" w:pos="2160"/>
        </w:tabs>
        <w:ind w:left="2160" w:hanging="360"/>
      </w:pPr>
    </w:lvl>
    <w:lvl w:ilvl="3" w:tplc="8A38FE4C" w:tentative="1">
      <w:start w:val="1"/>
      <w:numFmt w:val="decimal"/>
      <w:lvlText w:val="%4."/>
      <w:lvlJc w:val="left"/>
      <w:pPr>
        <w:tabs>
          <w:tab w:val="num" w:pos="2880"/>
        </w:tabs>
        <w:ind w:left="2880" w:hanging="360"/>
      </w:pPr>
    </w:lvl>
    <w:lvl w:ilvl="4" w:tplc="5666EF46" w:tentative="1">
      <w:start w:val="1"/>
      <w:numFmt w:val="decimal"/>
      <w:lvlText w:val="%5."/>
      <w:lvlJc w:val="left"/>
      <w:pPr>
        <w:tabs>
          <w:tab w:val="num" w:pos="3600"/>
        </w:tabs>
        <w:ind w:left="3600" w:hanging="360"/>
      </w:pPr>
    </w:lvl>
    <w:lvl w:ilvl="5" w:tplc="F310625E" w:tentative="1">
      <w:start w:val="1"/>
      <w:numFmt w:val="decimal"/>
      <w:lvlText w:val="%6."/>
      <w:lvlJc w:val="left"/>
      <w:pPr>
        <w:tabs>
          <w:tab w:val="num" w:pos="4320"/>
        </w:tabs>
        <w:ind w:left="4320" w:hanging="360"/>
      </w:pPr>
    </w:lvl>
    <w:lvl w:ilvl="6" w:tplc="13CE0B56" w:tentative="1">
      <w:start w:val="1"/>
      <w:numFmt w:val="decimal"/>
      <w:lvlText w:val="%7."/>
      <w:lvlJc w:val="left"/>
      <w:pPr>
        <w:tabs>
          <w:tab w:val="num" w:pos="5040"/>
        </w:tabs>
        <w:ind w:left="5040" w:hanging="360"/>
      </w:pPr>
    </w:lvl>
    <w:lvl w:ilvl="7" w:tplc="641E36C2" w:tentative="1">
      <w:start w:val="1"/>
      <w:numFmt w:val="decimal"/>
      <w:lvlText w:val="%8."/>
      <w:lvlJc w:val="left"/>
      <w:pPr>
        <w:tabs>
          <w:tab w:val="num" w:pos="5760"/>
        </w:tabs>
        <w:ind w:left="5760" w:hanging="360"/>
      </w:pPr>
    </w:lvl>
    <w:lvl w:ilvl="8" w:tplc="2C0046F0" w:tentative="1">
      <w:start w:val="1"/>
      <w:numFmt w:val="decimal"/>
      <w:lvlText w:val="%9."/>
      <w:lvlJc w:val="left"/>
      <w:pPr>
        <w:tabs>
          <w:tab w:val="num" w:pos="6480"/>
        </w:tabs>
        <w:ind w:left="6480" w:hanging="360"/>
      </w:pPr>
    </w:lvl>
  </w:abstractNum>
  <w:abstractNum w:abstractNumId="17" w15:restartNumberingAfterBreak="0">
    <w:nsid w:val="24EB13FC"/>
    <w:multiLevelType w:val="multilevel"/>
    <w:tmpl w:val="BE86D318"/>
    <w:lvl w:ilvl="0">
      <w:start w:val="7"/>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2B894F0A"/>
    <w:multiLevelType w:val="hybridMultilevel"/>
    <w:tmpl w:val="7D885220"/>
    <w:lvl w:ilvl="0" w:tplc="0C42B474">
      <w:start w:val="1"/>
      <w:numFmt w:val="decimal"/>
      <w:lvlText w:val="%1."/>
      <w:lvlJc w:val="left"/>
      <w:pPr>
        <w:ind w:left="360" w:hanging="360"/>
      </w:pPr>
      <w:rPr>
        <w:rFonts w:hint="default"/>
        <w:sz w:val="22"/>
        <w:szCs w:val="22"/>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D3E5EA5"/>
    <w:multiLevelType w:val="hybridMultilevel"/>
    <w:tmpl w:val="2ABE1D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2DB534EB"/>
    <w:multiLevelType w:val="hybridMultilevel"/>
    <w:tmpl w:val="A364E5F8"/>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21" w15:restartNumberingAfterBreak="0">
    <w:nsid w:val="2E2F0F9F"/>
    <w:multiLevelType w:val="multilevel"/>
    <w:tmpl w:val="C9C62C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595E23"/>
    <w:multiLevelType w:val="hybridMultilevel"/>
    <w:tmpl w:val="5F6C4F1E"/>
    <w:lvl w:ilvl="0" w:tplc="92E6ED9C">
      <w:start w:val="1"/>
      <w:numFmt w:val="bullet"/>
      <w:lvlText w:val="•"/>
      <w:lvlJc w:val="left"/>
      <w:pPr>
        <w:tabs>
          <w:tab w:val="num" w:pos="720"/>
        </w:tabs>
        <w:ind w:left="720" w:hanging="360"/>
      </w:pPr>
      <w:rPr>
        <w:rFonts w:ascii="Arial" w:hAnsi="Arial" w:hint="default"/>
      </w:rPr>
    </w:lvl>
    <w:lvl w:ilvl="1" w:tplc="3C749BD2" w:tentative="1">
      <w:start w:val="1"/>
      <w:numFmt w:val="bullet"/>
      <w:lvlText w:val="•"/>
      <w:lvlJc w:val="left"/>
      <w:pPr>
        <w:tabs>
          <w:tab w:val="num" w:pos="1440"/>
        </w:tabs>
        <w:ind w:left="1440" w:hanging="360"/>
      </w:pPr>
      <w:rPr>
        <w:rFonts w:ascii="Arial" w:hAnsi="Arial" w:hint="default"/>
      </w:rPr>
    </w:lvl>
    <w:lvl w:ilvl="2" w:tplc="49605198" w:tentative="1">
      <w:start w:val="1"/>
      <w:numFmt w:val="bullet"/>
      <w:lvlText w:val="•"/>
      <w:lvlJc w:val="left"/>
      <w:pPr>
        <w:tabs>
          <w:tab w:val="num" w:pos="2160"/>
        </w:tabs>
        <w:ind w:left="2160" w:hanging="360"/>
      </w:pPr>
      <w:rPr>
        <w:rFonts w:ascii="Arial" w:hAnsi="Arial" w:hint="default"/>
      </w:rPr>
    </w:lvl>
    <w:lvl w:ilvl="3" w:tplc="9438BFD0" w:tentative="1">
      <w:start w:val="1"/>
      <w:numFmt w:val="bullet"/>
      <w:lvlText w:val="•"/>
      <w:lvlJc w:val="left"/>
      <w:pPr>
        <w:tabs>
          <w:tab w:val="num" w:pos="2880"/>
        </w:tabs>
        <w:ind w:left="2880" w:hanging="360"/>
      </w:pPr>
      <w:rPr>
        <w:rFonts w:ascii="Arial" w:hAnsi="Arial" w:hint="default"/>
      </w:rPr>
    </w:lvl>
    <w:lvl w:ilvl="4" w:tplc="00DC3BC2" w:tentative="1">
      <w:start w:val="1"/>
      <w:numFmt w:val="bullet"/>
      <w:lvlText w:val="•"/>
      <w:lvlJc w:val="left"/>
      <w:pPr>
        <w:tabs>
          <w:tab w:val="num" w:pos="3600"/>
        </w:tabs>
        <w:ind w:left="3600" w:hanging="360"/>
      </w:pPr>
      <w:rPr>
        <w:rFonts w:ascii="Arial" w:hAnsi="Arial" w:hint="default"/>
      </w:rPr>
    </w:lvl>
    <w:lvl w:ilvl="5" w:tplc="0EA6346A" w:tentative="1">
      <w:start w:val="1"/>
      <w:numFmt w:val="bullet"/>
      <w:lvlText w:val="•"/>
      <w:lvlJc w:val="left"/>
      <w:pPr>
        <w:tabs>
          <w:tab w:val="num" w:pos="4320"/>
        </w:tabs>
        <w:ind w:left="4320" w:hanging="360"/>
      </w:pPr>
      <w:rPr>
        <w:rFonts w:ascii="Arial" w:hAnsi="Arial" w:hint="default"/>
      </w:rPr>
    </w:lvl>
    <w:lvl w:ilvl="6" w:tplc="2D509A52" w:tentative="1">
      <w:start w:val="1"/>
      <w:numFmt w:val="bullet"/>
      <w:lvlText w:val="•"/>
      <w:lvlJc w:val="left"/>
      <w:pPr>
        <w:tabs>
          <w:tab w:val="num" w:pos="5040"/>
        </w:tabs>
        <w:ind w:left="5040" w:hanging="360"/>
      </w:pPr>
      <w:rPr>
        <w:rFonts w:ascii="Arial" w:hAnsi="Arial" w:hint="default"/>
      </w:rPr>
    </w:lvl>
    <w:lvl w:ilvl="7" w:tplc="A1FE16FA" w:tentative="1">
      <w:start w:val="1"/>
      <w:numFmt w:val="bullet"/>
      <w:lvlText w:val="•"/>
      <w:lvlJc w:val="left"/>
      <w:pPr>
        <w:tabs>
          <w:tab w:val="num" w:pos="5760"/>
        </w:tabs>
        <w:ind w:left="5760" w:hanging="360"/>
      </w:pPr>
      <w:rPr>
        <w:rFonts w:ascii="Arial" w:hAnsi="Arial" w:hint="default"/>
      </w:rPr>
    </w:lvl>
    <w:lvl w:ilvl="8" w:tplc="BB844C14"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32DE3BCE"/>
    <w:multiLevelType w:val="multilevel"/>
    <w:tmpl w:val="FEEC56E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53864C2"/>
    <w:multiLevelType w:val="hybridMultilevel"/>
    <w:tmpl w:val="41025D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7667D6E"/>
    <w:multiLevelType w:val="multilevel"/>
    <w:tmpl w:val="FBF472A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8247343"/>
    <w:multiLevelType w:val="hybridMultilevel"/>
    <w:tmpl w:val="545472C4"/>
    <w:lvl w:ilvl="0" w:tplc="2236CE3A">
      <w:start w:val="1"/>
      <w:numFmt w:val="bullet"/>
      <w:lvlText w:val="•"/>
      <w:lvlJc w:val="left"/>
      <w:pPr>
        <w:tabs>
          <w:tab w:val="num" w:pos="720"/>
        </w:tabs>
        <w:ind w:left="720" w:hanging="360"/>
      </w:pPr>
      <w:rPr>
        <w:rFonts w:ascii="Arial" w:hAnsi="Arial" w:hint="default"/>
      </w:rPr>
    </w:lvl>
    <w:lvl w:ilvl="1" w:tplc="39CA8710">
      <w:start w:val="1"/>
      <w:numFmt w:val="bullet"/>
      <w:lvlText w:val="•"/>
      <w:lvlJc w:val="left"/>
      <w:pPr>
        <w:tabs>
          <w:tab w:val="num" w:pos="2970"/>
        </w:tabs>
        <w:ind w:left="2970" w:hanging="360"/>
      </w:pPr>
      <w:rPr>
        <w:rFonts w:ascii="Arial" w:hAnsi="Arial" w:hint="default"/>
      </w:rPr>
    </w:lvl>
    <w:lvl w:ilvl="2" w:tplc="DBC2465A" w:tentative="1">
      <w:start w:val="1"/>
      <w:numFmt w:val="bullet"/>
      <w:lvlText w:val="•"/>
      <w:lvlJc w:val="left"/>
      <w:pPr>
        <w:tabs>
          <w:tab w:val="num" w:pos="2160"/>
        </w:tabs>
        <w:ind w:left="2160" w:hanging="360"/>
      </w:pPr>
      <w:rPr>
        <w:rFonts w:ascii="Arial" w:hAnsi="Arial" w:hint="default"/>
      </w:rPr>
    </w:lvl>
    <w:lvl w:ilvl="3" w:tplc="4FDE7412" w:tentative="1">
      <w:start w:val="1"/>
      <w:numFmt w:val="bullet"/>
      <w:lvlText w:val="•"/>
      <w:lvlJc w:val="left"/>
      <w:pPr>
        <w:tabs>
          <w:tab w:val="num" w:pos="2880"/>
        </w:tabs>
        <w:ind w:left="2880" w:hanging="360"/>
      </w:pPr>
      <w:rPr>
        <w:rFonts w:ascii="Arial" w:hAnsi="Arial" w:hint="default"/>
      </w:rPr>
    </w:lvl>
    <w:lvl w:ilvl="4" w:tplc="3F343D7C" w:tentative="1">
      <w:start w:val="1"/>
      <w:numFmt w:val="bullet"/>
      <w:lvlText w:val="•"/>
      <w:lvlJc w:val="left"/>
      <w:pPr>
        <w:tabs>
          <w:tab w:val="num" w:pos="3600"/>
        </w:tabs>
        <w:ind w:left="3600" w:hanging="360"/>
      </w:pPr>
      <w:rPr>
        <w:rFonts w:ascii="Arial" w:hAnsi="Arial" w:hint="default"/>
      </w:rPr>
    </w:lvl>
    <w:lvl w:ilvl="5" w:tplc="17488EBE" w:tentative="1">
      <w:start w:val="1"/>
      <w:numFmt w:val="bullet"/>
      <w:lvlText w:val="•"/>
      <w:lvlJc w:val="left"/>
      <w:pPr>
        <w:tabs>
          <w:tab w:val="num" w:pos="4320"/>
        </w:tabs>
        <w:ind w:left="4320" w:hanging="360"/>
      </w:pPr>
      <w:rPr>
        <w:rFonts w:ascii="Arial" w:hAnsi="Arial" w:hint="default"/>
      </w:rPr>
    </w:lvl>
    <w:lvl w:ilvl="6" w:tplc="8A74E9BC" w:tentative="1">
      <w:start w:val="1"/>
      <w:numFmt w:val="bullet"/>
      <w:lvlText w:val="•"/>
      <w:lvlJc w:val="left"/>
      <w:pPr>
        <w:tabs>
          <w:tab w:val="num" w:pos="5040"/>
        </w:tabs>
        <w:ind w:left="5040" w:hanging="360"/>
      </w:pPr>
      <w:rPr>
        <w:rFonts w:ascii="Arial" w:hAnsi="Arial" w:hint="default"/>
      </w:rPr>
    </w:lvl>
    <w:lvl w:ilvl="7" w:tplc="58DEC592" w:tentative="1">
      <w:start w:val="1"/>
      <w:numFmt w:val="bullet"/>
      <w:lvlText w:val="•"/>
      <w:lvlJc w:val="left"/>
      <w:pPr>
        <w:tabs>
          <w:tab w:val="num" w:pos="5760"/>
        </w:tabs>
        <w:ind w:left="5760" w:hanging="360"/>
      </w:pPr>
      <w:rPr>
        <w:rFonts w:ascii="Arial" w:hAnsi="Arial" w:hint="default"/>
      </w:rPr>
    </w:lvl>
    <w:lvl w:ilvl="8" w:tplc="E71CAD06"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39D71F7C"/>
    <w:multiLevelType w:val="hybridMultilevel"/>
    <w:tmpl w:val="1C2AD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A6C0C64"/>
    <w:multiLevelType w:val="multilevel"/>
    <w:tmpl w:val="FBF472A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BDA56FC"/>
    <w:multiLevelType w:val="hybridMultilevel"/>
    <w:tmpl w:val="8560183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3E4A6B51"/>
    <w:multiLevelType w:val="hybridMultilevel"/>
    <w:tmpl w:val="C6D8E0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FF85F6C"/>
    <w:multiLevelType w:val="multilevel"/>
    <w:tmpl w:val="11E8407A"/>
    <w:lvl w:ilvl="0">
      <w:start w:val="4"/>
      <w:numFmt w:val="decimal"/>
      <w:lvlText w:val="%1"/>
      <w:lvlJc w:val="left"/>
      <w:pPr>
        <w:ind w:left="360" w:hanging="360"/>
      </w:pPr>
      <w:rPr>
        <w:rFonts w:ascii="Arial" w:eastAsiaTheme="minorEastAsia" w:hAnsi="Arial" w:cs="Arial" w:hint="default"/>
        <w:b/>
        <w:color w:val="FFFFFF" w:themeColor="background1"/>
        <w:sz w:val="32"/>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2" w15:restartNumberingAfterBreak="0">
    <w:nsid w:val="418A1242"/>
    <w:multiLevelType w:val="hybridMultilevel"/>
    <w:tmpl w:val="37703C48"/>
    <w:lvl w:ilvl="0" w:tplc="04090001">
      <w:start w:val="1"/>
      <w:numFmt w:val="bullet"/>
      <w:lvlText w:val=""/>
      <w:lvlJc w:val="left"/>
      <w:pPr>
        <w:ind w:left="3625" w:hanging="360"/>
      </w:pPr>
      <w:rPr>
        <w:rFonts w:ascii="Symbol" w:hAnsi="Symbol" w:hint="default"/>
      </w:rPr>
    </w:lvl>
    <w:lvl w:ilvl="1" w:tplc="04090003" w:tentative="1">
      <w:start w:val="1"/>
      <w:numFmt w:val="bullet"/>
      <w:lvlText w:val="o"/>
      <w:lvlJc w:val="left"/>
      <w:pPr>
        <w:ind w:left="4345" w:hanging="360"/>
      </w:pPr>
      <w:rPr>
        <w:rFonts w:ascii="Courier New" w:hAnsi="Courier New" w:cs="Courier New" w:hint="default"/>
      </w:rPr>
    </w:lvl>
    <w:lvl w:ilvl="2" w:tplc="04090005" w:tentative="1">
      <w:start w:val="1"/>
      <w:numFmt w:val="bullet"/>
      <w:lvlText w:val=""/>
      <w:lvlJc w:val="left"/>
      <w:pPr>
        <w:ind w:left="5065" w:hanging="360"/>
      </w:pPr>
      <w:rPr>
        <w:rFonts w:ascii="Wingdings" w:hAnsi="Wingdings" w:hint="default"/>
      </w:rPr>
    </w:lvl>
    <w:lvl w:ilvl="3" w:tplc="04090001" w:tentative="1">
      <w:start w:val="1"/>
      <w:numFmt w:val="bullet"/>
      <w:lvlText w:val=""/>
      <w:lvlJc w:val="left"/>
      <w:pPr>
        <w:ind w:left="5785" w:hanging="360"/>
      </w:pPr>
      <w:rPr>
        <w:rFonts w:ascii="Symbol" w:hAnsi="Symbol" w:hint="default"/>
      </w:rPr>
    </w:lvl>
    <w:lvl w:ilvl="4" w:tplc="04090003" w:tentative="1">
      <w:start w:val="1"/>
      <w:numFmt w:val="bullet"/>
      <w:lvlText w:val="o"/>
      <w:lvlJc w:val="left"/>
      <w:pPr>
        <w:ind w:left="6505" w:hanging="360"/>
      </w:pPr>
      <w:rPr>
        <w:rFonts w:ascii="Courier New" w:hAnsi="Courier New" w:cs="Courier New" w:hint="default"/>
      </w:rPr>
    </w:lvl>
    <w:lvl w:ilvl="5" w:tplc="04090005" w:tentative="1">
      <w:start w:val="1"/>
      <w:numFmt w:val="bullet"/>
      <w:lvlText w:val=""/>
      <w:lvlJc w:val="left"/>
      <w:pPr>
        <w:ind w:left="7225" w:hanging="360"/>
      </w:pPr>
      <w:rPr>
        <w:rFonts w:ascii="Wingdings" w:hAnsi="Wingdings" w:hint="default"/>
      </w:rPr>
    </w:lvl>
    <w:lvl w:ilvl="6" w:tplc="04090001" w:tentative="1">
      <w:start w:val="1"/>
      <w:numFmt w:val="bullet"/>
      <w:lvlText w:val=""/>
      <w:lvlJc w:val="left"/>
      <w:pPr>
        <w:ind w:left="7945" w:hanging="360"/>
      </w:pPr>
      <w:rPr>
        <w:rFonts w:ascii="Symbol" w:hAnsi="Symbol" w:hint="default"/>
      </w:rPr>
    </w:lvl>
    <w:lvl w:ilvl="7" w:tplc="04090003" w:tentative="1">
      <w:start w:val="1"/>
      <w:numFmt w:val="bullet"/>
      <w:lvlText w:val="o"/>
      <w:lvlJc w:val="left"/>
      <w:pPr>
        <w:ind w:left="8665" w:hanging="360"/>
      </w:pPr>
      <w:rPr>
        <w:rFonts w:ascii="Courier New" w:hAnsi="Courier New" w:cs="Courier New" w:hint="default"/>
      </w:rPr>
    </w:lvl>
    <w:lvl w:ilvl="8" w:tplc="04090005" w:tentative="1">
      <w:start w:val="1"/>
      <w:numFmt w:val="bullet"/>
      <w:lvlText w:val=""/>
      <w:lvlJc w:val="left"/>
      <w:pPr>
        <w:ind w:left="9385" w:hanging="360"/>
      </w:pPr>
      <w:rPr>
        <w:rFonts w:ascii="Wingdings" w:hAnsi="Wingdings" w:hint="default"/>
      </w:rPr>
    </w:lvl>
  </w:abstractNum>
  <w:abstractNum w:abstractNumId="33" w15:restartNumberingAfterBreak="0">
    <w:nsid w:val="4322361E"/>
    <w:multiLevelType w:val="hybridMultilevel"/>
    <w:tmpl w:val="CF069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4647140"/>
    <w:multiLevelType w:val="multilevel"/>
    <w:tmpl w:val="FBF472A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8D37F7A"/>
    <w:multiLevelType w:val="multilevel"/>
    <w:tmpl w:val="9C74A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AF43185"/>
    <w:multiLevelType w:val="hybridMultilevel"/>
    <w:tmpl w:val="F322FB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B391CB2"/>
    <w:multiLevelType w:val="hybridMultilevel"/>
    <w:tmpl w:val="392A4B2A"/>
    <w:lvl w:ilvl="0" w:tplc="191A6D3A">
      <w:start w:val="1"/>
      <w:numFmt w:val="bullet"/>
      <w:lvlText w:val="•"/>
      <w:lvlJc w:val="left"/>
      <w:pPr>
        <w:tabs>
          <w:tab w:val="num" w:pos="720"/>
        </w:tabs>
        <w:ind w:left="720" w:hanging="360"/>
      </w:pPr>
      <w:rPr>
        <w:rFonts w:ascii="Arial" w:hAnsi="Arial" w:hint="default"/>
      </w:rPr>
    </w:lvl>
    <w:lvl w:ilvl="1" w:tplc="BCEC6186">
      <w:start w:val="1"/>
      <w:numFmt w:val="bullet"/>
      <w:lvlText w:val="•"/>
      <w:lvlJc w:val="left"/>
      <w:pPr>
        <w:tabs>
          <w:tab w:val="num" w:pos="1440"/>
        </w:tabs>
        <w:ind w:left="1440" w:hanging="360"/>
      </w:pPr>
      <w:rPr>
        <w:rFonts w:ascii="Arial" w:hAnsi="Arial" w:hint="default"/>
      </w:rPr>
    </w:lvl>
    <w:lvl w:ilvl="2" w:tplc="E634D922" w:tentative="1">
      <w:start w:val="1"/>
      <w:numFmt w:val="bullet"/>
      <w:lvlText w:val="•"/>
      <w:lvlJc w:val="left"/>
      <w:pPr>
        <w:tabs>
          <w:tab w:val="num" w:pos="2160"/>
        </w:tabs>
        <w:ind w:left="2160" w:hanging="360"/>
      </w:pPr>
      <w:rPr>
        <w:rFonts w:ascii="Arial" w:hAnsi="Arial" w:hint="default"/>
      </w:rPr>
    </w:lvl>
    <w:lvl w:ilvl="3" w:tplc="7ECA7080" w:tentative="1">
      <w:start w:val="1"/>
      <w:numFmt w:val="bullet"/>
      <w:lvlText w:val="•"/>
      <w:lvlJc w:val="left"/>
      <w:pPr>
        <w:tabs>
          <w:tab w:val="num" w:pos="2880"/>
        </w:tabs>
        <w:ind w:left="2880" w:hanging="360"/>
      </w:pPr>
      <w:rPr>
        <w:rFonts w:ascii="Arial" w:hAnsi="Arial" w:hint="default"/>
      </w:rPr>
    </w:lvl>
    <w:lvl w:ilvl="4" w:tplc="70365E8C" w:tentative="1">
      <w:start w:val="1"/>
      <w:numFmt w:val="bullet"/>
      <w:lvlText w:val="•"/>
      <w:lvlJc w:val="left"/>
      <w:pPr>
        <w:tabs>
          <w:tab w:val="num" w:pos="3600"/>
        </w:tabs>
        <w:ind w:left="3600" w:hanging="360"/>
      </w:pPr>
      <w:rPr>
        <w:rFonts w:ascii="Arial" w:hAnsi="Arial" w:hint="default"/>
      </w:rPr>
    </w:lvl>
    <w:lvl w:ilvl="5" w:tplc="93743A02" w:tentative="1">
      <w:start w:val="1"/>
      <w:numFmt w:val="bullet"/>
      <w:lvlText w:val="•"/>
      <w:lvlJc w:val="left"/>
      <w:pPr>
        <w:tabs>
          <w:tab w:val="num" w:pos="4320"/>
        </w:tabs>
        <w:ind w:left="4320" w:hanging="360"/>
      </w:pPr>
      <w:rPr>
        <w:rFonts w:ascii="Arial" w:hAnsi="Arial" w:hint="default"/>
      </w:rPr>
    </w:lvl>
    <w:lvl w:ilvl="6" w:tplc="E4286034" w:tentative="1">
      <w:start w:val="1"/>
      <w:numFmt w:val="bullet"/>
      <w:lvlText w:val="•"/>
      <w:lvlJc w:val="left"/>
      <w:pPr>
        <w:tabs>
          <w:tab w:val="num" w:pos="5040"/>
        </w:tabs>
        <w:ind w:left="5040" w:hanging="360"/>
      </w:pPr>
      <w:rPr>
        <w:rFonts w:ascii="Arial" w:hAnsi="Arial" w:hint="default"/>
      </w:rPr>
    </w:lvl>
    <w:lvl w:ilvl="7" w:tplc="1B68CA40" w:tentative="1">
      <w:start w:val="1"/>
      <w:numFmt w:val="bullet"/>
      <w:lvlText w:val="•"/>
      <w:lvlJc w:val="left"/>
      <w:pPr>
        <w:tabs>
          <w:tab w:val="num" w:pos="5760"/>
        </w:tabs>
        <w:ind w:left="5760" w:hanging="360"/>
      </w:pPr>
      <w:rPr>
        <w:rFonts w:ascii="Arial" w:hAnsi="Arial" w:hint="default"/>
      </w:rPr>
    </w:lvl>
    <w:lvl w:ilvl="8" w:tplc="B7EC582C"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4E804546"/>
    <w:multiLevelType w:val="hybridMultilevel"/>
    <w:tmpl w:val="9B00B94E"/>
    <w:lvl w:ilvl="0" w:tplc="57B63FF8">
      <w:start w:val="1"/>
      <w:numFmt w:val="bullet"/>
      <w:lvlText w:val="•"/>
      <w:lvlJc w:val="left"/>
      <w:pPr>
        <w:tabs>
          <w:tab w:val="num" w:pos="720"/>
        </w:tabs>
        <w:ind w:left="720" w:hanging="360"/>
      </w:pPr>
      <w:rPr>
        <w:rFonts w:ascii="Arial" w:hAnsi="Arial" w:hint="default"/>
      </w:rPr>
    </w:lvl>
    <w:lvl w:ilvl="1" w:tplc="9AD2EB30" w:tentative="1">
      <w:start w:val="1"/>
      <w:numFmt w:val="bullet"/>
      <w:lvlText w:val="•"/>
      <w:lvlJc w:val="left"/>
      <w:pPr>
        <w:tabs>
          <w:tab w:val="num" w:pos="1440"/>
        </w:tabs>
        <w:ind w:left="1440" w:hanging="360"/>
      </w:pPr>
      <w:rPr>
        <w:rFonts w:ascii="Arial" w:hAnsi="Arial" w:hint="default"/>
      </w:rPr>
    </w:lvl>
    <w:lvl w:ilvl="2" w:tplc="333A8A12" w:tentative="1">
      <w:start w:val="1"/>
      <w:numFmt w:val="bullet"/>
      <w:lvlText w:val="•"/>
      <w:lvlJc w:val="left"/>
      <w:pPr>
        <w:tabs>
          <w:tab w:val="num" w:pos="2160"/>
        </w:tabs>
        <w:ind w:left="2160" w:hanging="360"/>
      </w:pPr>
      <w:rPr>
        <w:rFonts w:ascii="Arial" w:hAnsi="Arial" w:hint="default"/>
      </w:rPr>
    </w:lvl>
    <w:lvl w:ilvl="3" w:tplc="52A62A56" w:tentative="1">
      <w:start w:val="1"/>
      <w:numFmt w:val="bullet"/>
      <w:lvlText w:val="•"/>
      <w:lvlJc w:val="left"/>
      <w:pPr>
        <w:tabs>
          <w:tab w:val="num" w:pos="2880"/>
        </w:tabs>
        <w:ind w:left="2880" w:hanging="360"/>
      </w:pPr>
      <w:rPr>
        <w:rFonts w:ascii="Arial" w:hAnsi="Arial" w:hint="default"/>
      </w:rPr>
    </w:lvl>
    <w:lvl w:ilvl="4" w:tplc="87869142" w:tentative="1">
      <w:start w:val="1"/>
      <w:numFmt w:val="bullet"/>
      <w:lvlText w:val="•"/>
      <w:lvlJc w:val="left"/>
      <w:pPr>
        <w:tabs>
          <w:tab w:val="num" w:pos="3600"/>
        </w:tabs>
        <w:ind w:left="3600" w:hanging="360"/>
      </w:pPr>
      <w:rPr>
        <w:rFonts w:ascii="Arial" w:hAnsi="Arial" w:hint="default"/>
      </w:rPr>
    </w:lvl>
    <w:lvl w:ilvl="5" w:tplc="F8A8EDD4" w:tentative="1">
      <w:start w:val="1"/>
      <w:numFmt w:val="bullet"/>
      <w:lvlText w:val="•"/>
      <w:lvlJc w:val="left"/>
      <w:pPr>
        <w:tabs>
          <w:tab w:val="num" w:pos="4320"/>
        </w:tabs>
        <w:ind w:left="4320" w:hanging="360"/>
      </w:pPr>
      <w:rPr>
        <w:rFonts w:ascii="Arial" w:hAnsi="Arial" w:hint="default"/>
      </w:rPr>
    </w:lvl>
    <w:lvl w:ilvl="6" w:tplc="86866830" w:tentative="1">
      <w:start w:val="1"/>
      <w:numFmt w:val="bullet"/>
      <w:lvlText w:val="•"/>
      <w:lvlJc w:val="left"/>
      <w:pPr>
        <w:tabs>
          <w:tab w:val="num" w:pos="5040"/>
        </w:tabs>
        <w:ind w:left="5040" w:hanging="360"/>
      </w:pPr>
      <w:rPr>
        <w:rFonts w:ascii="Arial" w:hAnsi="Arial" w:hint="default"/>
      </w:rPr>
    </w:lvl>
    <w:lvl w:ilvl="7" w:tplc="732AA074" w:tentative="1">
      <w:start w:val="1"/>
      <w:numFmt w:val="bullet"/>
      <w:lvlText w:val="•"/>
      <w:lvlJc w:val="left"/>
      <w:pPr>
        <w:tabs>
          <w:tab w:val="num" w:pos="5760"/>
        </w:tabs>
        <w:ind w:left="5760" w:hanging="360"/>
      </w:pPr>
      <w:rPr>
        <w:rFonts w:ascii="Arial" w:hAnsi="Arial" w:hint="default"/>
      </w:rPr>
    </w:lvl>
    <w:lvl w:ilvl="8" w:tplc="F4E47244"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518F1E69"/>
    <w:multiLevelType w:val="hybridMultilevel"/>
    <w:tmpl w:val="9224111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5BA13EA"/>
    <w:multiLevelType w:val="hybridMultilevel"/>
    <w:tmpl w:val="F88844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6610A7B"/>
    <w:multiLevelType w:val="hybridMultilevel"/>
    <w:tmpl w:val="7E920D5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AAB0E56"/>
    <w:multiLevelType w:val="hybridMultilevel"/>
    <w:tmpl w:val="A79ECFD4"/>
    <w:lvl w:ilvl="0" w:tplc="04090011">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43" w15:restartNumberingAfterBreak="0">
    <w:nsid w:val="5F0C27C0"/>
    <w:multiLevelType w:val="multilevel"/>
    <w:tmpl w:val="6EFC3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F643D37"/>
    <w:multiLevelType w:val="hybridMultilevel"/>
    <w:tmpl w:val="70A252DE"/>
    <w:lvl w:ilvl="0" w:tplc="8FC62EC6">
      <w:start w:val="1"/>
      <w:numFmt w:val="bullet"/>
      <w:lvlText w:val="•"/>
      <w:lvlJc w:val="left"/>
      <w:pPr>
        <w:tabs>
          <w:tab w:val="num" w:pos="1080"/>
        </w:tabs>
        <w:ind w:left="1080" w:hanging="360"/>
      </w:pPr>
      <w:rPr>
        <w:rFonts w:ascii="Arial" w:hAnsi="Arial" w:hint="default"/>
      </w:rPr>
    </w:lvl>
    <w:lvl w:ilvl="1" w:tplc="E3AAA5AE" w:tentative="1">
      <w:start w:val="1"/>
      <w:numFmt w:val="bullet"/>
      <w:lvlText w:val="•"/>
      <w:lvlJc w:val="left"/>
      <w:pPr>
        <w:tabs>
          <w:tab w:val="num" w:pos="1800"/>
        </w:tabs>
        <w:ind w:left="1800" w:hanging="360"/>
      </w:pPr>
      <w:rPr>
        <w:rFonts w:ascii="Arial" w:hAnsi="Arial" w:hint="default"/>
      </w:rPr>
    </w:lvl>
    <w:lvl w:ilvl="2" w:tplc="9C10AE1C" w:tentative="1">
      <w:start w:val="1"/>
      <w:numFmt w:val="bullet"/>
      <w:lvlText w:val="•"/>
      <w:lvlJc w:val="left"/>
      <w:pPr>
        <w:tabs>
          <w:tab w:val="num" w:pos="2520"/>
        </w:tabs>
        <w:ind w:left="2520" w:hanging="360"/>
      </w:pPr>
      <w:rPr>
        <w:rFonts w:ascii="Arial" w:hAnsi="Arial" w:hint="default"/>
      </w:rPr>
    </w:lvl>
    <w:lvl w:ilvl="3" w:tplc="F74CA0B0" w:tentative="1">
      <w:start w:val="1"/>
      <w:numFmt w:val="bullet"/>
      <w:lvlText w:val="•"/>
      <w:lvlJc w:val="left"/>
      <w:pPr>
        <w:tabs>
          <w:tab w:val="num" w:pos="3240"/>
        </w:tabs>
        <w:ind w:left="3240" w:hanging="360"/>
      </w:pPr>
      <w:rPr>
        <w:rFonts w:ascii="Arial" w:hAnsi="Arial" w:hint="default"/>
      </w:rPr>
    </w:lvl>
    <w:lvl w:ilvl="4" w:tplc="24484A38" w:tentative="1">
      <w:start w:val="1"/>
      <w:numFmt w:val="bullet"/>
      <w:lvlText w:val="•"/>
      <w:lvlJc w:val="left"/>
      <w:pPr>
        <w:tabs>
          <w:tab w:val="num" w:pos="3960"/>
        </w:tabs>
        <w:ind w:left="3960" w:hanging="360"/>
      </w:pPr>
      <w:rPr>
        <w:rFonts w:ascii="Arial" w:hAnsi="Arial" w:hint="default"/>
      </w:rPr>
    </w:lvl>
    <w:lvl w:ilvl="5" w:tplc="BFE08C00" w:tentative="1">
      <w:start w:val="1"/>
      <w:numFmt w:val="bullet"/>
      <w:lvlText w:val="•"/>
      <w:lvlJc w:val="left"/>
      <w:pPr>
        <w:tabs>
          <w:tab w:val="num" w:pos="4680"/>
        </w:tabs>
        <w:ind w:left="4680" w:hanging="360"/>
      </w:pPr>
      <w:rPr>
        <w:rFonts w:ascii="Arial" w:hAnsi="Arial" w:hint="default"/>
      </w:rPr>
    </w:lvl>
    <w:lvl w:ilvl="6" w:tplc="66C02EFC" w:tentative="1">
      <w:start w:val="1"/>
      <w:numFmt w:val="bullet"/>
      <w:lvlText w:val="•"/>
      <w:lvlJc w:val="left"/>
      <w:pPr>
        <w:tabs>
          <w:tab w:val="num" w:pos="5400"/>
        </w:tabs>
        <w:ind w:left="5400" w:hanging="360"/>
      </w:pPr>
      <w:rPr>
        <w:rFonts w:ascii="Arial" w:hAnsi="Arial" w:hint="default"/>
      </w:rPr>
    </w:lvl>
    <w:lvl w:ilvl="7" w:tplc="0570DB76" w:tentative="1">
      <w:start w:val="1"/>
      <w:numFmt w:val="bullet"/>
      <w:lvlText w:val="•"/>
      <w:lvlJc w:val="left"/>
      <w:pPr>
        <w:tabs>
          <w:tab w:val="num" w:pos="6120"/>
        </w:tabs>
        <w:ind w:left="6120" w:hanging="360"/>
      </w:pPr>
      <w:rPr>
        <w:rFonts w:ascii="Arial" w:hAnsi="Arial" w:hint="default"/>
      </w:rPr>
    </w:lvl>
    <w:lvl w:ilvl="8" w:tplc="E2DEFCC6" w:tentative="1">
      <w:start w:val="1"/>
      <w:numFmt w:val="bullet"/>
      <w:lvlText w:val="•"/>
      <w:lvlJc w:val="left"/>
      <w:pPr>
        <w:tabs>
          <w:tab w:val="num" w:pos="6840"/>
        </w:tabs>
        <w:ind w:left="6840" w:hanging="360"/>
      </w:pPr>
      <w:rPr>
        <w:rFonts w:ascii="Arial" w:hAnsi="Arial" w:hint="default"/>
      </w:rPr>
    </w:lvl>
  </w:abstractNum>
  <w:abstractNum w:abstractNumId="45" w15:restartNumberingAfterBreak="0">
    <w:nsid w:val="639766F8"/>
    <w:multiLevelType w:val="hybridMultilevel"/>
    <w:tmpl w:val="E86CF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5A06644"/>
    <w:multiLevelType w:val="multilevel"/>
    <w:tmpl w:val="00368440"/>
    <w:lvl w:ilvl="0">
      <w:start w:val="9"/>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7" w15:restartNumberingAfterBreak="0">
    <w:nsid w:val="6AB43C5B"/>
    <w:multiLevelType w:val="hybridMultilevel"/>
    <w:tmpl w:val="7C3A2D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6F6E2FF4"/>
    <w:multiLevelType w:val="hybridMultilevel"/>
    <w:tmpl w:val="5FE2F14A"/>
    <w:lvl w:ilvl="0" w:tplc="C7B4FDAC">
      <w:start w:val="5"/>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10759AE"/>
    <w:multiLevelType w:val="hybridMultilevel"/>
    <w:tmpl w:val="6A1C4BF4"/>
    <w:lvl w:ilvl="0" w:tplc="5E347D8E">
      <w:start w:val="1"/>
      <w:numFmt w:val="bullet"/>
      <w:lvlText w:val="•"/>
      <w:lvlJc w:val="left"/>
      <w:pPr>
        <w:tabs>
          <w:tab w:val="num" w:pos="1080"/>
        </w:tabs>
        <w:ind w:left="1080" w:hanging="360"/>
      </w:pPr>
      <w:rPr>
        <w:rFonts w:ascii="Arial" w:hAnsi="Arial" w:hint="default"/>
      </w:rPr>
    </w:lvl>
    <w:lvl w:ilvl="1" w:tplc="3126CABE" w:tentative="1">
      <w:start w:val="1"/>
      <w:numFmt w:val="bullet"/>
      <w:lvlText w:val="•"/>
      <w:lvlJc w:val="left"/>
      <w:pPr>
        <w:tabs>
          <w:tab w:val="num" w:pos="1800"/>
        </w:tabs>
        <w:ind w:left="1800" w:hanging="360"/>
      </w:pPr>
      <w:rPr>
        <w:rFonts w:ascii="Arial" w:hAnsi="Arial" w:hint="default"/>
      </w:rPr>
    </w:lvl>
    <w:lvl w:ilvl="2" w:tplc="6A22FCD6" w:tentative="1">
      <w:start w:val="1"/>
      <w:numFmt w:val="bullet"/>
      <w:lvlText w:val="•"/>
      <w:lvlJc w:val="left"/>
      <w:pPr>
        <w:tabs>
          <w:tab w:val="num" w:pos="2520"/>
        </w:tabs>
        <w:ind w:left="2520" w:hanging="360"/>
      </w:pPr>
      <w:rPr>
        <w:rFonts w:ascii="Arial" w:hAnsi="Arial" w:hint="default"/>
      </w:rPr>
    </w:lvl>
    <w:lvl w:ilvl="3" w:tplc="4E9287CE" w:tentative="1">
      <w:start w:val="1"/>
      <w:numFmt w:val="bullet"/>
      <w:lvlText w:val="•"/>
      <w:lvlJc w:val="left"/>
      <w:pPr>
        <w:tabs>
          <w:tab w:val="num" w:pos="3240"/>
        </w:tabs>
        <w:ind w:left="3240" w:hanging="360"/>
      </w:pPr>
      <w:rPr>
        <w:rFonts w:ascii="Arial" w:hAnsi="Arial" w:hint="default"/>
      </w:rPr>
    </w:lvl>
    <w:lvl w:ilvl="4" w:tplc="87B81D4C" w:tentative="1">
      <w:start w:val="1"/>
      <w:numFmt w:val="bullet"/>
      <w:lvlText w:val="•"/>
      <w:lvlJc w:val="left"/>
      <w:pPr>
        <w:tabs>
          <w:tab w:val="num" w:pos="3960"/>
        </w:tabs>
        <w:ind w:left="3960" w:hanging="360"/>
      </w:pPr>
      <w:rPr>
        <w:rFonts w:ascii="Arial" w:hAnsi="Arial" w:hint="default"/>
      </w:rPr>
    </w:lvl>
    <w:lvl w:ilvl="5" w:tplc="6CD0DD04" w:tentative="1">
      <w:start w:val="1"/>
      <w:numFmt w:val="bullet"/>
      <w:lvlText w:val="•"/>
      <w:lvlJc w:val="left"/>
      <w:pPr>
        <w:tabs>
          <w:tab w:val="num" w:pos="4680"/>
        </w:tabs>
        <w:ind w:left="4680" w:hanging="360"/>
      </w:pPr>
      <w:rPr>
        <w:rFonts w:ascii="Arial" w:hAnsi="Arial" w:hint="default"/>
      </w:rPr>
    </w:lvl>
    <w:lvl w:ilvl="6" w:tplc="650CF086" w:tentative="1">
      <w:start w:val="1"/>
      <w:numFmt w:val="bullet"/>
      <w:lvlText w:val="•"/>
      <w:lvlJc w:val="left"/>
      <w:pPr>
        <w:tabs>
          <w:tab w:val="num" w:pos="5400"/>
        </w:tabs>
        <w:ind w:left="5400" w:hanging="360"/>
      </w:pPr>
      <w:rPr>
        <w:rFonts w:ascii="Arial" w:hAnsi="Arial" w:hint="default"/>
      </w:rPr>
    </w:lvl>
    <w:lvl w:ilvl="7" w:tplc="F8F0D6B2" w:tentative="1">
      <w:start w:val="1"/>
      <w:numFmt w:val="bullet"/>
      <w:lvlText w:val="•"/>
      <w:lvlJc w:val="left"/>
      <w:pPr>
        <w:tabs>
          <w:tab w:val="num" w:pos="6120"/>
        </w:tabs>
        <w:ind w:left="6120" w:hanging="360"/>
      </w:pPr>
      <w:rPr>
        <w:rFonts w:ascii="Arial" w:hAnsi="Arial" w:hint="default"/>
      </w:rPr>
    </w:lvl>
    <w:lvl w:ilvl="8" w:tplc="F4C4AC44" w:tentative="1">
      <w:start w:val="1"/>
      <w:numFmt w:val="bullet"/>
      <w:lvlText w:val="•"/>
      <w:lvlJc w:val="left"/>
      <w:pPr>
        <w:tabs>
          <w:tab w:val="num" w:pos="6840"/>
        </w:tabs>
        <w:ind w:left="6840" w:hanging="360"/>
      </w:pPr>
      <w:rPr>
        <w:rFonts w:ascii="Arial" w:hAnsi="Arial" w:hint="default"/>
      </w:rPr>
    </w:lvl>
  </w:abstractNum>
  <w:abstractNum w:abstractNumId="50" w15:restartNumberingAfterBreak="0">
    <w:nsid w:val="727D0053"/>
    <w:multiLevelType w:val="multilevel"/>
    <w:tmpl w:val="03760B88"/>
    <w:styleLink w:val="Style1"/>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73641D64"/>
    <w:multiLevelType w:val="multilevel"/>
    <w:tmpl w:val="84DA12B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2" w15:restartNumberingAfterBreak="0">
    <w:nsid w:val="73863EA9"/>
    <w:multiLevelType w:val="multilevel"/>
    <w:tmpl w:val="F5A4589A"/>
    <w:lvl w:ilvl="0">
      <w:start w:val="4"/>
      <w:numFmt w:val="decimal"/>
      <w:lvlText w:val="%1"/>
      <w:lvlJc w:val="left"/>
      <w:pPr>
        <w:ind w:left="360" w:hanging="360"/>
      </w:pPr>
      <w:rPr>
        <w:rFonts w:ascii="Arial" w:eastAsiaTheme="minorEastAsia" w:hAnsi="Arial" w:cs="Arial" w:hint="default"/>
        <w:b/>
        <w:color w:val="FFFFFF"/>
        <w:sz w:val="32"/>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53" w15:restartNumberingAfterBreak="0">
    <w:nsid w:val="75783BC3"/>
    <w:multiLevelType w:val="hybridMultilevel"/>
    <w:tmpl w:val="379CD06E"/>
    <w:lvl w:ilvl="0" w:tplc="B02E4DFE">
      <w:start w:val="1"/>
      <w:numFmt w:val="bullet"/>
      <w:lvlText w:val="•"/>
      <w:lvlJc w:val="left"/>
      <w:pPr>
        <w:tabs>
          <w:tab w:val="num" w:pos="720"/>
        </w:tabs>
        <w:ind w:left="720" w:hanging="360"/>
      </w:pPr>
      <w:rPr>
        <w:rFonts w:ascii="Arial" w:hAnsi="Arial" w:hint="default"/>
      </w:rPr>
    </w:lvl>
    <w:lvl w:ilvl="1" w:tplc="8E0AA2C4">
      <w:numFmt w:val="bullet"/>
      <w:lvlText w:val="–"/>
      <w:lvlJc w:val="left"/>
      <w:pPr>
        <w:tabs>
          <w:tab w:val="num" w:pos="1440"/>
        </w:tabs>
        <w:ind w:left="1440" w:hanging="360"/>
      </w:pPr>
      <w:rPr>
        <w:rFonts w:ascii="Arial" w:hAnsi="Arial" w:hint="default"/>
      </w:rPr>
    </w:lvl>
    <w:lvl w:ilvl="2" w:tplc="B1220852">
      <w:start w:val="1"/>
      <w:numFmt w:val="bullet"/>
      <w:lvlText w:val="•"/>
      <w:lvlJc w:val="left"/>
      <w:pPr>
        <w:tabs>
          <w:tab w:val="num" w:pos="2160"/>
        </w:tabs>
        <w:ind w:left="2160" w:hanging="360"/>
      </w:pPr>
      <w:rPr>
        <w:rFonts w:ascii="Arial" w:hAnsi="Arial" w:hint="default"/>
      </w:rPr>
    </w:lvl>
    <w:lvl w:ilvl="3" w:tplc="AF06F3C6">
      <w:start w:val="1"/>
      <w:numFmt w:val="bullet"/>
      <w:lvlText w:val="•"/>
      <w:lvlJc w:val="left"/>
      <w:pPr>
        <w:tabs>
          <w:tab w:val="num" w:pos="2880"/>
        </w:tabs>
        <w:ind w:left="2880" w:hanging="360"/>
      </w:pPr>
      <w:rPr>
        <w:rFonts w:ascii="Arial" w:hAnsi="Arial" w:hint="default"/>
      </w:rPr>
    </w:lvl>
    <w:lvl w:ilvl="4" w:tplc="A66E68DA">
      <w:start w:val="1"/>
      <w:numFmt w:val="bullet"/>
      <w:lvlText w:val="•"/>
      <w:lvlJc w:val="left"/>
      <w:pPr>
        <w:tabs>
          <w:tab w:val="num" w:pos="3600"/>
        </w:tabs>
        <w:ind w:left="3600" w:hanging="360"/>
      </w:pPr>
      <w:rPr>
        <w:rFonts w:ascii="Arial" w:hAnsi="Arial" w:hint="default"/>
      </w:rPr>
    </w:lvl>
    <w:lvl w:ilvl="5" w:tplc="8E0AA2C4">
      <w:numFmt w:val="bullet"/>
      <w:lvlText w:val="–"/>
      <w:lvlJc w:val="left"/>
      <w:pPr>
        <w:tabs>
          <w:tab w:val="num" w:pos="4320"/>
        </w:tabs>
        <w:ind w:left="4320" w:hanging="360"/>
      </w:pPr>
      <w:rPr>
        <w:rFonts w:ascii="Arial" w:hAnsi="Arial" w:hint="default"/>
      </w:rPr>
    </w:lvl>
    <w:lvl w:ilvl="6" w:tplc="40BAA1D6">
      <w:start w:val="1"/>
      <w:numFmt w:val="bullet"/>
      <w:lvlText w:val="•"/>
      <w:lvlJc w:val="left"/>
      <w:pPr>
        <w:tabs>
          <w:tab w:val="num" w:pos="5040"/>
        </w:tabs>
        <w:ind w:left="5040" w:hanging="360"/>
      </w:pPr>
      <w:rPr>
        <w:rFonts w:ascii="Arial" w:hAnsi="Arial" w:hint="default"/>
      </w:rPr>
    </w:lvl>
    <w:lvl w:ilvl="7" w:tplc="31DE5F4C" w:tentative="1">
      <w:start w:val="1"/>
      <w:numFmt w:val="bullet"/>
      <w:lvlText w:val="•"/>
      <w:lvlJc w:val="left"/>
      <w:pPr>
        <w:tabs>
          <w:tab w:val="num" w:pos="5760"/>
        </w:tabs>
        <w:ind w:left="5760" w:hanging="360"/>
      </w:pPr>
      <w:rPr>
        <w:rFonts w:ascii="Arial" w:hAnsi="Arial" w:hint="default"/>
      </w:rPr>
    </w:lvl>
    <w:lvl w:ilvl="8" w:tplc="5B80A76A" w:tentative="1">
      <w:start w:val="1"/>
      <w:numFmt w:val="bullet"/>
      <w:lvlText w:val="•"/>
      <w:lvlJc w:val="left"/>
      <w:pPr>
        <w:tabs>
          <w:tab w:val="num" w:pos="6480"/>
        </w:tabs>
        <w:ind w:left="6480" w:hanging="360"/>
      </w:pPr>
      <w:rPr>
        <w:rFonts w:ascii="Arial" w:hAnsi="Arial" w:hint="default"/>
      </w:rPr>
    </w:lvl>
  </w:abstractNum>
  <w:abstractNum w:abstractNumId="54" w15:restartNumberingAfterBreak="0">
    <w:nsid w:val="769328C7"/>
    <w:multiLevelType w:val="multilevel"/>
    <w:tmpl w:val="03760B88"/>
    <w:numStyleLink w:val="Style1"/>
  </w:abstractNum>
  <w:abstractNum w:abstractNumId="55" w15:restartNumberingAfterBreak="0">
    <w:nsid w:val="7751285C"/>
    <w:multiLevelType w:val="hybridMultilevel"/>
    <w:tmpl w:val="22CEBF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9877B76"/>
    <w:multiLevelType w:val="multilevel"/>
    <w:tmpl w:val="3E64E7C2"/>
    <w:lvl w:ilvl="0">
      <w:start w:val="5"/>
      <w:numFmt w:val="decimal"/>
      <w:lvlText w:val="%1"/>
      <w:lvlJc w:val="left"/>
      <w:pPr>
        <w:ind w:left="360" w:hanging="360"/>
      </w:pPr>
      <w:rPr>
        <w:rFonts w:asciiTheme="majorHAnsi" w:eastAsiaTheme="majorEastAsia" w:hAnsiTheme="majorHAnsi" w:cstheme="majorBidi" w:hint="default"/>
        <w:sz w:val="26"/>
      </w:rPr>
    </w:lvl>
    <w:lvl w:ilvl="1">
      <w:start w:val="2"/>
      <w:numFmt w:val="decimal"/>
      <w:lvlText w:val="%1.%2"/>
      <w:lvlJc w:val="left"/>
      <w:pPr>
        <w:ind w:left="720" w:hanging="360"/>
      </w:pPr>
      <w:rPr>
        <w:rFonts w:asciiTheme="majorHAnsi" w:eastAsiaTheme="majorEastAsia" w:hAnsiTheme="majorHAnsi" w:cstheme="majorBidi" w:hint="default"/>
        <w:sz w:val="26"/>
      </w:rPr>
    </w:lvl>
    <w:lvl w:ilvl="2">
      <w:start w:val="1"/>
      <w:numFmt w:val="decimal"/>
      <w:lvlText w:val="%1.%2.%3"/>
      <w:lvlJc w:val="left"/>
      <w:pPr>
        <w:ind w:left="1440" w:hanging="720"/>
      </w:pPr>
      <w:rPr>
        <w:rFonts w:asciiTheme="majorHAnsi" w:eastAsiaTheme="majorEastAsia" w:hAnsiTheme="majorHAnsi" w:cstheme="majorBidi" w:hint="default"/>
        <w:sz w:val="26"/>
      </w:rPr>
    </w:lvl>
    <w:lvl w:ilvl="3">
      <w:start w:val="1"/>
      <w:numFmt w:val="decimal"/>
      <w:lvlText w:val="%1.%2.%3.%4"/>
      <w:lvlJc w:val="left"/>
      <w:pPr>
        <w:ind w:left="1800" w:hanging="720"/>
      </w:pPr>
      <w:rPr>
        <w:rFonts w:asciiTheme="majorHAnsi" w:eastAsiaTheme="majorEastAsia" w:hAnsiTheme="majorHAnsi" w:cstheme="majorBidi" w:hint="default"/>
        <w:sz w:val="26"/>
      </w:rPr>
    </w:lvl>
    <w:lvl w:ilvl="4">
      <w:start w:val="1"/>
      <w:numFmt w:val="decimal"/>
      <w:lvlText w:val="%1.%2.%3.%4.%5"/>
      <w:lvlJc w:val="left"/>
      <w:pPr>
        <w:ind w:left="2520" w:hanging="1080"/>
      </w:pPr>
      <w:rPr>
        <w:rFonts w:asciiTheme="majorHAnsi" w:eastAsiaTheme="majorEastAsia" w:hAnsiTheme="majorHAnsi" w:cstheme="majorBidi" w:hint="default"/>
        <w:sz w:val="26"/>
      </w:rPr>
    </w:lvl>
    <w:lvl w:ilvl="5">
      <w:start w:val="1"/>
      <w:numFmt w:val="decimal"/>
      <w:lvlText w:val="%1.%2.%3.%4.%5.%6"/>
      <w:lvlJc w:val="left"/>
      <w:pPr>
        <w:ind w:left="2880" w:hanging="1080"/>
      </w:pPr>
      <w:rPr>
        <w:rFonts w:asciiTheme="majorHAnsi" w:eastAsiaTheme="majorEastAsia" w:hAnsiTheme="majorHAnsi" w:cstheme="majorBidi" w:hint="default"/>
        <w:sz w:val="26"/>
      </w:rPr>
    </w:lvl>
    <w:lvl w:ilvl="6">
      <w:start w:val="1"/>
      <w:numFmt w:val="decimal"/>
      <w:lvlText w:val="%1.%2.%3.%4.%5.%6.%7"/>
      <w:lvlJc w:val="left"/>
      <w:pPr>
        <w:ind w:left="3600" w:hanging="1440"/>
      </w:pPr>
      <w:rPr>
        <w:rFonts w:asciiTheme="majorHAnsi" w:eastAsiaTheme="majorEastAsia" w:hAnsiTheme="majorHAnsi" w:cstheme="majorBidi" w:hint="default"/>
        <w:sz w:val="26"/>
      </w:rPr>
    </w:lvl>
    <w:lvl w:ilvl="7">
      <w:start w:val="1"/>
      <w:numFmt w:val="decimal"/>
      <w:lvlText w:val="%1.%2.%3.%4.%5.%6.%7.%8"/>
      <w:lvlJc w:val="left"/>
      <w:pPr>
        <w:ind w:left="3960" w:hanging="1440"/>
      </w:pPr>
      <w:rPr>
        <w:rFonts w:asciiTheme="majorHAnsi" w:eastAsiaTheme="majorEastAsia" w:hAnsiTheme="majorHAnsi" w:cstheme="majorBidi" w:hint="default"/>
        <w:sz w:val="26"/>
      </w:rPr>
    </w:lvl>
    <w:lvl w:ilvl="8">
      <w:start w:val="1"/>
      <w:numFmt w:val="decimal"/>
      <w:lvlText w:val="%1.%2.%3.%4.%5.%6.%7.%8.%9"/>
      <w:lvlJc w:val="left"/>
      <w:pPr>
        <w:ind w:left="4320" w:hanging="1440"/>
      </w:pPr>
      <w:rPr>
        <w:rFonts w:asciiTheme="majorHAnsi" w:eastAsiaTheme="majorEastAsia" w:hAnsiTheme="majorHAnsi" w:cstheme="majorBidi" w:hint="default"/>
        <w:sz w:val="26"/>
      </w:rPr>
    </w:lvl>
  </w:abstractNum>
  <w:abstractNum w:abstractNumId="57" w15:restartNumberingAfterBreak="0">
    <w:nsid w:val="79CF4C9E"/>
    <w:multiLevelType w:val="hybridMultilevel"/>
    <w:tmpl w:val="05BC7F1C"/>
    <w:lvl w:ilvl="0" w:tplc="04090001">
      <w:start w:val="1"/>
      <w:numFmt w:val="bullet"/>
      <w:lvlText w:val=""/>
      <w:lvlJc w:val="left"/>
      <w:pPr>
        <w:ind w:left="3625" w:hanging="360"/>
      </w:pPr>
      <w:rPr>
        <w:rFonts w:ascii="Symbol" w:hAnsi="Symbol" w:hint="default"/>
      </w:rPr>
    </w:lvl>
    <w:lvl w:ilvl="1" w:tplc="04090003" w:tentative="1">
      <w:start w:val="1"/>
      <w:numFmt w:val="bullet"/>
      <w:lvlText w:val="o"/>
      <w:lvlJc w:val="left"/>
      <w:pPr>
        <w:ind w:left="4345" w:hanging="360"/>
      </w:pPr>
      <w:rPr>
        <w:rFonts w:ascii="Courier New" w:hAnsi="Courier New" w:cs="Courier New" w:hint="default"/>
      </w:rPr>
    </w:lvl>
    <w:lvl w:ilvl="2" w:tplc="04090005" w:tentative="1">
      <w:start w:val="1"/>
      <w:numFmt w:val="bullet"/>
      <w:lvlText w:val=""/>
      <w:lvlJc w:val="left"/>
      <w:pPr>
        <w:ind w:left="5065" w:hanging="360"/>
      </w:pPr>
      <w:rPr>
        <w:rFonts w:ascii="Wingdings" w:hAnsi="Wingdings" w:hint="default"/>
      </w:rPr>
    </w:lvl>
    <w:lvl w:ilvl="3" w:tplc="04090001" w:tentative="1">
      <w:start w:val="1"/>
      <w:numFmt w:val="bullet"/>
      <w:lvlText w:val=""/>
      <w:lvlJc w:val="left"/>
      <w:pPr>
        <w:ind w:left="5785" w:hanging="360"/>
      </w:pPr>
      <w:rPr>
        <w:rFonts w:ascii="Symbol" w:hAnsi="Symbol" w:hint="default"/>
      </w:rPr>
    </w:lvl>
    <w:lvl w:ilvl="4" w:tplc="04090003" w:tentative="1">
      <w:start w:val="1"/>
      <w:numFmt w:val="bullet"/>
      <w:lvlText w:val="o"/>
      <w:lvlJc w:val="left"/>
      <w:pPr>
        <w:ind w:left="6505" w:hanging="360"/>
      </w:pPr>
      <w:rPr>
        <w:rFonts w:ascii="Courier New" w:hAnsi="Courier New" w:cs="Courier New" w:hint="default"/>
      </w:rPr>
    </w:lvl>
    <w:lvl w:ilvl="5" w:tplc="04090005" w:tentative="1">
      <w:start w:val="1"/>
      <w:numFmt w:val="bullet"/>
      <w:lvlText w:val=""/>
      <w:lvlJc w:val="left"/>
      <w:pPr>
        <w:ind w:left="7225" w:hanging="360"/>
      </w:pPr>
      <w:rPr>
        <w:rFonts w:ascii="Wingdings" w:hAnsi="Wingdings" w:hint="default"/>
      </w:rPr>
    </w:lvl>
    <w:lvl w:ilvl="6" w:tplc="04090001" w:tentative="1">
      <w:start w:val="1"/>
      <w:numFmt w:val="bullet"/>
      <w:lvlText w:val=""/>
      <w:lvlJc w:val="left"/>
      <w:pPr>
        <w:ind w:left="7945" w:hanging="360"/>
      </w:pPr>
      <w:rPr>
        <w:rFonts w:ascii="Symbol" w:hAnsi="Symbol" w:hint="default"/>
      </w:rPr>
    </w:lvl>
    <w:lvl w:ilvl="7" w:tplc="04090003" w:tentative="1">
      <w:start w:val="1"/>
      <w:numFmt w:val="bullet"/>
      <w:lvlText w:val="o"/>
      <w:lvlJc w:val="left"/>
      <w:pPr>
        <w:ind w:left="8665" w:hanging="360"/>
      </w:pPr>
      <w:rPr>
        <w:rFonts w:ascii="Courier New" w:hAnsi="Courier New" w:cs="Courier New" w:hint="default"/>
      </w:rPr>
    </w:lvl>
    <w:lvl w:ilvl="8" w:tplc="04090005" w:tentative="1">
      <w:start w:val="1"/>
      <w:numFmt w:val="bullet"/>
      <w:lvlText w:val=""/>
      <w:lvlJc w:val="left"/>
      <w:pPr>
        <w:ind w:left="9385" w:hanging="360"/>
      </w:pPr>
      <w:rPr>
        <w:rFonts w:ascii="Wingdings" w:hAnsi="Wingdings" w:hint="default"/>
      </w:rPr>
    </w:lvl>
  </w:abstractNum>
  <w:abstractNum w:abstractNumId="58" w15:restartNumberingAfterBreak="0">
    <w:nsid w:val="7BCE67FC"/>
    <w:multiLevelType w:val="hybridMultilevel"/>
    <w:tmpl w:val="D8A60530"/>
    <w:lvl w:ilvl="0" w:tplc="792AB008">
      <w:start w:val="1"/>
      <w:numFmt w:val="bullet"/>
      <w:lvlText w:val="•"/>
      <w:lvlJc w:val="left"/>
      <w:pPr>
        <w:tabs>
          <w:tab w:val="num" w:pos="720"/>
        </w:tabs>
        <w:ind w:left="720" w:hanging="360"/>
      </w:pPr>
      <w:rPr>
        <w:rFonts w:ascii="Arial" w:hAnsi="Arial" w:hint="default"/>
      </w:rPr>
    </w:lvl>
    <w:lvl w:ilvl="1" w:tplc="C30AE492" w:tentative="1">
      <w:start w:val="1"/>
      <w:numFmt w:val="bullet"/>
      <w:lvlText w:val="•"/>
      <w:lvlJc w:val="left"/>
      <w:pPr>
        <w:tabs>
          <w:tab w:val="num" w:pos="1440"/>
        </w:tabs>
        <w:ind w:left="1440" w:hanging="360"/>
      </w:pPr>
      <w:rPr>
        <w:rFonts w:ascii="Arial" w:hAnsi="Arial" w:hint="default"/>
      </w:rPr>
    </w:lvl>
    <w:lvl w:ilvl="2" w:tplc="4F224E06" w:tentative="1">
      <w:start w:val="1"/>
      <w:numFmt w:val="bullet"/>
      <w:lvlText w:val="•"/>
      <w:lvlJc w:val="left"/>
      <w:pPr>
        <w:tabs>
          <w:tab w:val="num" w:pos="2160"/>
        </w:tabs>
        <w:ind w:left="2160" w:hanging="360"/>
      </w:pPr>
      <w:rPr>
        <w:rFonts w:ascii="Arial" w:hAnsi="Arial" w:hint="default"/>
      </w:rPr>
    </w:lvl>
    <w:lvl w:ilvl="3" w:tplc="98C8A192" w:tentative="1">
      <w:start w:val="1"/>
      <w:numFmt w:val="bullet"/>
      <w:lvlText w:val="•"/>
      <w:lvlJc w:val="left"/>
      <w:pPr>
        <w:tabs>
          <w:tab w:val="num" w:pos="2880"/>
        </w:tabs>
        <w:ind w:left="2880" w:hanging="360"/>
      </w:pPr>
      <w:rPr>
        <w:rFonts w:ascii="Arial" w:hAnsi="Arial" w:hint="default"/>
      </w:rPr>
    </w:lvl>
    <w:lvl w:ilvl="4" w:tplc="CA98C682" w:tentative="1">
      <w:start w:val="1"/>
      <w:numFmt w:val="bullet"/>
      <w:lvlText w:val="•"/>
      <w:lvlJc w:val="left"/>
      <w:pPr>
        <w:tabs>
          <w:tab w:val="num" w:pos="3600"/>
        </w:tabs>
        <w:ind w:left="3600" w:hanging="360"/>
      </w:pPr>
      <w:rPr>
        <w:rFonts w:ascii="Arial" w:hAnsi="Arial" w:hint="default"/>
      </w:rPr>
    </w:lvl>
    <w:lvl w:ilvl="5" w:tplc="EA729874" w:tentative="1">
      <w:start w:val="1"/>
      <w:numFmt w:val="bullet"/>
      <w:lvlText w:val="•"/>
      <w:lvlJc w:val="left"/>
      <w:pPr>
        <w:tabs>
          <w:tab w:val="num" w:pos="4320"/>
        </w:tabs>
        <w:ind w:left="4320" w:hanging="360"/>
      </w:pPr>
      <w:rPr>
        <w:rFonts w:ascii="Arial" w:hAnsi="Arial" w:hint="default"/>
      </w:rPr>
    </w:lvl>
    <w:lvl w:ilvl="6" w:tplc="252C7534" w:tentative="1">
      <w:start w:val="1"/>
      <w:numFmt w:val="bullet"/>
      <w:lvlText w:val="•"/>
      <w:lvlJc w:val="left"/>
      <w:pPr>
        <w:tabs>
          <w:tab w:val="num" w:pos="5040"/>
        </w:tabs>
        <w:ind w:left="5040" w:hanging="360"/>
      </w:pPr>
      <w:rPr>
        <w:rFonts w:ascii="Arial" w:hAnsi="Arial" w:hint="default"/>
      </w:rPr>
    </w:lvl>
    <w:lvl w:ilvl="7" w:tplc="E9946402" w:tentative="1">
      <w:start w:val="1"/>
      <w:numFmt w:val="bullet"/>
      <w:lvlText w:val="•"/>
      <w:lvlJc w:val="left"/>
      <w:pPr>
        <w:tabs>
          <w:tab w:val="num" w:pos="5760"/>
        </w:tabs>
        <w:ind w:left="5760" w:hanging="360"/>
      </w:pPr>
      <w:rPr>
        <w:rFonts w:ascii="Arial" w:hAnsi="Arial" w:hint="default"/>
      </w:rPr>
    </w:lvl>
    <w:lvl w:ilvl="8" w:tplc="0424494E" w:tentative="1">
      <w:start w:val="1"/>
      <w:numFmt w:val="bullet"/>
      <w:lvlText w:val="•"/>
      <w:lvlJc w:val="left"/>
      <w:pPr>
        <w:tabs>
          <w:tab w:val="num" w:pos="6480"/>
        </w:tabs>
        <w:ind w:left="6480" w:hanging="360"/>
      </w:pPr>
      <w:rPr>
        <w:rFonts w:ascii="Arial" w:hAnsi="Arial" w:hint="default"/>
      </w:rPr>
    </w:lvl>
  </w:abstractNum>
  <w:abstractNum w:abstractNumId="59" w15:restartNumberingAfterBreak="0">
    <w:nsid w:val="7EBF4434"/>
    <w:multiLevelType w:val="hybridMultilevel"/>
    <w:tmpl w:val="FAD670B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37"/>
  </w:num>
  <w:num w:numId="2">
    <w:abstractNumId w:val="13"/>
  </w:num>
  <w:num w:numId="3">
    <w:abstractNumId w:val="5"/>
  </w:num>
  <w:num w:numId="4">
    <w:abstractNumId w:val="9"/>
  </w:num>
  <w:num w:numId="5">
    <w:abstractNumId w:val="49"/>
  </w:num>
  <w:num w:numId="6">
    <w:abstractNumId w:val="44"/>
  </w:num>
  <w:num w:numId="7">
    <w:abstractNumId w:val="31"/>
  </w:num>
  <w:num w:numId="8">
    <w:abstractNumId w:val="40"/>
  </w:num>
  <w:num w:numId="9">
    <w:abstractNumId w:val="35"/>
  </w:num>
  <w:num w:numId="10">
    <w:abstractNumId w:val="29"/>
  </w:num>
  <w:num w:numId="11">
    <w:abstractNumId w:val="59"/>
  </w:num>
  <w:num w:numId="12">
    <w:abstractNumId w:val="32"/>
  </w:num>
  <w:num w:numId="13">
    <w:abstractNumId w:val="57"/>
  </w:num>
  <w:num w:numId="14">
    <w:abstractNumId w:val="8"/>
  </w:num>
  <w:num w:numId="15">
    <w:abstractNumId w:val="39"/>
  </w:num>
  <w:num w:numId="16">
    <w:abstractNumId w:val="10"/>
  </w:num>
  <w:num w:numId="17">
    <w:abstractNumId w:val="21"/>
  </w:num>
  <w:num w:numId="18">
    <w:abstractNumId w:val="1"/>
  </w:num>
  <w:num w:numId="19">
    <w:abstractNumId w:val="45"/>
  </w:num>
  <w:num w:numId="20">
    <w:abstractNumId w:val="11"/>
  </w:num>
  <w:num w:numId="21">
    <w:abstractNumId w:val="47"/>
  </w:num>
  <w:num w:numId="22">
    <w:abstractNumId w:val="22"/>
  </w:num>
  <w:num w:numId="23">
    <w:abstractNumId w:val="58"/>
  </w:num>
  <w:num w:numId="24">
    <w:abstractNumId w:val="3"/>
  </w:num>
  <w:num w:numId="25">
    <w:abstractNumId w:val="27"/>
  </w:num>
  <w:num w:numId="26">
    <w:abstractNumId w:val="2"/>
  </w:num>
  <w:num w:numId="27">
    <w:abstractNumId w:val="16"/>
  </w:num>
  <w:num w:numId="28">
    <w:abstractNumId w:val="18"/>
  </w:num>
  <w:num w:numId="29">
    <w:abstractNumId w:val="33"/>
  </w:num>
  <w:num w:numId="30">
    <w:abstractNumId w:val="43"/>
  </w:num>
  <w:num w:numId="31">
    <w:abstractNumId w:val="17"/>
  </w:num>
  <w:num w:numId="32">
    <w:abstractNumId w:val="48"/>
  </w:num>
  <w:num w:numId="33">
    <w:abstractNumId w:val="56"/>
  </w:num>
  <w:num w:numId="34">
    <w:abstractNumId w:val="24"/>
  </w:num>
  <w:num w:numId="35">
    <w:abstractNumId w:val="51"/>
  </w:num>
  <w:num w:numId="36">
    <w:abstractNumId w:val="26"/>
  </w:num>
  <w:num w:numId="37">
    <w:abstractNumId w:val="38"/>
  </w:num>
  <w:num w:numId="38">
    <w:abstractNumId w:val="36"/>
  </w:num>
  <w:num w:numId="39">
    <w:abstractNumId w:val="55"/>
  </w:num>
  <w:num w:numId="40">
    <w:abstractNumId w:val="41"/>
  </w:num>
  <w:num w:numId="41">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2"/>
  </w:num>
  <w:num w:numId="43">
    <w:abstractNumId w:val="53"/>
  </w:num>
  <w:num w:numId="44">
    <w:abstractNumId w:val="0"/>
  </w:num>
  <w:num w:numId="45">
    <w:abstractNumId w:val="23"/>
  </w:num>
  <w:num w:numId="46">
    <w:abstractNumId w:val="15"/>
  </w:num>
  <w:num w:numId="4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9"/>
  </w:num>
  <w:num w:numId="49">
    <w:abstractNumId w:val="46"/>
  </w:num>
  <w:num w:numId="50">
    <w:abstractNumId w:val="7"/>
  </w:num>
  <w:num w:numId="51">
    <w:abstractNumId w:val="6"/>
  </w:num>
  <w:num w:numId="52">
    <w:abstractNumId w:val="4"/>
  </w:num>
  <w:num w:numId="53">
    <w:abstractNumId w:val="30"/>
  </w:num>
  <w:num w:numId="54">
    <w:abstractNumId w:val="50"/>
  </w:num>
  <w:num w:numId="55">
    <w:abstractNumId w:val="54"/>
    <w:lvlOverride w:ilvl="1">
      <w:lvl w:ilvl="1">
        <w:start w:val="1"/>
        <w:numFmt w:val="lowerLetter"/>
        <w:lvlText w:val="%2."/>
        <w:lvlJc w:val="left"/>
        <w:pPr>
          <w:ind w:left="1440" w:hanging="360"/>
        </w:pPr>
        <w:rPr>
          <w:b w:val="0"/>
        </w:rPr>
      </w:lvl>
    </w:lvlOverride>
  </w:num>
  <w:num w:numId="56">
    <w:abstractNumId w:val="42"/>
  </w:num>
  <w:num w:numId="57">
    <w:abstractNumId w:val="52"/>
  </w:num>
  <w:num w:numId="58">
    <w:abstractNumId w:val="14"/>
  </w:num>
  <w:num w:numId="59">
    <w:abstractNumId w:val="25"/>
  </w:num>
  <w:num w:numId="60">
    <w:abstractNumId w:val="34"/>
  </w:num>
  <w:num w:numId="61">
    <w:abstractNumId w:val="28"/>
  </w:num>
  <w:numIdMacAtCleanup w:val="5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UQ, NAZMUL">
    <w15:presenceInfo w15:providerId="AD" w15:userId="S-1-5-21-2057499049-1289676208-1959431660-11934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1EA9"/>
    <w:rsid w:val="000004B2"/>
    <w:rsid w:val="00000C03"/>
    <w:rsid w:val="00003FDF"/>
    <w:rsid w:val="00004046"/>
    <w:rsid w:val="0000473A"/>
    <w:rsid w:val="00005230"/>
    <w:rsid w:val="00007283"/>
    <w:rsid w:val="000118CE"/>
    <w:rsid w:val="00013270"/>
    <w:rsid w:val="00013A75"/>
    <w:rsid w:val="00015C76"/>
    <w:rsid w:val="00016AAF"/>
    <w:rsid w:val="000174E9"/>
    <w:rsid w:val="00021833"/>
    <w:rsid w:val="000260C1"/>
    <w:rsid w:val="0002662D"/>
    <w:rsid w:val="0002712F"/>
    <w:rsid w:val="000300B5"/>
    <w:rsid w:val="000329B0"/>
    <w:rsid w:val="00032FC9"/>
    <w:rsid w:val="00033C4D"/>
    <w:rsid w:val="00034CBE"/>
    <w:rsid w:val="000363B8"/>
    <w:rsid w:val="000363C6"/>
    <w:rsid w:val="0003696B"/>
    <w:rsid w:val="00037565"/>
    <w:rsid w:val="0004121E"/>
    <w:rsid w:val="0004144D"/>
    <w:rsid w:val="0004194C"/>
    <w:rsid w:val="00044925"/>
    <w:rsid w:val="00044CB8"/>
    <w:rsid w:val="000452FB"/>
    <w:rsid w:val="00045311"/>
    <w:rsid w:val="0004704E"/>
    <w:rsid w:val="000476DB"/>
    <w:rsid w:val="00050752"/>
    <w:rsid w:val="0005094F"/>
    <w:rsid w:val="00050BD3"/>
    <w:rsid w:val="00053744"/>
    <w:rsid w:val="00054BDC"/>
    <w:rsid w:val="00054C1E"/>
    <w:rsid w:val="00054D03"/>
    <w:rsid w:val="0005520F"/>
    <w:rsid w:val="00055C91"/>
    <w:rsid w:val="000562FE"/>
    <w:rsid w:val="000566BD"/>
    <w:rsid w:val="00056D59"/>
    <w:rsid w:val="000573F8"/>
    <w:rsid w:val="0005757C"/>
    <w:rsid w:val="00060280"/>
    <w:rsid w:val="00060A6C"/>
    <w:rsid w:val="00062E8E"/>
    <w:rsid w:val="00070212"/>
    <w:rsid w:val="00070337"/>
    <w:rsid w:val="00071916"/>
    <w:rsid w:val="0007289D"/>
    <w:rsid w:val="00073AB4"/>
    <w:rsid w:val="00074943"/>
    <w:rsid w:val="000777FF"/>
    <w:rsid w:val="00077E9F"/>
    <w:rsid w:val="00080294"/>
    <w:rsid w:val="00080710"/>
    <w:rsid w:val="00080844"/>
    <w:rsid w:val="00082883"/>
    <w:rsid w:val="000835CB"/>
    <w:rsid w:val="00084F65"/>
    <w:rsid w:val="00085221"/>
    <w:rsid w:val="00086ED3"/>
    <w:rsid w:val="000874D0"/>
    <w:rsid w:val="00087A46"/>
    <w:rsid w:val="00087C93"/>
    <w:rsid w:val="00090506"/>
    <w:rsid w:val="0009146E"/>
    <w:rsid w:val="000916CD"/>
    <w:rsid w:val="00091A02"/>
    <w:rsid w:val="00091F50"/>
    <w:rsid w:val="00091FA4"/>
    <w:rsid w:val="000924C5"/>
    <w:rsid w:val="00094C96"/>
    <w:rsid w:val="00095D62"/>
    <w:rsid w:val="0009769D"/>
    <w:rsid w:val="000A2753"/>
    <w:rsid w:val="000A3D50"/>
    <w:rsid w:val="000A4592"/>
    <w:rsid w:val="000A69D6"/>
    <w:rsid w:val="000A7417"/>
    <w:rsid w:val="000B0632"/>
    <w:rsid w:val="000B399C"/>
    <w:rsid w:val="000B4519"/>
    <w:rsid w:val="000B4EB6"/>
    <w:rsid w:val="000B4EE1"/>
    <w:rsid w:val="000B50FF"/>
    <w:rsid w:val="000B5618"/>
    <w:rsid w:val="000B5ED6"/>
    <w:rsid w:val="000B69D9"/>
    <w:rsid w:val="000B7DED"/>
    <w:rsid w:val="000C0F6D"/>
    <w:rsid w:val="000C1708"/>
    <w:rsid w:val="000C18BB"/>
    <w:rsid w:val="000C3771"/>
    <w:rsid w:val="000C420E"/>
    <w:rsid w:val="000C51E5"/>
    <w:rsid w:val="000C5B63"/>
    <w:rsid w:val="000C600C"/>
    <w:rsid w:val="000C7922"/>
    <w:rsid w:val="000C7C1A"/>
    <w:rsid w:val="000C7D12"/>
    <w:rsid w:val="000D085B"/>
    <w:rsid w:val="000D293A"/>
    <w:rsid w:val="000D294C"/>
    <w:rsid w:val="000D2AD0"/>
    <w:rsid w:val="000D313C"/>
    <w:rsid w:val="000D44E1"/>
    <w:rsid w:val="000D4573"/>
    <w:rsid w:val="000D56CD"/>
    <w:rsid w:val="000D6D0F"/>
    <w:rsid w:val="000D6EAA"/>
    <w:rsid w:val="000D7965"/>
    <w:rsid w:val="000D7AED"/>
    <w:rsid w:val="000E0418"/>
    <w:rsid w:val="000E1F42"/>
    <w:rsid w:val="000E2D0C"/>
    <w:rsid w:val="000E400F"/>
    <w:rsid w:val="000E5301"/>
    <w:rsid w:val="000E60F8"/>
    <w:rsid w:val="000E6D50"/>
    <w:rsid w:val="000E6DA9"/>
    <w:rsid w:val="000E7462"/>
    <w:rsid w:val="000F1085"/>
    <w:rsid w:val="000F2387"/>
    <w:rsid w:val="000F27A8"/>
    <w:rsid w:val="000F394F"/>
    <w:rsid w:val="000F7222"/>
    <w:rsid w:val="000F7DFA"/>
    <w:rsid w:val="00102868"/>
    <w:rsid w:val="00103E2B"/>
    <w:rsid w:val="00103EF9"/>
    <w:rsid w:val="001041E4"/>
    <w:rsid w:val="001055C8"/>
    <w:rsid w:val="00105C49"/>
    <w:rsid w:val="00105E71"/>
    <w:rsid w:val="001105E7"/>
    <w:rsid w:val="00111771"/>
    <w:rsid w:val="0011183E"/>
    <w:rsid w:val="0011250A"/>
    <w:rsid w:val="00112FC3"/>
    <w:rsid w:val="00113D85"/>
    <w:rsid w:val="00114318"/>
    <w:rsid w:val="00114A6D"/>
    <w:rsid w:val="001158EA"/>
    <w:rsid w:val="00115FE2"/>
    <w:rsid w:val="0011675F"/>
    <w:rsid w:val="00116D35"/>
    <w:rsid w:val="00117582"/>
    <w:rsid w:val="00117C8A"/>
    <w:rsid w:val="0012029B"/>
    <w:rsid w:val="00120D9D"/>
    <w:rsid w:val="00122ADD"/>
    <w:rsid w:val="0012365C"/>
    <w:rsid w:val="00123DAC"/>
    <w:rsid w:val="00124CB9"/>
    <w:rsid w:val="00131FA3"/>
    <w:rsid w:val="001321AC"/>
    <w:rsid w:val="00133311"/>
    <w:rsid w:val="00135649"/>
    <w:rsid w:val="0013724B"/>
    <w:rsid w:val="001376B3"/>
    <w:rsid w:val="00142B97"/>
    <w:rsid w:val="0014411B"/>
    <w:rsid w:val="00144BE3"/>
    <w:rsid w:val="0014542A"/>
    <w:rsid w:val="0014554D"/>
    <w:rsid w:val="001479FF"/>
    <w:rsid w:val="0015329B"/>
    <w:rsid w:val="001535DF"/>
    <w:rsid w:val="001545BA"/>
    <w:rsid w:val="00156876"/>
    <w:rsid w:val="00157EA6"/>
    <w:rsid w:val="00161108"/>
    <w:rsid w:val="0016167E"/>
    <w:rsid w:val="001617E2"/>
    <w:rsid w:val="00161BD1"/>
    <w:rsid w:val="00162493"/>
    <w:rsid w:val="001630CB"/>
    <w:rsid w:val="00163691"/>
    <w:rsid w:val="00163C0E"/>
    <w:rsid w:val="00164007"/>
    <w:rsid w:val="001674C7"/>
    <w:rsid w:val="00170728"/>
    <w:rsid w:val="00170D38"/>
    <w:rsid w:val="00172D4F"/>
    <w:rsid w:val="0017394E"/>
    <w:rsid w:val="00173CD5"/>
    <w:rsid w:val="0017531D"/>
    <w:rsid w:val="00175AA0"/>
    <w:rsid w:val="00175BCF"/>
    <w:rsid w:val="0018135A"/>
    <w:rsid w:val="00181E32"/>
    <w:rsid w:val="001839FC"/>
    <w:rsid w:val="00184B5E"/>
    <w:rsid w:val="00185624"/>
    <w:rsid w:val="00185697"/>
    <w:rsid w:val="00185A7B"/>
    <w:rsid w:val="0018628B"/>
    <w:rsid w:val="00187347"/>
    <w:rsid w:val="001923F1"/>
    <w:rsid w:val="001937D3"/>
    <w:rsid w:val="00195400"/>
    <w:rsid w:val="0019584B"/>
    <w:rsid w:val="0019590F"/>
    <w:rsid w:val="00196392"/>
    <w:rsid w:val="001A0048"/>
    <w:rsid w:val="001A043A"/>
    <w:rsid w:val="001A1C53"/>
    <w:rsid w:val="001A2701"/>
    <w:rsid w:val="001A2AF9"/>
    <w:rsid w:val="001A2C95"/>
    <w:rsid w:val="001A4759"/>
    <w:rsid w:val="001A47F2"/>
    <w:rsid w:val="001A6464"/>
    <w:rsid w:val="001A769D"/>
    <w:rsid w:val="001B119F"/>
    <w:rsid w:val="001B2287"/>
    <w:rsid w:val="001B2A69"/>
    <w:rsid w:val="001B4025"/>
    <w:rsid w:val="001B489A"/>
    <w:rsid w:val="001B62E6"/>
    <w:rsid w:val="001B7714"/>
    <w:rsid w:val="001C01A3"/>
    <w:rsid w:val="001C0AB7"/>
    <w:rsid w:val="001C1C1B"/>
    <w:rsid w:val="001C3699"/>
    <w:rsid w:val="001C4D7A"/>
    <w:rsid w:val="001C4EFC"/>
    <w:rsid w:val="001C52D8"/>
    <w:rsid w:val="001C5A6A"/>
    <w:rsid w:val="001C7112"/>
    <w:rsid w:val="001C77C4"/>
    <w:rsid w:val="001D046C"/>
    <w:rsid w:val="001D2CB9"/>
    <w:rsid w:val="001D3A82"/>
    <w:rsid w:val="001D5A4B"/>
    <w:rsid w:val="001D6D2E"/>
    <w:rsid w:val="001D6DCC"/>
    <w:rsid w:val="001D79FD"/>
    <w:rsid w:val="001E0E55"/>
    <w:rsid w:val="001E15C4"/>
    <w:rsid w:val="001E2A56"/>
    <w:rsid w:val="001E4968"/>
    <w:rsid w:val="001E500B"/>
    <w:rsid w:val="001E5630"/>
    <w:rsid w:val="001E6501"/>
    <w:rsid w:val="001E6EF0"/>
    <w:rsid w:val="001E7B04"/>
    <w:rsid w:val="001E7FCA"/>
    <w:rsid w:val="001F2FC7"/>
    <w:rsid w:val="001F2FF3"/>
    <w:rsid w:val="001F4FFD"/>
    <w:rsid w:val="001F6151"/>
    <w:rsid w:val="001F64A1"/>
    <w:rsid w:val="001F6FCB"/>
    <w:rsid w:val="001F6FD6"/>
    <w:rsid w:val="001F718C"/>
    <w:rsid w:val="002020F2"/>
    <w:rsid w:val="002028FF"/>
    <w:rsid w:val="002034E6"/>
    <w:rsid w:val="002038BB"/>
    <w:rsid w:val="00204371"/>
    <w:rsid w:val="00204667"/>
    <w:rsid w:val="00204D5D"/>
    <w:rsid w:val="002068B6"/>
    <w:rsid w:val="00206EF3"/>
    <w:rsid w:val="00212122"/>
    <w:rsid w:val="0021261A"/>
    <w:rsid w:val="00213DEE"/>
    <w:rsid w:val="0021680C"/>
    <w:rsid w:val="0022045C"/>
    <w:rsid w:val="00220760"/>
    <w:rsid w:val="00221E09"/>
    <w:rsid w:val="00222118"/>
    <w:rsid w:val="00222177"/>
    <w:rsid w:val="00224EBD"/>
    <w:rsid w:val="00225E87"/>
    <w:rsid w:val="002305E6"/>
    <w:rsid w:val="002325D5"/>
    <w:rsid w:val="00232855"/>
    <w:rsid w:val="00232E2C"/>
    <w:rsid w:val="002345C1"/>
    <w:rsid w:val="0023715C"/>
    <w:rsid w:val="0024065B"/>
    <w:rsid w:val="0024234E"/>
    <w:rsid w:val="00242C4B"/>
    <w:rsid w:val="002443A4"/>
    <w:rsid w:val="002449F6"/>
    <w:rsid w:val="00244C32"/>
    <w:rsid w:val="00245F90"/>
    <w:rsid w:val="0024746E"/>
    <w:rsid w:val="0024762E"/>
    <w:rsid w:val="002538A2"/>
    <w:rsid w:val="00254F2F"/>
    <w:rsid w:val="00256E36"/>
    <w:rsid w:val="00257EDF"/>
    <w:rsid w:val="00261FC6"/>
    <w:rsid w:val="00262670"/>
    <w:rsid w:val="002629CB"/>
    <w:rsid w:val="002635DF"/>
    <w:rsid w:val="00265185"/>
    <w:rsid w:val="00266E2C"/>
    <w:rsid w:val="002670DB"/>
    <w:rsid w:val="002674B1"/>
    <w:rsid w:val="00270290"/>
    <w:rsid w:val="00272FF7"/>
    <w:rsid w:val="002746E6"/>
    <w:rsid w:val="00274F80"/>
    <w:rsid w:val="00275129"/>
    <w:rsid w:val="002756A5"/>
    <w:rsid w:val="002756BF"/>
    <w:rsid w:val="00280901"/>
    <w:rsid w:val="00281481"/>
    <w:rsid w:val="00281521"/>
    <w:rsid w:val="002831EA"/>
    <w:rsid w:val="00284AB4"/>
    <w:rsid w:val="002863B4"/>
    <w:rsid w:val="00290C12"/>
    <w:rsid w:val="00291439"/>
    <w:rsid w:val="00291B28"/>
    <w:rsid w:val="002924EA"/>
    <w:rsid w:val="00292720"/>
    <w:rsid w:val="0029444A"/>
    <w:rsid w:val="00294A2D"/>
    <w:rsid w:val="00294F4F"/>
    <w:rsid w:val="00295672"/>
    <w:rsid w:val="00295C22"/>
    <w:rsid w:val="0029621E"/>
    <w:rsid w:val="00297182"/>
    <w:rsid w:val="0029719D"/>
    <w:rsid w:val="00297C82"/>
    <w:rsid w:val="002A1EA9"/>
    <w:rsid w:val="002A2DAC"/>
    <w:rsid w:val="002A4780"/>
    <w:rsid w:val="002A57F7"/>
    <w:rsid w:val="002B1085"/>
    <w:rsid w:val="002B17C2"/>
    <w:rsid w:val="002B248C"/>
    <w:rsid w:val="002B3A32"/>
    <w:rsid w:val="002B517F"/>
    <w:rsid w:val="002C0862"/>
    <w:rsid w:val="002C2993"/>
    <w:rsid w:val="002C33A9"/>
    <w:rsid w:val="002D1109"/>
    <w:rsid w:val="002D1554"/>
    <w:rsid w:val="002D2DB2"/>
    <w:rsid w:val="002D32D3"/>
    <w:rsid w:val="002D38C7"/>
    <w:rsid w:val="002D3958"/>
    <w:rsid w:val="002D3C80"/>
    <w:rsid w:val="002D5539"/>
    <w:rsid w:val="002D5802"/>
    <w:rsid w:val="002D74FC"/>
    <w:rsid w:val="002E5D8E"/>
    <w:rsid w:val="002E5E63"/>
    <w:rsid w:val="002F0705"/>
    <w:rsid w:val="002F1C22"/>
    <w:rsid w:val="002F28C0"/>
    <w:rsid w:val="002F530E"/>
    <w:rsid w:val="002F55FB"/>
    <w:rsid w:val="002F775A"/>
    <w:rsid w:val="003012AE"/>
    <w:rsid w:val="00301300"/>
    <w:rsid w:val="00301C7C"/>
    <w:rsid w:val="003020D5"/>
    <w:rsid w:val="00302B33"/>
    <w:rsid w:val="0030309C"/>
    <w:rsid w:val="00303537"/>
    <w:rsid w:val="0030518E"/>
    <w:rsid w:val="0030562C"/>
    <w:rsid w:val="003059E6"/>
    <w:rsid w:val="00305CDB"/>
    <w:rsid w:val="00306CA5"/>
    <w:rsid w:val="003070EA"/>
    <w:rsid w:val="00310490"/>
    <w:rsid w:val="00310B15"/>
    <w:rsid w:val="00311E86"/>
    <w:rsid w:val="00311F8B"/>
    <w:rsid w:val="00312486"/>
    <w:rsid w:val="00313F74"/>
    <w:rsid w:val="00314C4D"/>
    <w:rsid w:val="003169A5"/>
    <w:rsid w:val="003170AB"/>
    <w:rsid w:val="00317EBB"/>
    <w:rsid w:val="00317F71"/>
    <w:rsid w:val="00320490"/>
    <w:rsid w:val="00321E45"/>
    <w:rsid w:val="003248AD"/>
    <w:rsid w:val="00324EB1"/>
    <w:rsid w:val="00324F4F"/>
    <w:rsid w:val="003265C2"/>
    <w:rsid w:val="0032791D"/>
    <w:rsid w:val="00327FF9"/>
    <w:rsid w:val="00330E7D"/>
    <w:rsid w:val="003322CA"/>
    <w:rsid w:val="003328C2"/>
    <w:rsid w:val="00332EB3"/>
    <w:rsid w:val="003348F6"/>
    <w:rsid w:val="00335896"/>
    <w:rsid w:val="00335CBF"/>
    <w:rsid w:val="00335DEB"/>
    <w:rsid w:val="00335E74"/>
    <w:rsid w:val="00335F27"/>
    <w:rsid w:val="00336AB6"/>
    <w:rsid w:val="00336C1E"/>
    <w:rsid w:val="0034045C"/>
    <w:rsid w:val="003404A0"/>
    <w:rsid w:val="00340E86"/>
    <w:rsid w:val="0034117A"/>
    <w:rsid w:val="003422EA"/>
    <w:rsid w:val="003438A5"/>
    <w:rsid w:val="0034396A"/>
    <w:rsid w:val="00344F98"/>
    <w:rsid w:val="00350491"/>
    <w:rsid w:val="00351523"/>
    <w:rsid w:val="00351BB3"/>
    <w:rsid w:val="0035225F"/>
    <w:rsid w:val="00353150"/>
    <w:rsid w:val="00353467"/>
    <w:rsid w:val="00353536"/>
    <w:rsid w:val="00354411"/>
    <w:rsid w:val="003550C5"/>
    <w:rsid w:val="003559F6"/>
    <w:rsid w:val="00355F86"/>
    <w:rsid w:val="003568CF"/>
    <w:rsid w:val="003639FF"/>
    <w:rsid w:val="00363A3D"/>
    <w:rsid w:val="00363E7A"/>
    <w:rsid w:val="003663B8"/>
    <w:rsid w:val="00366CE5"/>
    <w:rsid w:val="003673D7"/>
    <w:rsid w:val="00367DC8"/>
    <w:rsid w:val="003733A6"/>
    <w:rsid w:val="00373F9F"/>
    <w:rsid w:val="0037547E"/>
    <w:rsid w:val="0037604C"/>
    <w:rsid w:val="00376E9B"/>
    <w:rsid w:val="00377CEE"/>
    <w:rsid w:val="00377EFD"/>
    <w:rsid w:val="003816BB"/>
    <w:rsid w:val="00381FBA"/>
    <w:rsid w:val="003828F3"/>
    <w:rsid w:val="00383D04"/>
    <w:rsid w:val="00384C92"/>
    <w:rsid w:val="0038511F"/>
    <w:rsid w:val="00386A55"/>
    <w:rsid w:val="00386C02"/>
    <w:rsid w:val="00387BE0"/>
    <w:rsid w:val="0039152A"/>
    <w:rsid w:val="00393902"/>
    <w:rsid w:val="00394D2D"/>
    <w:rsid w:val="00394D40"/>
    <w:rsid w:val="003956C7"/>
    <w:rsid w:val="00396D51"/>
    <w:rsid w:val="003971AE"/>
    <w:rsid w:val="003971FB"/>
    <w:rsid w:val="003A29FF"/>
    <w:rsid w:val="003A4595"/>
    <w:rsid w:val="003A50D3"/>
    <w:rsid w:val="003A6AFA"/>
    <w:rsid w:val="003A6B9D"/>
    <w:rsid w:val="003B000D"/>
    <w:rsid w:val="003B13CA"/>
    <w:rsid w:val="003B2C28"/>
    <w:rsid w:val="003B4E4B"/>
    <w:rsid w:val="003B6CD7"/>
    <w:rsid w:val="003B7522"/>
    <w:rsid w:val="003B79B8"/>
    <w:rsid w:val="003C1549"/>
    <w:rsid w:val="003C1A9F"/>
    <w:rsid w:val="003C1BD5"/>
    <w:rsid w:val="003C2A89"/>
    <w:rsid w:val="003C2DE4"/>
    <w:rsid w:val="003C35B3"/>
    <w:rsid w:val="003C35BD"/>
    <w:rsid w:val="003C4576"/>
    <w:rsid w:val="003C5F5D"/>
    <w:rsid w:val="003C6077"/>
    <w:rsid w:val="003C703F"/>
    <w:rsid w:val="003C7716"/>
    <w:rsid w:val="003D0E4D"/>
    <w:rsid w:val="003D15BC"/>
    <w:rsid w:val="003D1CEE"/>
    <w:rsid w:val="003D2A9E"/>
    <w:rsid w:val="003D2DA4"/>
    <w:rsid w:val="003D56D2"/>
    <w:rsid w:val="003D657A"/>
    <w:rsid w:val="003D7776"/>
    <w:rsid w:val="003E218F"/>
    <w:rsid w:val="003E21E2"/>
    <w:rsid w:val="003E32C7"/>
    <w:rsid w:val="003E38E5"/>
    <w:rsid w:val="003E4D67"/>
    <w:rsid w:val="003E55EC"/>
    <w:rsid w:val="003E67B7"/>
    <w:rsid w:val="003F0C1A"/>
    <w:rsid w:val="003F3298"/>
    <w:rsid w:val="003F32E0"/>
    <w:rsid w:val="003F3F89"/>
    <w:rsid w:val="003F412D"/>
    <w:rsid w:val="0040192C"/>
    <w:rsid w:val="004029EB"/>
    <w:rsid w:val="004049DE"/>
    <w:rsid w:val="004052C1"/>
    <w:rsid w:val="0040572F"/>
    <w:rsid w:val="00406C78"/>
    <w:rsid w:val="00407307"/>
    <w:rsid w:val="004134AF"/>
    <w:rsid w:val="004146F2"/>
    <w:rsid w:val="00415254"/>
    <w:rsid w:val="00416581"/>
    <w:rsid w:val="00416DC3"/>
    <w:rsid w:val="00417C6A"/>
    <w:rsid w:val="004206EE"/>
    <w:rsid w:val="004213AE"/>
    <w:rsid w:val="00421B6A"/>
    <w:rsid w:val="00422215"/>
    <w:rsid w:val="00423327"/>
    <w:rsid w:val="004239EE"/>
    <w:rsid w:val="00423C3C"/>
    <w:rsid w:val="00423D37"/>
    <w:rsid w:val="00424062"/>
    <w:rsid w:val="00426925"/>
    <w:rsid w:val="00427CE1"/>
    <w:rsid w:val="00430F56"/>
    <w:rsid w:val="004318C8"/>
    <w:rsid w:val="0043372F"/>
    <w:rsid w:val="00435DA9"/>
    <w:rsid w:val="00436E06"/>
    <w:rsid w:val="004371CA"/>
    <w:rsid w:val="0043745D"/>
    <w:rsid w:val="004377A9"/>
    <w:rsid w:val="004410CA"/>
    <w:rsid w:val="00441B13"/>
    <w:rsid w:val="00441DD1"/>
    <w:rsid w:val="00441E02"/>
    <w:rsid w:val="00443A70"/>
    <w:rsid w:val="00443AEA"/>
    <w:rsid w:val="00443BD1"/>
    <w:rsid w:val="00443EAF"/>
    <w:rsid w:val="004444F4"/>
    <w:rsid w:val="00446130"/>
    <w:rsid w:val="00446E6C"/>
    <w:rsid w:val="004515A7"/>
    <w:rsid w:val="00451F19"/>
    <w:rsid w:val="00452EBF"/>
    <w:rsid w:val="0045512C"/>
    <w:rsid w:val="00456251"/>
    <w:rsid w:val="0045771D"/>
    <w:rsid w:val="00457CCA"/>
    <w:rsid w:val="004631C9"/>
    <w:rsid w:val="0046383E"/>
    <w:rsid w:val="00463BB4"/>
    <w:rsid w:val="00464DB2"/>
    <w:rsid w:val="004665A7"/>
    <w:rsid w:val="00471404"/>
    <w:rsid w:val="00471721"/>
    <w:rsid w:val="0047174F"/>
    <w:rsid w:val="00472255"/>
    <w:rsid w:val="00472547"/>
    <w:rsid w:val="00473D08"/>
    <w:rsid w:val="004745CD"/>
    <w:rsid w:val="00474F1B"/>
    <w:rsid w:val="00474FD9"/>
    <w:rsid w:val="00475097"/>
    <w:rsid w:val="00477161"/>
    <w:rsid w:val="00477F4F"/>
    <w:rsid w:val="004800AA"/>
    <w:rsid w:val="00481120"/>
    <w:rsid w:val="00481C41"/>
    <w:rsid w:val="004825E1"/>
    <w:rsid w:val="004830A6"/>
    <w:rsid w:val="0048393E"/>
    <w:rsid w:val="00483CA0"/>
    <w:rsid w:val="0048414D"/>
    <w:rsid w:val="00484178"/>
    <w:rsid w:val="004864CE"/>
    <w:rsid w:val="004871C6"/>
    <w:rsid w:val="00487350"/>
    <w:rsid w:val="00487C5C"/>
    <w:rsid w:val="0049144F"/>
    <w:rsid w:val="00491C0F"/>
    <w:rsid w:val="00492BB6"/>
    <w:rsid w:val="00492DD6"/>
    <w:rsid w:val="0049547B"/>
    <w:rsid w:val="00496BAD"/>
    <w:rsid w:val="00496F1D"/>
    <w:rsid w:val="0049714B"/>
    <w:rsid w:val="00497253"/>
    <w:rsid w:val="0049754F"/>
    <w:rsid w:val="004A1124"/>
    <w:rsid w:val="004A1B18"/>
    <w:rsid w:val="004A436A"/>
    <w:rsid w:val="004A49B9"/>
    <w:rsid w:val="004A4EC6"/>
    <w:rsid w:val="004A5B2D"/>
    <w:rsid w:val="004A65E2"/>
    <w:rsid w:val="004A742F"/>
    <w:rsid w:val="004A7B86"/>
    <w:rsid w:val="004B0218"/>
    <w:rsid w:val="004B17ED"/>
    <w:rsid w:val="004B1D7F"/>
    <w:rsid w:val="004B4329"/>
    <w:rsid w:val="004B4C1D"/>
    <w:rsid w:val="004B5DE0"/>
    <w:rsid w:val="004B66F7"/>
    <w:rsid w:val="004B702F"/>
    <w:rsid w:val="004B7930"/>
    <w:rsid w:val="004C285D"/>
    <w:rsid w:val="004C300A"/>
    <w:rsid w:val="004C51C2"/>
    <w:rsid w:val="004C6105"/>
    <w:rsid w:val="004C6E12"/>
    <w:rsid w:val="004C706D"/>
    <w:rsid w:val="004C75BC"/>
    <w:rsid w:val="004C7AC5"/>
    <w:rsid w:val="004D012D"/>
    <w:rsid w:val="004D0E84"/>
    <w:rsid w:val="004D0F01"/>
    <w:rsid w:val="004D1041"/>
    <w:rsid w:val="004D16DA"/>
    <w:rsid w:val="004D28FF"/>
    <w:rsid w:val="004D2AC1"/>
    <w:rsid w:val="004D32E9"/>
    <w:rsid w:val="004D3D3E"/>
    <w:rsid w:val="004D52D4"/>
    <w:rsid w:val="004D6885"/>
    <w:rsid w:val="004D690C"/>
    <w:rsid w:val="004D7831"/>
    <w:rsid w:val="004E022C"/>
    <w:rsid w:val="004E3406"/>
    <w:rsid w:val="004E3A66"/>
    <w:rsid w:val="004E42F5"/>
    <w:rsid w:val="004E49CF"/>
    <w:rsid w:val="004E5466"/>
    <w:rsid w:val="004E5C9D"/>
    <w:rsid w:val="004F0410"/>
    <w:rsid w:val="004F2E9F"/>
    <w:rsid w:val="004F3272"/>
    <w:rsid w:val="004F4E75"/>
    <w:rsid w:val="004F5150"/>
    <w:rsid w:val="00502268"/>
    <w:rsid w:val="0050473F"/>
    <w:rsid w:val="005051C8"/>
    <w:rsid w:val="00505783"/>
    <w:rsid w:val="005058FE"/>
    <w:rsid w:val="00505922"/>
    <w:rsid w:val="00506408"/>
    <w:rsid w:val="00507E00"/>
    <w:rsid w:val="00510D53"/>
    <w:rsid w:val="005112C9"/>
    <w:rsid w:val="00512292"/>
    <w:rsid w:val="00512A8E"/>
    <w:rsid w:val="00512E96"/>
    <w:rsid w:val="00513A88"/>
    <w:rsid w:val="00514609"/>
    <w:rsid w:val="00520FEB"/>
    <w:rsid w:val="005225A4"/>
    <w:rsid w:val="005238BB"/>
    <w:rsid w:val="00523A50"/>
    <w:rsid w:val="00523F07"/>
    <w:rsid w:val="00523FDE"/>
    <w:rsid w:val="00524261"/>
    <w:rsid w:val="00527AF7"/>
    <w:rsid w:val="00530EC3"/>
    <w:rsid w:val="005314EB"/>
    <w:rsid w:val="00531A09"/>
    <w:rsid w:val="00532588"/>
    <w:rsid w:val="00534CB2"/>
    <w:rsid w:val="00535128"/>
    <w:rsid w:val="005370D9"/>
    <w:rsid w:val="00541120"/>
    <w:rsid w:val="00541538"/>
    <w:rsid w:val="0054418A"/>
    <w:rsid w:val="00544222"/>
    <w:rsid w:val="00544F9A"/>
    <w:rsid w:val="005477C4"/>
    <w:rsid w:val="00547FE0"/>
    <w:rsid w:val="00550AD1"/>
    <w:rsid w:val="00550BE4"/>
    <w:rsid w:val="00551800"/>
    <w:rsid w:val="00552A42"/>
    <w:rsid w:val="00554AC1"/>
    <w:rsid w:val="005552FC"/>
    <w:rsid w:val="00556203"/>
    <w:rsid w:val="0055747E"/>
    <w:rsid w:val="00562903"/>
    <w:rsid w:val="005631AE"/>
    <w:rsid w:val="0056335A"/>
    <w:rsid w:val="00563389"/>
    <w:rsid w:val="005637E9"/>
    <w:rsid w:val="00563DA8"/>
    <w:rsid w:val="00564BA4"/>
    <w:rsid w:val="00567D56"/>
    <w:rsid w:val="00571312"/>
    <w:rsid w:val="00571AF6"/>
    <w:rsid w:val="005721F0"/>
    <w:rsid w:val="00572420"/>
    <w:rsid w:val="00572A64"/>
    <w:rsid w:val="00573DCD"/>
    <w:rsid w:val="00574267"/>
    <w:rsid w:val="00576087"/>
    <w:rsid w:val="00576223"/>
    <w:rsid w:val="00576CAA"/>
    <w:rsid w:val="0057729F"/>
    <w:rsid w:val="00581778"/>
    <w:rsid w:val="00581981"/>
    <w:rsid w:val="00584235"/>
    <w:rsid w:val="00584CE7"/>
    <w:rsid w:val="00586490"/>
    <w:rsid w:val="005871B9"/>
    <w:rsid w:val="005876FE"/>
    <w:rsid w:val="0059019E"/>
    <w:rsid w:val="00591977"/>
    <w:rsid w:val="00591FD2"/>
    <w:rsid w:val="00592116"/>
    <w:rsid w:val="005921E9"/>
    <w:rsid w:val="00592377"/>
    <w:rsid w:val="00593BA6"/>
    <w:rsid w:val="00593CD5"/>
    <w:rsid w:val="00595084"/>
    <w:rsid w:val="0059556F"/>
    <w:rsid w:val="00597579"/>
    <w:rsid w:val="00597A96"/>
    <w:rsid w:val="005A0BD7"/>
    <w:rsid w:val="005A176D"/>
    <w:rsid w:val="005A417C"/>
    <w:rsid w:val="005A4277"/>
    <w:rsid w:val="005A4448"/>
    <w:rsid w:val="005A636E"/>
    <w:rsid w:val="005A6D3A"/>
    <w:rsid w:val="005A7DC8"/>
    <w:rsid w:val="005B1926"/>
    <w:rsid w:val="005B3555"/>
    <w:rsid w:val="005B4B24"/>
    <w:rsid w:val="005C0A65"/>
    <w:rsid w:val="005C2A73"/>
    <w:rsid w:val="005C52DA"/>
    <w:rsid w:val="005C5714"/>
    <w:rsid w:val="005C6AC3"/>
    <w:rsid w:val="005D0199"/>
    <w:rsid w:val="005D1CE8"/>
    <w:rsid w:val="005D2058"/>
    <w:rsid w:val="005D3528"/>
    <w:rsid w:val="005E05F3"/>
    <w:rsid w:val="005E181E"/>
    <w:rsid w:val="005E1B1D"/>
    <w:rsid w:val="005E2835"/>
    <w:rsid w:val="005E2C49"/>
    <w:rsid w:val="005F1A3E"/>
    <w:rsid w:val="005F4AF1"/>
    <w:rsid w:val="005F5031"/>
    <w:rsid w:val="005F51B2"/>
    <w:rsid w:val="005F5CB8"/>
    <w:rsid w:val="005F5DA9"/>
    <w:rsid w:val="005F6C39"/>
    <w:rsid w:val="005F6CDB"/>
    <w:rsid w:val="005F7071"/>
    <w:rsid w:val="00600515"/>
    <w:rsid w:val="00600FC7"/>
    <w:rsid w:val="00605C1E"/>
    <w:rsid w:val="00607371"/>
    <w:rsid w:val="00612F9A"/>
    <w:rsid w:val="006145A7"/>
    <w:rsid w:val="00614647"/>
    <w:rsid w:val="0061692D"/>
    <w:rsid w:val="006200EB"/>
    <w:rsid w:val="006214D7"/>
    <w:rsid w:val="006222E3"/>
    <w:rsid w:val="0062339F"/>
    <w:rsid w:val="00625BD3"/>
    <w:rsid w:val="00625F58"/>
    <w:rsid w:val="00626229"/>
    <w:rsid w:val="0063031A"/>
    <w:rsid w:val="0063063F"/>
    <w:rsid w:val="0063189E"/>
    <w:rsid w:val="006322DE"/>
    <w:rsid w:val="00632D25"/>
    <w:rsid w:val="006338F6"/>
    <w:rsid w:val="00634AD1"/>
    <w:rsid w:val="00634E9E"/>
    <w:rsid w:val="006376F8"/>
    <w:rsid w:val="006405E2"/>
    <w:rsid w:val="00640F4B"/>
    <w:rsid w:val="00641EF8"/>
    <w:rsid w:val="00642767"/>
    <w:rsid w:val="006429C6"/>
    <w:rsid w:val="00646711"/>
    <w:rsid w:val="00646D54"/>
    <w:rsid w:val="00650224"/>
    <w:rsid w:val="00650231"/>
    <w:rsid w:val="00652CDD"/>
    <w:rsid w:val="00653079"/>
    <w:rsid w:val="00653220"/>
    <w:rsid w:val="00654BFE"/>
    <w:rsid w:val="00654CA0"/>
    <w:rsid w:val="006552E8"/>
    <w:rsid w:val="0065545B"/>
    <w:rsid w:val="006557DE"/>
    <w:rsid w:val="006565AA"/>
    <w:rsid w:val="006567FF"/>
    <w:rsid w:val="006578FA"/>
    <w:rsid w:val="006579BD"/>
    <w:rsid w:val="006615CA"/>
    <w:rsid w:val="006617F5"/>
    <w:rsid w:val="00662FB5"/>
    <w:rsid w:val="0066574A"/>
    <w:rsid w:val="006660D3"/>
    <w:rsid w:val="006677CC"/>
    <w:rsid w:val="00667D5B"/>
    <w:rsid w:val="00670D86"/>
    <w:rsid w:val="00671F4A"/>
    <w:rsid w:val="00672314"/>
    <w:rsid w:val="00673D1C"/>
    <w:rsid w:val="006758C6"/>
    <w:rsid w:val="0067676F"/>
    <w:rsid w:val="00676834"/>
    <w:rsid w:val="00676B95"/>
    <w:rsid w:val="00680D94"/>
    <w:rsid w:val="006810A7"/>
    <w:rsid w:val="006827E0"/>
    <w:rsid w:val="00684732"/>
    <w:rsid w:val="00684D75"/>
    <w:rsid w:val="00685AA9"/>
    <w:rsid w:val="006870B6"/>
    <w:rsid w:val="0068735D"/>
    <w:rsid w:val="006900AB"/>
    <w:rsid w:val="006906DE"/>
    <w:rsid w:val="0069112E"/>
    <w:rsid w:val="00692578"/>
    <w:rsid w:val="00693FAC"/>
    <w:rsid w:val="00694188"/>
    <w:rsid w:val="00694708"/>
    <w:rsid w:val="00696D2D"/>
    <w:rsid w:val="006971A2"/>
    <w:rsid w:val="006A07DE"/>
    <w:rsid w:val="006A1B9C"/>
    <w:rsid w:val="006A1E1D"/>
    <w:rsid w:val="006A4A09"/>
    <w:rsid w:val="006A527F"/>
    <w:rsid w:val="006A5A85"/>
    <w:rsid w:val="006A69DB"/>
    <w:rsid w:val="006B00E1"/>
    <w:rsid w:val="006B1D0C"/>
    <w:rsid w:val="006B3D28"/>
    <w:rsid w:val="006B53AA"/>
    <w:rsid w:val="006B62EF"/>
    <w:rsid w:val="006B6CDA"/>
    <w:rsid w:val="006C0A92"/>
    <w:rsid w:val="006C17F0"/>
    <w:rsid w:val="006C1F0B"/>
    <w:rsid w:val="006C22BE"/>
    <w:rsid w:val="006C2604"/>
    <w:rsid w:val="006C3538"/>
    <w:rsid w:val="006C40B9"/>
    <w:rsid w:val="006C40D8"/>
    <w:rsid w:val="006C49C4"/>
    <w:rsid w:val="006D0212"/>
    <w:rsid w:val="006D069D"/>
    <w:rsid w:val="006D0DC9"/>
    <w:rsid w:val="006D0F16"/>
    <w:rsid w:val="006D183C"/>
    <w:rsid w:val="006D1A07"/>
    <w:rsid w:val="006D1A97"/>
    <w:rsid w:val="006D4FEB"/>
    <w:rsid w:val="006D721B"/>
    <w:rsid w:val="006D7D4C"/>
    <w:rsid w:val="006D7D7B"/>
    <w:rsid w:val="006E0E9E"/>
    <w:rsid w:val="006E204A"/>
    <w:rsid w:val="006E2242"/>
    <w:rsid w:val="006E3C87"/>
    <w:rsid w:val="006E4A0F"/>
    <w:rsid w:val="006E4C93"/>
    <w:rsid w:val="006E5A79"/>
    <w:rsid w:val="006E5C72"/>
    <w:rsid w:val="006E6C19"/>
    <w:rsid w:val="006F1641"/>
    <w:rsid w:val="006F3CFE"/>
    <w:rsid w:val="006F56E6"/>
    <w:rsid w:val="006F73CA"/>
    <w:rsid w:val="00700445"/>
    <w:rsid w:val="0070087B"/>
    <w:rsid w:val="00700F06"/>
    <w:rsid w:val="00704D43"/>
    <w:rsid w:val="0070694E"/>
    <w:rsid w:val="007120C6"/>
    <w:rsid w:val="007123C0"/>
    <w:rsid w:val="007137C7"/>
    <w:rsid w:val="00713868"/>
    <w:rsid w:val="007147CC"/>
    <w:rsid w:val="00716DFA"/>
    <w:rsid w:val="00717267"/>
    <w:rsid w:val="00722028"/>
    <w:rsid w:val="007229FA"/>
    <w:rsid w:val="00722A8D"/>
    <w:rsid w:val="00723704"/>
    <w:rsid w:val="0072428D"/>
    <w:rsid w:val="007262BC"/>
    <w:rsid w:val="00727183"/>
    <w:rsid w:val="0072729F"/>
    <w:rsid w:val="0072762C"/>
    <w:rsid w:val="00727925"/>
    <w:rsid w:val="00727CDB"/>
    <w:rsid w:val="00730723"/>
    <w:rsid w:val="0073118C"/>
    <w:rsid w:val="0073320F"/>
    <w:rsid w:val="00733C97"/>
    <w:rsid w:val="00733D51"/>
    <w:rsid w:val="007359D0"/>
    <w:rsid w:val="00735F2C"/>
    <w:rsid w:val="0073627E"/>
    <w:rsid w:val="007372B6"/>
    <w:rsid w:val="00740F7D"/>
    <w:rsid w:val="00742BC5"/>
    <w:rsid w:val="00743E7A"/>
    <w:rsid w:val="00743E7C"/>
    <w:rsid w:val="00744739"/>
    <w:rsid w:val="00746558"/>
    <w:rsid w:val="007466F3"/>
    <w:rsid w:val="00746F25"/>
    <w:rsid w:val="00747145"/>
    <w:rsid w:val="00750170"/>
    <w:rsid w:val="00750DCC"/>
    <w:rsid w:val="00750FF5"/>
    <w:rsid w:val="00751132"/>
    <w:rsid w:val="0075206C"/>
    <w:rsid w:val="00752509"/>
    <w:rsid w:val="00752F31"/>
    <w:rsid w:val="00753A9C"/>
    <w:rsid w:val="00754F63"/>
    <w:rsid w:val="00756088"/>
    <w:rsid w:val="00760662"/>
    <w:rsid w:val="00761935"/>
    <w:rsid w:val="007635F9"/>
    <w:rsid w:val="00763B49"/>
    <w:rsid w:val="00763DCD"/>
    <w:rsid w:val="00765F6C"/>
    <w:rsid w:val="0076747D"/>
    <w:rsid w:val="00770A0A"/>
    <w:rsid w:val="00771DC4"/>
    <w:rsid w:val="00771FF6"/>
    <w:rsid w:val="007732C2"/>
    <w:rsid w:val="007736EB"/>
    <w:rsid w:val="00774C89"/>
    <w:rsid w:val="007750FF"/>
    <w:rsid w:val="007766C4"/>
    <w:rsid w:val="00776B67"/>
    <w:rsid w:val="007821F2"/>
    <w:rsid w:val="0078309B"/>
    <w:rsid w:val="00783425"/>
    <w:rsid w:val="007856F9"/>
    <w:rsid w:val="00787272"/>
    <w:rsid w:val="0078774B"/>
    <w:rsid w:val="00787FA8"/>
    <w:rsid w:val="007906D8"/>
    <w:rsid w:val="00790FBF"/>
    <w:rsid w:val="00794613"/>
    <w:rsid w:val="007967F5"/>
    <w:rsid w:val="007A0AED"/>
    <w:rsid w:val="007A1857"/>
    <w:rsid w:val="007A6072"/>
    <w:rsid w:val="007A622B"/>
    <w:rsid w:val="007A6718"/>
    <w:rsid w:val="007A6D63"/>
    <w:rsid w:val="007B08E7"/>
    <w:rsid w:val="007B0CA3"/>
    <w:rsid w:val="007B1DCE"/>
    <w:rsid w:val="007B292F"/>
    <w:rsid w:val="007B2E9A"/>
    <w:rsid w:val="007B3A1F"/>
    <w:rsid w:val="007B4855"/>
    <w:rsid w:val="007B5172"/>
    <w:rsid w:val="007B53B0"/>
    <w:rsid w:val="007B7482"/>
    <w:rsid w:val="007C056A"/>
    <w:rsid w:val="007C0C23"/>
    <w:rsid w:val="007C2218"/>
    <w:rsid w:val="007C2D88"/>
    <w:rsid w:val="007C2F5D"/>
    <w:rsid w:val="007C3542"/>
    <w:rsid w:val="007C43C1"/>
    <w:rsid w:val="007C4899"/>
    <w:rsid w:val="007C4936"/>
    <w:rsid w:val="007C5972"/>
    <w:rsid w:val="007C6F30"/>
    <w:rsid w:val="007D041B"/>
    <w:rsid w:val="007D1035"/>
    <w:rsid w:val="007D22B0"/>
    <w:rsid w:val="007D2F49"/>
    <w:rsid w:val="007D3476"/>
    <w:rsid w:val="007D34CF"/>
    <w:rsid w:val="007D3DCB"/>
    <w:rsid w:val="007D3E1C"/>
    <w:rsid w:val="007D43A1"/>
    <w:rsid w:val="007D48F9"/>
    <w:rsid w:val="007D5B2D"/>
    <w:rsid w:val="007D5F46"/>
    <w:rsid w:val="007E2F4B"/>
    <w:rsid w:val="007E3686"/>
    <w:rsid w:val="007E37D6"/>
    <w:rsid w:val="007E3B28"/>
    <w:rsid w:val="007E4464"/>
    <w:rsid w:val="007E51BA"/>
    <w:rsid w:val="007E56CF"/>
    <w:rsid w:val="007E5743"/>
    <w:rsid w:val="007E76EE"/>
    <w:rsid w:val="007E7D9D"/>
    <w:rsid w:val="007F05BD"/>
    <w:rsid w:val="007F0692"/>
    <w:rsid w:val="007F3080"/>
    <w:rsid w:val="007F324F"/>
    <w:rsid w:val="007F325B"/>
    <w:rsid w:val="007F3968"/>
    <w:rsid w:val="007F4978"/>
    <w:rsid w:val="007F53BE"/>
    <w:rsid w:val="007F5AE5"/>
    <w:rsid w:val="007F5C5C"/>
    <w:rsid w:val="007F619E"/>
    <w:rsid w:val="007F6298"/>
    <w:rsid w:val="007F6924"/>
    <w:rsid w:val="008000EE"/>
    <w:rsid w:val="00803BB5"/>
    <w:rsid w:val="00803E11"/>
    <w:rsid w:val="00804896"/>
    <w:rsid w:val="00804BA4"/>
    <w:rsid w:val="008071D9"/>
    <w:rsid w:val="008104CA"/>
    <w:rsid w:val="00810617"/>
    <w:rsid w:val="00811162"/>
    <w:rsid w:val="00811BC3"/>
    <w:rsid w:val="00811EAE"/>
    <w:rsid w:val="00814040"/>
    <w:rsid w:val="00814A4C"/>
    <w:rsid w:val="00815360"/>
    <w:rsid w:val="00815A93"/>
    <w:rsid w:val="00815BF1"/>
    <w:rsid w:val="00816E4D"/>
    <w:rsid w:val="0082049C"/>
    <w:rsid w:val="00820697"/>
    <w:rsid w:val="00822232"/>
    <w:rsid w:val="00824188"/>
    <w:rsid w:val="008245BC"/>
    <w:rsid w:val="008245BF"/>
    <w:rsid w:val="00825C43"/>
    <w:rsid w:val="0082669A"/>
    <w:rsid w:val="00826F32"/>
    <w:rsid w:val="0083077F"/>
    <w:rsid w:val="00830CE5"/>
    <w:rsid w:val="00830E98"/>
    <w:rsid w:val="0083171D"/>
    <w:rsid w:val="00831C2B"/>
    <w:rsid w:val="00831DED"/>
    <w:rsid w:val="008324D8"/>
    <w:rsid w:val="00833EE2"/>
    <w:rsid w:val="0083430F"/>
    <w:rsid w:val="00835005"/>
    <w:rsid w:val="00835037"/>
    <w:rsid w:val="00835B70"/>
    <w:rsid w:val="008365ED"/>
    <w:rsid w:val="00841E94"/>
    <w:rsid w:val="00844831"/>
    <w:rsid w:val="00844B1D"/>
    <w:rsid w:val="00844BD5"/>
    <w:rsid w:val="00846CD8"/>
    <w:rsid w:val="008473FD"/>
    <w:rsid w:val="00847D22"/>
    <w:rsid w:val="00847F1D"/>
    <w:rsid w:val="008512D3"/>
    <w:rsid w:val="0085493A"/>
    <w:rsid w:val="00854E1B"/>
    <w:rsid w:val="0085642C"/>
    <w:rsid w:val="00856A72"/>
    <w:rsid w:val="00857543"/>
    <w:rsid w:val="00857983"/>
    <w:rsid w:val="008612A0"/>
    <w:rsid w:val="0086167B"/>
    <w:rsid w:val="008637FE"/>
    <w:rsid w:val="00864473"/>
    <w:rsid w:val="008645EC"/>
    <w:rsid w:val="00865C58"/>
    <w:rsid w:val="00866B65"/>
    <w:rsid w:val="00866CBE"/>
    <w:rsid w:val="008712FD"/>
    <w:rsid w:val="0087313A"/>
    <w:rsid w:val="00873FC9"/>
    <w:rsid w:val="0087480D"/>
    <w:rsid w:val="008755D6"/>
    <w:rsid w:val="0087563D"/>
    <w:rsid w:val="008764C2"/>
    <w:rsid w:val="008772B8"/>
    <w:rsid w:val="0088219B"/>
    <w:rsid w:val="008830D2"/>
    <w:rsid w:val="008832A9"/>
    <w:rsid w:val="008837A0"/>
    <w:rsid w:val="00883D02"/>
    <w:rsid w:val="008848F4"/>
    <w:rsid w:val="00885B06"/>
    <w:rsid w:val="0088636D"/>
    <w:rsid w:val="00887D1A"/>
    <w:rsid w:val="00890331"/>
    <w:rsid w:val="00890C90"/>
    <w:rsid w:val="00891F91"/>
    <w:rsid w:val="00892DED"/>
    <w:rsid w:val="008931C8"/>
    <w:rsid w:val="008932BA"/>
    <w:rsid w:val="00893412"/>
    <w:rsid w:val="00893A5D"/>
    <w:rsid w:val="00894C10"/>
    <w:rsid w:val="00896527"/>
    <w:rsid w:val="00896ACC"/>
    <w:rsid w:val="008974C2"/>
    <w:rsid w:val="008A00F6"/>
    <w:rsid w:val="008A0C85"/>
    <w:rsid w:val="008A2BCB"/>
    <w:rsid w:val="008A3248"/>
    <w:rsid w:val="008A36C3"/>
    <w:rsid w:val="008A39F1"/>
    <w:rsid w:val="008A68BE"/>
    <w:rsid w:val="008A7D34"/>
    <w:rsid w:val="008B1341"/>
    <w:rsid w:val="008B14BE"/>
    <w:rsid w:val="008B1DED"/>
    <w:rsid w:val="008B262D"/>
    <w:rsid w:val="008B34CA"/>
    <w:rsid w:val="008B53BC"/>
    <w:rsid w:val="008B5D2D"/>
    <w:rsid w:val="008B6BCC"/>
    <w:rsid w:val="008B6D86"/>
    <w:rsid w:val="008B6DCF"/>
    <w:rsid w:val="008C13C4"/>
    <w:rsid w:val="008C1701"/>
    <w:rsid w:val="008C29FA"/>
    <w:rsid w:val="008C4777"/>
    <w:rsid w:val="008C4B36"/>
    <w:rsid w:val="008C5375"/>
    <w:rsid w:val="008C704B"/>
    <w:rsid w:val="008C7BF3"/>
    <w:rsid w:val="008C7D82"/>
    <w:rsid w:val="008D0B4A"/>
    <w:rsid w:val="008D1D89"/>
    <w:rsid w:val="008D20DB"/>
    <w:rsid w:val="008D3DF9"/>
    <w:rsid w:val="008D51C1"/>
    <w:rsid w:val="008D775C"/>
    <w:rsid w:val="008E0A93"/>
    <w:rsid w:val="008E126A"/>
    <w:rsid w:val="008E1440"/>
    <w:rsid w:val="008E186F"/>
    <w:rsid w:val="008E2148"/>
    <w:rsid w:val="008E26E0"/>
    <w:rsid w:val="008E5B74"/>
    <w:rsid w:val="008E5CEC"/>
    <w:rsid w:val="008E5E67"/>
    <w:rsid w:val="008F048D"/>
    <w:rsid w:val="008F1593"/>
    <w:rsid w:val="008F1711"/>
    <w:rsid w:val="008F3C0C"/>
    <w:rsid w:val="008F54F6"/>
    <w:rsid w:val="008F6097"/>
    <w:rsid w:val="008F6A7B"/>
    <w:rsid w:val="008F76EF"/>
    <w:rsid w:val="008F7BBE"/>
    <w:rsid w:val="00901E10"/>
    <w:rsid w:val="009020CE"/>
    <w:rsid w:val="0090290F"/>
    <w:rsid w:val="00902B29"/>
    <w:rsid w:val="00903C50"/>
    <w:rsid w:val="009052D9"/>
    <w:rsid w:val="009056B7"/>
    <w:rsid w:val="0090588F"/>
    <w:rsid w:val="00905CE0"/>
    <w:rsid w:val="009060C4"/>
    <w:rsid w:val="00910D7F"/>
    <w:rsid w:val="00911F71"/>
    <w:rsid w:val="00912379"/>
    <w:rsid w:val="00915511"/>
    <w:rsid w:val="009219F9"/>
    <w:rsid w:val="00921EBE"/>
    <w:rsid w:val="0092211B"/>
    <w:rsid w:val="00924894"/>
    <w:rsid w:val="00925CE9"/>
    <w:rsid w:val="009261B7"/>
    <w:rsid w:val="009275C5"/>
    <w:rsid w:val="00931E54"/>
    <w:rsid w:val="00932211"/>
    <w:rsid w:val="0093238D"/>
    <w:rsid w:val="00933460"/>
    <w:rsid w:val="00937B60"/>
    <w:rsid w:val="009458B1"/>
    <w:rsid w:val="00946D41"/>
    <w:rsid w:val="00947042"/>
    <w:rsid w:val="0095113E"/>
    <w:rsid w:val="0095174E"/>
    <w:rsid w:val="009520B8"/>
    <w:rsid w:val="00953000"/>
    <w:rsid w:val="00953A8C"/>
    <w:rsid w:val="00953B10"/>
    <w:rsid w:val="009565F4"/>
    <w:rsid w:val="009569B1"/>
    <w:rsid w:val="00956FDE"/>
    <w:rsid w:val="00961B61"/>
    <w:rsid w:val="009628F8"/>
    <w:rsid w:val="00962EF6"/>
    <w:rsid w:val="009641B5"/>
    <w:rsid w:val="0096428D"/>
    <w:rsid w:val="00966322"/>
    <w:rsid w:val="009663AC"/>
    <w:rsid w:val="00967BE1"/>
    <w:rsid w:val="00970598"/>
    <w:rsid w:val="00970947"/>
    <w:rsid w:val="0097098D"/>
    <w:rsid w:val="009719D9"/>
    <w:rsid w:val="00972017"/>
    <w:rsid w:val="00972353"/>
    <w:rsid w:val="00972AC0"/>
    <w:rsid w:val="00972D61"/>
    <w:rsid w:val="00972F72"/>
    <w:rsid w:val="0097472B"/>
    <w:rsid w:val="00974C9E"/>
    <w:rsid w:val="009756A7"/>
    <w:rsid w:val="00976232"/>
    <w:rsid w:val="00976EE3"/>
    <w:rsid w:val="009772E8"/>
    <w:rsid w:val="00977B0C"/>
    <w:rsid w:val="00981718"/>
    <w:rsid w:val="0098201B"/>
    <w:rsid w:val="0098325C"/>
    <w:rsid w:val="0098434C"/>
    <w:rsid w:val="0098514A"/>
    <w:rsid w:val="009857C6"/>
    <w:rsid w:val="00990A18"/>
    <w:rsid w:val="0099264C"/>
    <w:rsid w:val="0099279B"/>
    <w:rsid w:val="00993CF7"/>
    <w:rsid w:val="00996D10"/>
    <w:rsid w:val="00997618"/>
    <w:rsid w:val="00997F3C"/>
    <w:rsid w:val="009A06CE"/>
    <w:rsid w:val="009A0EBC"/>
    <w:rsid w:val="009A1E29"/>
    <w:rsid w:val="009A2F0F"/>
    <w:rsid w:val="009A5A13"/>
    <w:rsid w:val="009A6A49"/>
    <w:rsid w:val="009A6EBB"/>
    <w:rsid w:val="009A77CB"/>
    <w:rsid w:val="009A7EF2"/>
    <w:rsid w:val="009B0615"/>
    <w:rsid w:val="009B13EA"/>
    <w:rsid w:val="009B1422"/>
    <w:rsid w:val="009B16F3"/>
    <w:rsid w:val="009B3266"/>
    <w:rsid w:val="009B38B7"/>
    <w:rsid w:val="009B3B24"/>
    <w:rsid w:val="009B5922"/>
    <w:rsid w:val="009B7184"/>
    <w:rsid w:val="009C00D2"/>
    <w:rsid w:val="009C2F45"/>
    <w:rsid w:val="009C3639"/>
    <w:rsid w:val="009C40C4"/>
    <w:rsid w:val="009C469A"/>
    <w:rsid w:val="009C57B6"/>
    <w:rsid w:val="009C6099"/>
    <w:rsid w:val="009C66B4"/>
    <w:rsid w:val="009C7621"/>
    <w:rsid w:val="009D0C49"/>
    <w:rsid w:val="009D3A09"/>
    <w:rsid w:val="009D3C02"/>
    <w:rsid w:val="009D52D1"/>
    <w:rsid w:val="009D6AC7"/>
    <w:rsid w:val="009D6F12"/>
    <w:rsid w:val="009E0743"/>
    <w:rsid w:val="009E0A7C"/>
    <w:rsid w:val="009E11FC"/>
    <w:rsid w:val="009E19A2"/>
    <w:rsid w:val="009E1B19"/>
    <w:rsid w:val="009E2399"/>
    <w:rsid w:val="009E4C4D"/>
    <w:rsid w:val="009E5373"/>
    <w:rsid w:val="009E73CD"/>
    <w:rsid w:val="009F0492"/>
    <w:rsid w:val="009F22BA"/>
    <w:rsid w:val="009F2C97"/>
    <w:rsid w:val="009F354C"/>
    <w:rsid w:val="009F414A"/>
    <w:rsid w:val="009F529E"/>
    <w:rsid w:val="009F6DE1"/>
    <w:rsid w:val="009F7483"/>
    <w:rsid w:val="009F781C"/>
    <w:rsid w:val="00A01523"/>
    <w:rsid w:val="00A01CF5"/>
    <w:rsid w:val="00A02B87"/>
    <w:rsid w:val="00A04710"/>
    <w:rsid w:val="00A05FF9"/>
    <w:rsid w:val="00A06354"/>
    <w:rsid w:val="00A06E26"/>
    <w:rsid w:val="00A07561"/>
    <w:rsid w:val="00A077E4"/>
    <w:rsid w:val="00A07FA4"/>
    <w:rsid w:val="00A1161B"/>
    <w:rsid w:val="00A11840"/>
    <w:rsid w:val="00A11A4E"/>
    <w:rsid w:val="00A120B5"/>
    <w:rsid w:val="00A13053"/>
    <w:rsid w:val="00A13F8C"/>
    <w:rsid w:val="00A14334"/>
    <w:rsid w:val="00A14FE6"/>
    <w:rsid w:val="00A15354"/>
    <w:rsid w:val="00A15978"/>
    <w:rsid w:val="00A15BFD"/>
    <w:rsid w:val="00A15FD1"/>
    <w:rsid w:val="00A16613"/>
    <w:rsid w:val="00A17E5F"/>
    <w:rsid w:val="00A20669"/>
    <w:rsid w:val="00A21006"/>
    <w:rsid w:val="00A225A9"/>
    <w:rsid w:val="00A2464D"/>
    <w:rsid w:val="00A24F81"/>
    <w:rsid w:val="00A27519"/>
    <w:rsid w:val="00A27E87"/>
    <w:rsid w:val="00A305EE"/>
    <w:rsid w:val="00A314CC"/>
    <w:rsid w:val="00A31B85"/>
    <w:rsid w:val="00A31FFD"/>
    <w:rsid w:val="00A3604B"/>
    <w:rsid w:val="00A36DC8"/>
    <w:rsid w:val="00A4003D"/>
    <w:rsid w:val="00A41B9F"/>
    <w:rsid w:val="00A426EB"/>
    <w:rsid w:val="00A43BBB"/>
    <w:rsid w:val="00A45529"/>
    <w:rsid w:val="00A45870"/>
    <w:rsid w:val="00A4615B"/>
    <w:rsid w:val="00A4632E"/>
    <w:rsid w:val="00A4674E"/>
    <w:rsid w:val="00A47908"/>
    <w:rsid w:val="00A47A67"/>
    <w:rsid w:val="00A47E67"/>
    <w:rsid w:val="00A508C0"/>
    <w:rsid w:val="00A51548"/>
    <w:rsid w:val="00A52635"/>
    <w:rsid w:val="00A52976"/>
    <w:rsid w:val="00A5461D"/>
    <w:rsid w:val="00A55E0D"/>
    <w:rsid w:val="00A56D4C"/>
    <w:rsid w:val="00A5719A"/>
    <w:rsid w:val="00A60222"/>
    <w:rsid w:val="00A60998"/>
    <w:rsid w:val="00A63783"/>
    <w:rsid w:val="00A6562F"/>
    <w:rsid w:val="00A663EE"/>
    <w:rsid w:val="00A66C22"/>
    <w:rsid w:val="00A671FF"/>
    <w:rsid w:val="00A7025F"/>
    <w:rsid w:val="00A70513"/>
    <w:rsid w:val="00A70E9A"/>
    <w:rsid w:val="00A716A8"/>
    <w:rsid w:val="00A71A1E"/>
    <w:rsid w:val="00A71E80"/>
    <w:rsid w:val="00A74939"/>
    <w:rsid w:val="00A74E5D"/>
    <w:rsid w:val="00A77684"/>
    <w:rsid w:val="00A77A97"/>
    <w:rsid w:val="00A77CCF"/>
    <w:rsid w:val="00A80B9F"/>
    <w:rsid w:val="00A82D0D"/>
    <w:rsid w:val="00A83F32"/>
    <w:rsid w:val="00A843F6"/>
    <w:rsid w:val="00A8561C"/>
    <w:rsid w:val="00A865E9"/>
    <w:rsid w:val="00A87314"/>
    <w:rsid w:val="00A876D9"/>
    <w:rsid w:val="00A87B92"/>
    <w:rsid w:val="00A911F6"/>
    <w:rsid w:val="00A946A3"/>
    <w:rsid w:val="00A953C1"/>
    <w:rsid w:val="00A96D63"/>
    <w:rsid w:val="00A97C2E"/>
    <w:rsid w:val="00AA063E"/>
    <w:rsid w:val="00AA34FF"/>
    <w:rsid w:val="00AA5ACF"/>
    <w:rsid w:val="00AA6517"/>
    <w:rsid w:val="00AA6526"/>
    <w:rsid w:val="00AA6A19"/>
    <w:rsid w:val="00AA6CBE"/>
    <w:rsid w:val="00AA704B"/>
    <w:rsid w:val="00AA71DB"/>
    <w:rsid w:val="00AB0287"/>
    <w:rsid w:val="00AB134E"/>
    <w:rsid w:val="00AB3057"/>
    <w:rsid w:val="00AB3B39"/>
    <w:rsid w:val="00AB4A7D"/>
    <w:rsid w:val="00AB56F6"/>
    <w:rsid w:val="00AB6618"/>
    <w:rsid w:val="00AB695B"/>
    <w:rsid w:val="00AB6F23"/>
    <w:rsid w:val="00AC00E7"/>
    <w:rsid w:val="00AC0FBC"/>
    <w:rsid w:val="00AC7739"/>
    <w:rsid w:val="00AD110A"/>
    <w:rsid w:val="00AD3B23"/>
    <w:rsid w:val="00AD4257"/>
    <w:rsid w:val="00AD583D"/>
    <w:rsid w:val="00AD6AFD"/>
    <w:rsid w:val="00AD7B67"/>
    <w:rsid w:val="00AE0588"/>
    <w:rsid w:val="00AE0D44"/>
    <w:rsid w:val="00AE2891"/>
    <w:rsid w:val="00AE503B"/>
    <w:rsid w:val="00AE6970"/>
    <w:rsid w:val="00AE742E"/>
    <w:rsid w:val="00AF29BD"/>
    <w:rsid w:val="00AF30A1"/>
    <w:rsid w:val="00AF64A9"/>
    <w:rsid w:val="00AF7865"/>
    <w:rsid w:val="00AF7B11"/>
    <w:rsid w:val="00B00B51"/>
    <w:rsid w:val="00B01C8B"/>
    <w:rsid w:val="00B032D0"/>
    <w:rsid w:val="00B044C2"/>
    <w:rsid w:val="00B04B04"/>
    <w:rsid w:val="00B04C9E"/>
    <w:rsid w:val="00B05803"/>
    <w:rsid w:val="00B065BE"/>
    <w:rsid w:val="00B07B2B"/>
    <w:rsid w:val="00B108BC"/>
    <w:rsid w:val="00B12764"/>
    <w:rsid w:val="00B12A15"/>
    <w:rsid w:val="00B14B15"/>
    <w:rsid w:val="00B16728"/>
    <w:rsid w:val="00B17DC6"/>
    <w:rsid w:val="00B214E9"/>
    <w:rsid w:val="00B21D23"/>
    <w:rsid w:val="00B22B36"/>
    <w:rsid w:val="00B237AA"/>
    <w:rsid w:val="00B24010"/>
    <w:rsid w:val="00B242D1"/>
    <w:rsid w:val="00B25573"/>
    <w:rsid w:val="00B3082D"/>
    <w:rsid w:val="00B31623"/>
    <w:rsid w:val="00B31863"/>
    <w:rsid w:val="00B32801"/>
    <w:rsid w:val="00B33858"/>
    <w:rsid w:val="00B33ABD"/>
    <w:rsid w:val="00B35499"/>
    <w:rsid w:val="00B36D41"/>
    <w:rsid w:val="00B3700A"/>
    <w:rsid w:val="00B41052"/>
    <w:rsid w:val="00B43137"/>
    <w:rsid w:val="00B43874"/>
    <w:rsid w:val="00B45024"/>
    <w:rsid w:val="00B4572A"/>
    <w:rsid w:val="00B46630"/>
    <w:rsid w:val="00B47688"/>
    <w:rsid w:val="00B50109"/>
    <w:rsid w:val="00B504E6"/>
    <w:rsid w:val="00B52ACE"/>
    <w:rsid w:val="00B52B18"/>
    <w:rsid w:val="00B5305F"/>
    <w:rsid w:val="00B53770"/>
    <w:rsid w:val="00B539B4"/>
    <w:rsid w:val="00B54948"/>
    <w:rsid w:val="00B54E48"/>
    <w:rsid w:val="00B55AAF"/>
    <w:rsid w:val="00B55E23"/>
    <w:rsid w:val="00B56562"/>
    <w:rsid w:val="00B56895"/>
    <w:rsid w:val="00B56C00"/>
    <w:rsid w:val="00B571B1"/>
    <w:rsid w:val="00B57B77"/>
    <w:rsid w:val="00B631D8"/>
    <w:rsid w:val="00B63DC5"/>
    <w:rsid w:val="00B64BC0"/>
    <w:rsid w:val="00B65705"/>
    <w:rsid w:val="00B662DA"/>
    <w:rsid w:val="00B665E8"/>
    <w:rsid w:val="00B675FF"/>
    <w:rsid w:val="00B678C2"/>
    <w:rsid w:val="00B7031E"/>
    <w:rsid w:val="00B71D81"/>
    <w:rsid w:val="00B71DCA"/>
    <w:rsid w:val="00B71EDA"/>
    <w:rsid w:val="00B736E5"/>
    <w:rsid w:val="00B7372D"/>
    <w:rsid w:val="00B75F8D"/>
    <w:rsid w:val="00B7633C"/>
    <w:rsid w:val="00B81209"/>
    <w:rsid w:val="00B81ED3"/>
    <w:rsid w:val="00B83820"/>
    <w:rsid w:val="00B85B58"/>
    <w:rsid w:val="00B86696"/>
    <w:rsid w:val="00B875B9"/>
    <w:rsid w:val="00B91F32"/>
    <w:rsid w:val="00B91F48"/>
    <w:rsid w:val="00B92766"/>
    <w:rsid w:val="00B92D47"/>
    <w:rsid w:val="00B94181"/>
    <w:rsid w:val="00B96304"/>
    <w:rsid w:val="00B964BC"/>
    <w:rsid w:val="00B9711F"/>
    <w:rsid w:val="00BA03FC"/>
    <w:rsid w:val="00BA08A6"/>
    <w:rsid w:val="00BA2205"/>
    <w:rsid w:val="00BA33C8"/>
    <w:rsid w:val="00BA367A"/>
    <w:rsid w:val="00BA7C93"/>
    <w:rsid w:val="00BA7F07"/>
    <w:rsid w:val="00BA7F7F"/>
    <w:rsid w:val="00BB0099"/>
    <w:rsid w:val="00BB222D"/>
    <w:rsid w:val="00BB52B2"/>
    <w:rsid w:val="00BB56BC"/>
    <w:rsid w:val="00BB6BA1"/>
    <w:rsid w:val="00BB73D8"/>
    <w:rsid w:val="00BC0A93"/>
    <w:rsid w:val="00BC0C56"/>
    <w:rsid w:val="00BC11FA"/>
    <w:rsid w:val="00BC1D8C"/>
    <w:rsid w:val="00BC2E4B"/>
    <w:rsid w:val="00BC2E92"/>
    <w:rsid w:val="00BC3F35"/>
    <w:rsid w:val="00BC4878"/>
    <w:rsid w:val="00BC6BA1"/>
    <w:rsid w:val="00BC6DED"/>
    <w:rsid w:val="00BD0E14"/>
    <w:rsid w:val="00BD24E1"/>
    <w:rsid w:val="00BD30F2"/>
    <w:rsid w:val="00BD65C2"/>
    <w:rsid w:val="00BD79A1"/>
    <w:rsid w:val="00BD7AC9"/>
    <w:rsid w:val="00BD7D56"/>
    <w:rsid w:val="00BE1D8F"/>
    <w:rsid w:val="00BE309E"/>
    <w:rsid w:val="00BE3F06"/>
    <w:rsid w:val="00BE477F"/>
    <w:rsid w:val="00BE53BC"/>
    <w:rsid w:val="00BE5ED7"/>
    <w:rsid w:val="00BE6828"/>
    <w:rsid w:val="00BE7321"/>
    <w:rsid w:val="00BE74BE"/>
    <w:rsid w:val="00BE7DB6"/>
    <w:rsid w:val="00BF1342"/>
    <w:rsid w:val="00BF1D3A"/>
    <w:rsid w:val="00BF1F7E"/>
    <w:rsid w:val="00BF55A1"/>
    <w:rsid w:val="00BF596B"/>
    <w:rsid w:val="00BF6772"/>
    <w:rsid w:val="00C00751"/>
    <w:rsid w:val="00C025E3"/>
    <w:rsid w:val="00C02A87"/>
    <w:rsid w:val="00C02DC7"/>
    <w:rsid w:val="00C030DC"/>
    <w:rsid w:val="00C05952"/>
    <w:rsid w:val="00C10DD1"/>
    <w:rsid w:val="00C1104B"/>
    <w:rsid w:val="00C118D6"/>
    <w:rsid w:val="00C12A94"/>
    <w:rsid w:val="00C15CF3"/>
    <w:rsid w:val="00C16378"/>
    <w:rsid w:val="00C172C2"/>
    <w:rsid w:val="00C17CE3"/>
    <w:rsid w:val="00C2074E"/>
    <w:rsid w:val="00C20C16"/>
    <w:rsid w:val="00C21079"/>
    <w:rsid w:val="00C210BF"/>
    <w:rsid w:val="00C211AF"/>
    <w:rsid w:val="00C21C05"/>
    <w:rsid w:val="00C23264"/>
    <w:rsid w:val="00C243DE"/>
    <w:rsid w:val="00C253F5"/>
    <w:rsid w:val="00C264DB"/>
    <w:rsid w:val="00C26712"/>
    <w:rsid w:val="00C27670"/>
    <w:rsid w:val="00C309F4"/>
    <w:rsid w:val="00C316F4"/>
    <w:rsid w:val="00C32E3A"/>
    <w:rsid w:val="00C33970"/>
    <w:rsid w:val="00C34682"/>
    <w:rsid w:val="00C34916"/>
    <w:rsid w:val="00C34AB0"/>
    <w:rsid w:val="00C35C14"/>
    <w:rsid w:val="00C400CD"/>
    <w:rsid w:val="00C4278A"/>
    <w:rsid w:val="00C42DF7"/>
    <w:rsid w:val="00C44F30"/>
    <w:rsid w:val="00C454A6"/>
    <w:rsid w:val="00C45AC1"/>
    <w:rsid w:val="00C45C08"/>
    <w:rsid w:val="00C465E4"/>
    <w:rsid w:val="00C46DAB"/>
    <w:rsid w:val="00C479EF"/>
    <w:rsid w:val="00C501B4"/>
    <w:rsid w:val="00C50452"/>
    <w:rsid w:val="00C50D5C"/>
    <w:rsid w:val="00C51FD1"/>
    <w:rsid w:val="00C523BC"/>
    <w:rsid w:val="00C528FD"/>
    <w:rsid w:val="00C53433"/>
    <w:rsid w:val="00C537F3"/>
    <w:rsid w:val="00C548C2"/>
    <w:rsid w:val="00C575F7"/>
    <w:rsid w:val="00C57F70"/>
    <w:rsid w:val="00C61B04"/>
    <w:rsid w:val="00C625F8"/>
    <w:rsid w:val="00C662F8"/>
    <w:rsid w:val="00C67CBB"/>
    <w:rsid w:val="00C67E6D"/>
    <w:rsid w:val="00C7030A"/>
    <w:rsid w:val="00C70428"/>
    <w:rsid w:val="00C71C60"/>
    <w:rsid w:val="00C71F0B"/>
    <w:rsid w:val="00C72EC9"/>
    <w:rsid w:val="00C73B05"/>
    <w:rsid w:val="00C74F0F"/>
    <w:rsid w:val="00C759BD"/>
    <w:rsid w:val="00C820AC"/>
    <w:rsid w:val="00C827F0"/>
    <w:rsid w:val="00C85953"/>
    <w:rsid w:val="00C85C24"/>
    <w:rsid w:val="00C8778C"/>
    <w:rsid w:val="00C9115D"/>
    <w:rsid w:val="00C911A6"/>
    <w:rsid w:val="00C914AB"/>
    <w:rsid w:val="00C917E8"/>
    <w:rsid w:val="00C93B88"/>
    <w:rsid w:val="00C94496"/>
    <w:rsid w:val="00C94F68"/>
    <w:rsid w:val="00C95514"/>
    <w:rsid w:val="00C95C6A"/>
    <w:rsid w:val="00C97B5F"/>
    <w:rsid w:val="00CA0E6C"/>
    <w:rsid w:val="00CA1101"/>
    <w:rsid w:val="00CA1936"/>
    <w:rsid w:val="00CA1B94"/>
    <w:rsid w:val="00CA216F"/>
    <w:rsid w:val="00CA22A3"/>
    <w:rsid w:val="00CA32F0"/>
    <w:rsid w:val="00CA41DD"/>
    <w:rsid w:val="00CA4CE5"/>
    <w:rsid w:val="00CA5258"/>
    <w:rsid w:val="00CA778E"/>
    <w:rsid w:val="00CB24E1"/>
    <w:rsid w:val="00CB2E30"/>
    <w:rsid w:val="00CB585A"/>
    <w:rsid w:val="00CB6348"/>
    <w:rsid w:val="00CB6694"/>
    <w:rsid w:val="00CB6852"/>
    <w:rsid w:val="00CB79BB"/>
    <w:rsid w:val="00CB7ADE"/>
    <w:rsid w:val="00CB7DDD"/>
    <w:rsid w:val="00CC1642"/>
    <w:rsid w:val="00CC28DD"/>
    <w:rsid w:val="00CC3E5E"/>
    <w:rsid w:val="00CC3ED5"/>
    <w:rsid w:val="00CC4084"/>
    <w:rsid w:val="00CC4B35"/>
    <w:rsid w:val="00CC5CFD"/>
    <w:rsid w:val="00CC72FD"/>
    <w:rsid w:val="00CC7E7F"/>
    <w:rsid w:val="00CD04D7"/>
    <w:rsid w:val="00CD1148"/>
    <w:rsid w:val="00CD2B11"/>
    <w:rsid w:val="00CD61E0"/>
    <w:rsid w:val="00CE288F"/>
    <w:rsid w:val="00CE3B7D"/>
    <w:rsid w:val="00CE45F9"/>
    <w:rsid w:val="00CE5F2A"/>
    <w:rsid w:val="00CE77B0"/>
    <w:rsid w:val="00CF0987"/>
    <w:rsid w:val="00CF1A56"/>
    <w:rsid w:val="00CF2227"/>
    <w:rsid w:val="00CF4730"/>
    <w:rsid w:val="00CF4E1F"/>
    <w:rsid w:val="00CF51F9"/>
    <w:rsid w:val="00CF52F7"/>
    <w:rsid w:val="00CF64F8"/>
    <w:rsid w:val="00CF69BB"/>
    <w:rsid w:val="00D0135D"/>
    <w:rsid w:val="00D028C9"/>
    <w:rsid w:val="00D03896"/>
    <w:rsid w:val="00D04984"/>
    <w:rsid w:val="00D04D0E"/>
    <w:rsid w:val="00D05B88"/>
    <w:rsid w:val="00D06203"/>
    <w:rsid w:val="00D063D6"/>
    <w:rsid w:val="00D0681C"/>
    <w:rsid w:val="00D06A65"/>
    <w:rsid w:val="00D10F35"/>
    <w:rsid w:val="00D11169"/>
    <w:rsid w:val="00D156CC"/>
    <w:rsid w:val="00D16522"/>
    <w:rsid w:val="00D1711F"/>
    <w:rsid w:val="00D17EB1"/>
    <w:rsid w:val="00D200F2"/>
    <w:rsid w:val="00D21061"/>
    <w:rsid w:val="00D22E91"/>
    <w:rsid w:val="00D23906"/>
    <w:rsid w:val="00D240C7"/>
    <w:rsid w:val="00D26443"/>
    <w:rsid w:val="00D26493"/>
    <w:rsid w:val="00D26D0D"/>
    <w:rsid w:val="00D300AF"/>
    <w:rsid w:val="00D303A6"/>
    <w:rsid w:val="00D313B1"/>
    <w:rsid w:val="00D32E33"/>
    <w:rsid w:val="00D35D3E"/>
    <w:rsid w:val="00D367D2"/>
    <w:rsid w:val="00D37A51"/>
    <w:rsid w:val="00D43CB5"/>
    <w:rsid w:val="00D44B57"/>
    <w:rsid w:val="00D46033"/>
    <w:rsid w:val="00D46CF5"/>
    <w:rsid w:val="00D5103C"/>
    <w:rsid w:val="00D51607"/>
    <w:rsid w:val="00D53317"/>
    <w:rsid w:val="00D53930"/>
    <w:rsid w:val="00D5437A"/>
    <w:rsid w:val="00D5768C"/>
    <w:rsid w:val="00D57A39"/>
    <w:rsid w:val="00D61007"/>
    <w:rsid w:val="00D61B5E"/>
    <w:rsid w:val="00D6282B"/>
    <w:rsid w:val="00D63AA2"/>
    <w:rsid w:val="00D6443E"/>
    <w:rsid w:val="00D655AC"/>
    <w:rsid w:val="00D66627"/>
    <w:rsid w:val="00D66A44"/>
    <w:rsid w:val="00D6795D"/>
    <w:rsid w:val="00D7042C"/>
    <w:rsid w:val="00D72219"/>
    <w:rsid w:val="00D72B1C"/>
    <w:rsid w:val="00D72E92"/>
    <w:rsid w:val="00D734E3"/>
    <w:rsid w:val="00D740B8"/>
    <w:rsid w:val="00D76417"/>
    <w:rsid w:val="00D807EE"/>
    <w:rsid w:val="00D82F50"/>
    <w:rsid w:val="00D83768"/>
    <w:rsid w:val="00D83ED7"/>
    <w:rsid w:val="00D84988"/>
    <w:rsid w:val="00D87F20"/>
    <w:rsid w:val="00D903A3"/>
    <w:rsid w:val="00D90A3D"/>
    <w:rsid w:val="00D914C9"/>
    <w:rsid w:val="00D91F2C"/>
    <w:rsid w:val="00D93816"/>
    <w:rsid w:val="00D96293"/>
    <w:rsid w:val="00DA0E32"/>
    <w:rsid w:val="00DA7A41"/>
    <w:rsid w:val="00DB1164"/>
    <w:rsid w:val="00DB4893"/>
    <w:rsid w:val="00DB7127"/>
    <w:rsid w:val="00DC1567"/>
    <w:rsid w:val="00DC1A95"/>
    <w:rsid w:val="00DC1AC5"/>
    <w:rsid w:val="00DC240F"/>
    <w:rsid w:val="00DC29A1"/>
    <w:rsid w:val="00DC2E2C"/>
    <w:rsid w:val="00DC4A79"/>
    <w:rsid w:val="00DC4DBD"/>
    <w:rsid w:val="00DC5A2A"/>
    <w:rsid w:val="00DC687B"/>
    <w:rsid w:val="00DC6EB0"/>
    <w:rsid w:val="00DC7DB5"/>
    <w:rsid w:val="00DD081B"/>
    <w:rsid w:val="00DD4396"/>
    <w:rsid w:val="00DD468F"/>
    <w:rsid w:val="00DD65CC"/>
    <w:rsid w:val="00DE1726"/>
    <w:rsid w:val="00DE1844"/>
    <w:rsid w:val="00DE72AE"/>
    <w:rsid w:val="00DE73E6"/>
    <w:rsid w:val="00DE7615"/>
    <w:rsid w:val="00DF0786"/>
    <w:rsid w:val="00DF3713"/>
    <w:rsid w:val="00DF5C58"/>
    <w:rsid w:val="00DF74C6"/>
    <w:rsid w:val="00E02700"/>
    <w:rsid w:val="00E0277B"/>
    <w:rsid w:val="00E027AA"/>
    <w:rsid w:val="00E1080F"/>
    <w:rsid w:val="00E160C9"/>
    <w:rsid w:val="00E162C1"/>
    <w:rsid w:val="00E165D5"/>
    <w:rsid w:val="00E1672B"/>
    <w:rsid w:val="00E178BE"/>
    <w:rsid w:val="00E2079C"/>
    <w:rsid w:val="00E225EC"/>
    <w:rsid w:val="00E22A0A"/>
    <w:rsid w:val="00E24AB3"/>
    <w:rsid w:val="00E262E7"/>
    <w:rsid w:val="00E278DC"/>
    <w:rsid w:val="00E30769"/>
    <w:rsid w:val="00E3085D"/>
    <w:rsid w:val="00E30C9B"/>
    <w:rsid w:val="00E3156A"/>
    <w:rsid w:val="00E335C8"/>
    <w:rsid w:val="00E33689"/>
    <w:rsid w:val="00E3459B"/>
    <w:rsid w:val="00E35866"/>
    <w:rsid w:val="00E35AD7"/>
    <w:rsid w:val="00E37BF0"/>
    <w:rsid w:val="00E4297F"/>
    <w:rsid w:val="00E42D1F"/>
    <w:rsid w:val="00E42E8A"/>
    <w:rsid w:val="00E4319A"/>
    <w:rsid w:val="00E43E58"/>
    <w:rsid w:val="00E44212"/>
    <w:rsid w:val="00E45F79"/>
    <w:rsid w:val="00E47EFD"/>
    <w:rsid w:val="00E50F55"/>
    <w:rsid w:val="00E52E35"/>
    <w:rsid w:val="00E54A17"/>
    <w:rsid w:val="00E554FA"/>
    <w:rsid w:val="00E56960"/>
    <w:rsid w:val="00E569E5"/>
    <w:rsid w:val="00E56ADD"/>
    <w:rsid w:val="00E57432"/>
    <w:rsid w:val="00E64336"/>
    <w:rsid w:val="00E64E58"/>
    <w:rsid w:val="00E64F46"/>
    <w:rsid w:val="00E64F76"/>
    <w:rsid w:val="00E6500E"/>
    <w:rsid w:val="00E6714D"/>
    <w:rsid w:val="00E7040E"/>
    <w:rsid w:val="00E70689"/>
    <w:rsid w:val="00E737CA"/>
    <w:rsid w:val="00E73A3A"/>
    <w:rsid w:val="00E73CE9"/>
    <w:rsid w:val="00E74C77"/>
    <w:rsid w:val="00E75EF6"/>
    <w:rsid w:val="00E75F75"/>
    <w:rsid w:val="00E77314"/>
    <w:rsid w:val="00E805C6"/>
    <w:rsid w:val="00E827B1"/>
    <w:rsid w:val="00E829E6"/>
    <w:rsid w:val="00E82A06"/>
    <w:rsid w:val="00E82DDA"/>
    <w:rsid w:val="00E83657"/>
    <w:rsid w:val="00E83FA7"/>
    <w:rsid w:val="00E84675"/>
    <w:rsid w:val="00E85E3C"/>
    <w:rsid w:val="00E85EFE"/>
    <w:rsid w:val="00E86786"/>
    <w:rsid w:val="00E87187"/>
    <w:rsid w:val="00E942E7"/>
    <w:rsid w:val="00E95512"/>
    <w:rsid w:val="00E969DE"/>
    <w:rsid w:val="00EA093F"/>
    <w:rsid w:val="00EA5D0B"/>
    <w:rsid w:val="00EB252E"/>
    <w:rsid w:val="00EB30A0"/>
    <w:rsid w:val="00EB3498"/>
    <w:rsid w:val="00EB5170"/>
    <w:rsid w:val="00EB63DD"/>
    <w:rsid w:val="00EB63FC"/>
    <w:rsid w:val="00EB7C51"/>
    <w:rsid w:val="00EC1844"/>
    <w:rsid w:val="00EC1F97"/>
    <w:rsid w:val="00EC3822"/>
    <w:rsid w:val="00EC3BD7"/>
    <w:rsid w:val="00EC617C"/>
    <w:rsid w:val="00EC6453"/>
    <w:rsid w:val="00ED1135"/>
    <w:rsid w:val="00ED197C"/>
    <w:rsid w:val="00ED1C37"/>
    <w:rsid w:val="00ED2358"/>
    <w:rsid w:val="00ED2D6A"/>
    <w:rsid w:val="00ED2FBB"/>
    <w:rsid w:val="00ED3AF8"/>
    <w:rsid w:val="00ED4322"/>
    <w:rsid w:val="00ED5968"/>
    <w:rsid w:val="00ED61E7"/>
    <w:rsid w:val="00ED6452"/>
    <w:rsid w:val="00ED6ACB"/>
    <w:rsid w:val="00ED7976"/>
    <w:rsid w:val="00ED7D8A"/>
    <w:rsid w:val="00EE1039"/>
    <w:rsid w:val="00EE2D90"/>
    <w:rsid w:val="00EE4591"/>
    <w:rsid w:val="00EE52A3"/>
    <w:rsid w:val="00EE5743"/>
    <w:rsid w:val="00EE6641"/>
    <w:rsid w:val="00EF0AD6"/>
    <w:rsid w:val="00EF14FF"/>
    <w:rsid w:val="00EF4919"/>
    <w:rsid w:val="00EF4DF5"/>
    <w:rsid w:val="00EF4E59"/>
    <w:rsid w:val="00EF714C"/>
    <w:rsid w:val="00F00039"/>
    <w:rsid w:val="00F009EE"/>
    <w:rsid w:val="00F00D2C"/>
    <w:rsid w:val="00F018DF"/>
    <w:rsid w:val="00F024C1"/>
    <w:rsid w:val="00F025DD"/>
    <w:rsid w:val="00F05A46"/>
    <w:rsid w:val="00F0611E"/>
    <w:rsid w:val="00F07641"/>
    <w:rsid w:val="00F07DF7"/>
    <w:rsid w:val="00F105A9"/>
    <w:rsid w:val="00F10A30"/>
    <w:rsid w:val="00F12B28"/>
    <w:rsid w:val="00F138FC"/>
    <w:rsid w:val="00F13C85"/>
    <w:rsid w:val="00F14391"/>
    <w:rsid w:val="00F145ED"/>
    <w:rsid w:val="00F147AC"/>
    <w:rsid w:val="00F14AB7"/>
    <w:rsid w:val="00F14EC3"/>
    <w:rsid w:val="00F155E8"/>
    <w:rsid w:val="00F179F5"/>
    <w:rsid w:val="00F21CA3"/>
    <w:rsid w:val="00F241BF"/>
    <w:rsid w:val="00F24349"/>
    <w:rsid w:val="00F2518D"/>
    <w:rsid w:val="00F27E4E"/>
    <w:rsid w:val="00F3113B"/>
    <w:rsid w:val="00F31FD5"/>
    <w:rsid w:val="00F32E1B"/>
    <w:rsid w:val="00F338AA"/>
    <w:rsid w:val="00F34254"/>
    <w:rsid w:val="00F34619"/>
    <w:rsid w:val="00F352CC"/>
    <w:rsid w:val="00F355A4"/>
    <w:rsid w:val="00F358A5"/>
    <w:rsid w:val="00F35D21"/>
    <w:rsid w:val="00F36A3D"/>
    <w:rsid w:val="00F36CEB"/>
    <w:rsid w:val="00F41303"/>
    <w:rsid w:val="00F44752"/>
    <w:rsid w:val="00F44FCC"/>
    <w:rsid w:val="00F46609"/>
    <w:rsid w:val="00F47081"/>
    <w:rsid w:val="00F47559"/>
    <w:rsid w:val="00F5286E"/>
    <w:rsid w:val="00F52BE8"/>
    <w:rsid w:val="00F535BF"/>
    <w:rsid w:val="00F5632B"/>
    <w:rsid w:val="00F56548"/>
    <w:rsid w:val="00F56F9A"/>
    <w:rsid w:val="00F614B6"/>
    <w:rsid w:val="00F61556"/>
    <w:rsid w:val="00F6413E"/>
    <w:rsid w:val="00F6419B"/>
    <w:rsid w:val="00F670FB"/>
    <w:rsid w:val="00F70E6D"/>
    <w:rsid w:val="00F70ED5"/>
    <w:rsid w:val="00F71846"/>
    <w:rsid w:val="00F73ADC"/>
    <w:rsid w:val="00F73CB6"/>
    <w:rsid w:val="00F74562"/>
    <w:rsid w:val="00F74B99"/>
    <w:rsid w:val="00F752EC"/>
    <w:rsid w:val="00F762DB"/>
    <w:rsid w:val="00F80245"/>
    <w:rsid w:val="00F8233D"/>
    <w:rsid w:val="00F82595"/>
    <w:rsid w:val="00F849D5"/>
    <w:rsid w:val="00F850C4"/>
    <w:rsid w:val="00F85CC1"/>
    <w:rsid w:val="00F8603B"/>
    <w:rsid w:val="00F8696D"/>
    <w:rsid w:val="00F86A44"/>
    <w:rsid w:val="00F87531"/>
    <w:rsid w:val="00F8785B"/>
    <w:rsid w:val="00F90263"/>
    <w:rsid w:val="00F918A2"/>
    <w:rsid w:val="00F92232"/>
    <w:rsid w:val="00F92D68"/>
    <w:rsid w:val="00F93FF2"/>
    <w:rsid w:val="00F9550F"/>
    <w:rsid w:val="00F9634B"/>
    <w:rsid w:val="00F9661F"/>
    <w:rsid w:val="00F971F5"/>
    <w:rsid w:val="00F97E7F"/>
    <w:rsid w:val="00F97F6C"/>
    <w:rsid w:val="00FA03E2"/>
    <w:rsid w:val="00FA0E16"/>
    <w:rsid w:val="00FA1D1E"/>
    <w:rsid w:val="00FA5FF4"/>
    <w:rsid w:val="00FA6C71"/>
    <w:rsid w:val="00FA7A6B"/>
    <w:rsid w:val="00FA7F0C"/>
    <w:rsid w:val="00FB1086"/>
    <w:rsid w:val="00FB6517"/>
    <w:rsid w:val="00FB712B"/>
    <w:rsid w:val="00FB75A3"/>
    <w:rsid w:val="00FB7BCA"/>
    <w:rsid w:val="00FC0EA4"/>
    <w:rsid w:val="00FC2BFA"/>
    <w:rsid w:val="00FC3339"/>
    <w:rsid w:val="00FC57D9"/>
    <w:rsid w:val="00FC7FFE"/>
    <w:rsid w:val="00FD0A8F"/>
    <w:rsid w:val="00FD109B"/>
    <w:rsid w:val="00FD132D"/>
    <w:rsid w:val="00FD19BB"/>
    <w:rsid w:val="00FD4147"/>
    <w:rsid w:val="00FD5760"/>
    <w:rsid w:val="00FD6307"/>
    <w:rsid w:val="00FE4109"/>
    <w:rsid w:val="00FE449D"/>
    <w:rsid w:val="00FE49E4"/>
    <w:rsid w:val="00FE5108"/>
    <w:rsid w:val="00FE5B00"/>
    <w:rsid w:val="00FE5E4E"/>
    <w:rsid w:val="00FE6250"/>
    <w:rsid w:val="00FE6D19"/>
    <w:rsid w:val="00FF0281"/>
    <w:rsid w:val="00FF0466"/>
    <w:rsid w:val="00FF0CF6"/>
    <w:rsid w:val="00FF1A75"/>
    <w:rsid w:val="00FF1B96"/>
    <w:rsid w:val="00FF3AF3"/>
    <w:rsid w:val="00FF6744"/>
    <w:rsid w:val="00FF6A87"/>
    <w:rsid w:val="00FF6F65"/>
    <w:rsid w:val="00FF7027"/>
    <w:rsid w:val="00FF7181"/>
    <w:rsid w:val="00FF78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1BDB2E2-9315-459A-80E0-35E5359005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14B6"/>
  </w:style>
  <w:style w:type="paragraph" w:styleId="Heading1">
    <w:name w:val="heading 1"/>
    <w:basedOn w:val="Normal"/>
    <w:next w:val="Normal"/>
    <w:link w:val="Heading1Char"/>
    <w:uiPriority w:val="9"/>
    <w:qFormat/>
    <w:rsid w:val="002A1EA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D113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D113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BA7C9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41303"/>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A3D50"/>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14B6"/>
    <w:pPr>
      <w:ind w:left="720"/>
      <w:contextualSpacing/>
    </w:pPr>
    <w:rPr>
      <w:color w:val="5B9BD5" w:themeColor="accent1"/>
    </w:rPr>
  </w:style>
  <w:style w:type="character" w:customStyle="1" w:styleId="Heading1Char">
    <w:name w:val="Heading 1 Char"/>
    <w:basedOn w:val="DefaultParagraphFont"/>
    <w:link w:val="Heading1"/>
    <w:uiPriority w:val="9"/>
    <w:rsid w:val="002A1EA9"/>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rsid w:val="002A1EA9"/>
    <w:pPr>
      <w:spacing w:after="0" w:line="240" w:lineRule="auto"/>
    </w:pPr>
    <w:rPr>
      <w:rFonts w:ascii="Calibri" w:eastAsia="Times New Roman" w:hAnsi="Calibri"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2A1EA9"/>
    <w:pPr>
      <w:spacing w:after="0" w:line="240" w:lineRule="auto"/>
    </w:pPr>
    <w:rPr>
      <w:rFonts w:ascii="Calibri" w:eastAsia="Times New Roman" w:hAnsi="Calibri"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0277B"/>
    <w:rPr>
      <w:color w:val="0563C1" w:themeColor="hyperlink"/>
      <w:u w:val="single"/>
    </w:rPr>
  </w:style>
  <w:style w:type="paragraph" w:styleId="NoSpacing">
    <w:name w:val="No Spacing"/>
    <w:link w:val="NoSpacingChar"/>
    <w:uiPriority w:val="1"/>
    <w:qFormat/>
    <w:rsid w:val="00531A09"/>
    <w:pPr>
      <w:spacing w:after="0" w:line="240" w:lineRule="auto"/>
    </w:pPr>
  </w:style>
  <w:style w:type="character" w:customStyle="1" w:styleId="NoSpacingChar">
    <w:name w:val="No Spacing Char"/>
    <w:basedOn w:val="DefaultParagraphFont"/>
    <w:link w:val="NoSpacing"/>
    <w:uiPriority w:val="1"/>
    <w:rsid w:val="00531A09"/>
  </w:style>
  <w:style w:type="paragraph" w:styleId="Header">
    <w:name w:val="header"/>
    <w:basedOn w:val="Normal"/>
    <w:link w:val="HeaderChar"/>
    <w:uiPriority w:val="99"/>
    <w:unhideWhenUsed/>
    <w:rsid w:val="00C827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827F0"/>
  </w:style>
  <w:style w:type="paragraph" w:styleId="Footer">
    <w:name w:val="footer"/>
    <w:basedOn w:val="Normal"/>
    <w:link w:val="FooterChar"/>
    <w:uiPriority w:val="99"/>
    <w:unhideWhenUsed/>
    <w:rsid w:val="00C827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27F0"/>
  </w:style>
  <w:style w:type="character" w:styleId="FollowedHyperlink">
    <w:name w:val="FollowedHyperlink"/>
    <w:basedOn w:val="DefaultParagraphFont"/>
    <w:uiPriority w:val="99"/>
    <w:semiHidden/>
    <w:unhideWhenUsed/>
    <w:rsid w:val="00E027AA"/>
    <w:rPr>
      <w:color w:val="954F72" w:themeColor="followedHyperlink"/>
      <w:u w:val="single"/>
    </w:rPr>
  </w:style>
  <w:style w:type="paragraph" w:styleId="NormalWeb">
    <w:name w:val="Normal (Web)"/>
    <w:basedOn w:val="Normal"/>
    <w:uiPriority w:val="99"/>
    <w:semiHidden/>
    <w:unhideWhenUsed/>
    <w:rsid w:val="0042692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5">
    <w:name w:val="Pa5"/>
    <w:basedOn w:val="Normal"/>
    <w:next w:val="Normal"/>
    <w:uiPriority w:val="99"/>
    <w:rsid w:val="0083077F"/>
    <w:pPr>
      <w:autoSpaceDE w:val="0"/>
      <w:autoSpaceDN w:val="0"/>
      <w:adjustRightInd w:val="0"/>
      <w:spacing w:after="0" w:line="181" w:lineRule="atLeast"/>
    </w:pPr>
    <w:rPr>
      <w:rFonts w:ascii="EYInterstate" w:hAnsi="EYInterstate"/>
      <w:sz w:val="24"/>
      <w:szCs w:val="24"/>
    </w:rPr>
  </w:style>
  <w:style w:type="paragraph" w:customStyle="1" w:styleId="Pa7">
    <w:name w:val="Pa7"/>
    <w:basedOn w:val="Normal"/>
    <w:next w:val="Normal"/>
    <w:uiPriority w:val="99"/>
    <w:rsid w:val="0083077F"/>
    <w:pPr>
      <w:autoSpaceDE w:val="0"/>
      <w:autoSpaceDN w:val="0"/>
      <w:adjustRightInd w:val="0"/>
      <w:spacing w:after="0" w:line="181" w:lineRule="atLeast"/>
    </w:pPr>
    <w:rPr>
      <w:rFonts w:ascii="EYInterstate" w:hAnsi="EYInterstate"/>
      <w:sz w:val="24"/>
      <w:szCs w:val="24"/>
    </w:rPr>
  </w:style>
  <w:style w:type="character" w:customStyle="1" w:styleId="A9">
    <w:name w:val="A9"/>
    <w:uiPriority w:val="99"/>
    <w:rsid w:val="0083077F"/>
    <w:rPr>
      <w:rFonts w:ascii="EYInterstate Light" w:hAnsi="EYInterstate Light" w:cs="EYInterstate Light"/>
      <w:color w:val="FFD400"/>
      <w:sz w:val="12"/>
      <w:szCs w:val="12"/>
    </w:rPr>
  </w:style>
  <w:style w:type="paragraph" w:styleId="TOC1">
    <w:name w:val="toc 1"/>
    <w:basedOn w:val="Normal"/>
    <w:next w:val="Normal"/>
    <w:autoRedefine/>
    <w:uiPriority w:val="39"/>
    <w:unhideWhenUsed/>
    <w:rsid w:val="00A41B9F"/>
    <w:pPr>
      <w:tabs>
        <w:tab w:val="left" w:pos="440"/>
        <w:tab w:val="right" w:leader="dot" w:pos="9350"/>
      </w:tabs>
      <w:spacing w:after="100"/>
    </w:pPr>
    <w:rPr>
      <w:rFonts w:ascii="Arial" w:hAnsi="Arial" w:cs="Arial"/>
      <w:b/>
      <w:noProof/>
    </w:rPr>
  </w:style>
  <w:style w:type="paragraph" w:styleId="TOCHeading">
    <w:name w:val="TOC Heading"/>
    <w:basedOn w:val="Heading1"/>
    <w:next w:val="Normal"/>
    <w:uiPriority w:val="39"/>
    <w:unhideWhenUsed/>
    <w:qFormat/>
    <w:rsid w:val="00ED1135"/>
    <w:pPr>
      <w:outlineLvl w:val="9"/>
    </w:pPr>
  </w:style>
  <w:style w:type="paragraph" w:styleId="TOC2">
    <w:name w:val="toc 2"/>
    <w:basedOn w:val="Normal"/>
    <w:next w:val="Normal"/>
    <w:autoRedefine/>
    <w:uiPriority w:val="39"/>
    <w:unhideWhenUsed/>
    <w:rsid w:val="001041E4"/>
    <w:pPr>
      <w:tabs>
        <w:tab w:val="left" w:pos="880"/>
        <w:tab w:val="right" w:leader="dot" w:pos="9350"/>
      </w:tabs>
      <w:spacing w:after="100"/>
      <w:ind w:left="440"/>
    </w:pPr>
    <w:rPr>
      <w:rFonts w:eastAsiaTheme="minorEastAsia" w:cs="Times New Roman"/>
    </w:rPr>
  </w:style>
  <w:style w:type="paragraph" w:styleId="TOC3">
    <w:name w:val="toc 3"/>
    <w:basedOn w:val="Normal"/>
    <w:next w:val="Normal"/>
    <w:autoRedefine/>
    <w:uiPriority w:val="39"/>
    <w:unhideWhenUsed/>
    <w:rsid w:val="00B86696"/>
    <w:pPr>
      <w:tabs>
        <w:tab w:val="left" w:pos="1320"/>
        <w:tab w:val="right" w:leader="dot" w:pos="9350"/>
      </w:tabs>
      <w:spacing w:after="100"/>
      <w:ind w:left="720"/>
    </w:pPr>
    <w:rPr>
      <w:rFonts w:eastAsiaTheme="minorEastAsia" w:cs="Times New Roman"/>
    </w:rPr>
  </w:style>
  <w:style w:type="character" w:customStyle="1" w:styleId="Heading2Char">
    <w:name w:val="Heading 2 Char"/>
    <w:basedOn w:val="DefaultParagraphFont"/>
    <w:link w:val="Heading2"/>
    <w:uiPriority w:val="9"/>
    <w:rsid w:val="00ED113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D1135"/>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B16728"/>
    <w:rPr>
      <w:b/>
      <w:bCs/>
    </w:rPr>
  </w:style>
  <w:style w:type="character" w:customStyle="1" w:styleId="Heading6Char">
    <w:name w:val="Heading 6 Char"/>
    <w:basedOn w:val="DefaultParagraphFont"/>
    <w:link w:val="Heading6"/>
    <w:uiPriority w:val="9"/>
    <w:semiHidden/>
    <w:rsid w:val="000A3D50"/>
    <w:rPr>
      <w:rFonts w:asciiTheme="majorHAnsi" w:eastAsiaTheme="majorEastAsia" w:hAnsiTheme="majorHAnsi" w:cstheme="majorBidi"/>
      <w:color w:val="1F4D78" w:themeColor="accent1" w:themeShade="7F"/>
    </w:rPr>
  </w:style>
  <w:style w:type="character" w:customStyle="1" w:styleId="apple-style-span">
    <w:name w:val="apple-style-span"/>
    <w:basedOn w:val="DefaultParagraphFont"/>
    <w:rsid w:val="00B04B04"/>
  </w:style>
  <w:style w:type="character" w:styleId="CommentReference">
    <w:name w:val="annotation reference"/>
    <w:basedOn w:val="DefaultParagraphFont"/>
    <w:uiPriority w:val="99"/>
    <w:semiHidden/>
    <w:unhideWhenUsed/>
    <w:rsid w:val="00087A46"/>
    <w:rPr>
      <w:sz w:val="16"/>
      <w:szCs w:val="16"/>
    </w:rPr>
  </w:style>
  <w:style w:type="paragraph" w:styleId="CommentText">
    <w:name w:val="annotation text"/>
    <w:basedOn w:val="Normal"/>
    <w:link w:val="CommentTextChar"/>
    <w:uiPriority w:val="99"/>
    <w:semiHidden/>
    <w:unhideWhenUsed/>
    <w:rsid w:val="00087A46"/>
    <w:pPr>
      <w:spacing w:line="240" w:lineRule="auto"/>
    </w:pPr>
    <w:rPr>
      <w:sz w:val="20"/>
      <w:szCs w:val="20"/>
    </w:rPr>
  </w:style>
  <w:style w:type="character" w:customStyle="1" w:styleId="CommentTextChar">
    <w:name w:val="Comment Text Char"/>
    <w:basedOn w:val="DefaultParagraphFont"/>
    <w:link w:val="CommentText"/>
    <w:uiPriority w:val="99"/>
    <w:semiHidden/>
    <w:rsid w:val="00087A46"/>
    <w:rPr>
      <w:sz w:val="20"/>
      <w:szCs w:val="20"/>
    </w:rPr>
  </w:style>
  <w:style w:type="paragraph" w:styleId="CommentSubject">
    <w:name w:val="annotation subject"/>
    <w:basedOn w:val="CommentText"/>
    <w:next w:val="CommentText"/>
    <w:link w:val="CommentSubjectChar"/>
    <w:uiPriority w:val="99"/>
    <w:semiHidden/>
    <w:unhideWhenUsed/>
    <w:rsid w:val="00087A46"/>
    <w:rPr>
      <w:b/>
      <w:bCs/>
    </w:rPr>
  </w:style>
  <w:style w:type="character" w:customStyle="1" w:styleId="CommentSubjectChar">
    <w:name w:val="Comment Subject Char"/>
    <w:basedOn w:val="CommentTextChar"/>
    <w:link w:val="CommentSubject"/>
    <w:uiPriority w:val="99"/>
    <w:semiHidden/>
    <w:rsid w:val="00087A46"/>
    <w:rPr>
      <w:b/>
      <w:bCs/>
      <w:sz w:val="20"/>
      <w:szCs w:val="20"/>
    </w:rPr>
  </w:style>
  <w:style w:type="paragraph" w:styleId="BalloonText">
    <w:name w:val="Balloon Text"/>
    <w:basedOn w:val="Normal"/>
    <w:link w:val="BalloonTextChar"/>
    <w:uiPriority w:val="99"/>
    <w:semiHidden/>
    <w:unhideWhenUsed/>
    <w:rsid w:val="00087A4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87A46"/>
    <w:rPr>
      <w:rFonts w:ascii="Segoe UI" w:hAnsi="Segoe UI" w:cs="Segoe UI"/>
      <w:sz w:val="18"/>
      <w:szCs w:val="18"/>
    </w:rPr>
  </w:style>
  <w:style w:type="character" w:styleId="PlaceholderText">
    <w:name w:val="Placeholder Text"/>
    <w:basedOn w:val="DefaultParagraphFont"/>
    <w:uiPriority w:val="99"/>
    <w:semiHidden/>
    <w:rsid w:val="00E43E58"/>
    <w:rPr>
      <w:color w:val="808080"/>
    </w:rPr>
  </w:style>
  <w:style w:type="paragraph" w:customStyle="1" w:styleId="Pa4">
    <w:name w:val="Pa4"/>
    <w:basedOn w:val="Normal"/>
    <w:next w:val="Normal"/>
    <w:uiPriority w:val="99"/>
    <w:rsid w:val="00F86A44"/>
    <w:pPr>
      <w:autoSpaceDE w:val="0"/>
      <w:autoSpaceDN w:val="0"/>
      <w:adjustRightInd w:val="0"/>
      <w:spacing w:after="0" w:line="181" w:lineRule="atLeast"/>
    </w:pPr>
    <w:rPr>
      <w:rFonts w:ascii="HelveticaNeueLT Std Lt" w:hAnsi="HelveticaNeueLT Std Lt"/>
      <w:sz w:val="24"/>
      <w:szCs w:val="24"/>
    </w:rPr>
  </w:style>
  <w:style w:type="paragraph" w:customStyle="1" w:styleId="Pa8">
    <w:name w:val="Pa8"/>
    <w:basedOn w:val="Normal"/>
    <w:next w:val="Normal"/>
    <w:uiPriority w:val="99"/>
    <w:rsid w:val="00F86A44"/>
    <w:pPr>
      <w:autoSpaceDE w:val="0"/>
      <w:autoSpaceDN w:val="0"/>
      <w:adjustRightInd w:val="0"/>
      <w:spacing w:after="0" w:line="181" w:lineRule="atLeast"/>
    </w:pPr>
    <w:rPr>
      <w:rFonts w:ascii="HelveticaNeueLT Std Lt" w:hAnsi="HelveticaNeueLT Std Lt"/>
      <w:sz w:val="24"/>
      <w:szCs w:val="24"/>
    </w:rPr>
  </w:style>
  <w:style w:type="character" w:customStyle="1" w:styleId="Heading4Char">
    <w:name w:val="Heading 4 Char"/>
    <w:basedOn w:val="DefaultParagraphFont"/>
    <w:link w:val="Heading4"/>
    <w:uiPriority w:val="9"/>
    <w:rsid w:val="00BA7C93"/>
    <w:rPr>
      <w:rFonts w:asciiTheme="majorHAnsi" w:eastAsiaTheme="majorEastAsia" w:hAnsiTheme="majorHAnsi" w:cstheme="majorBidi"/>
      <w:i/>
      <w:iCs/>
      <w:color w:val="2E74B5" w:themeColor="accent1" w:themeShade="BF"/>
    </w:rPr>
  </w:style>
  <w:style w:type="paragraph" w:customStyle="1" w:styleId="shortdesc">
    <w:name w:val="shortdesc"/>
    <w:basedOn w:val="Normal"/>
    <w:rsid w:val="003733A6"/>
    <w:pPr>
      <w:spacing w:before="100" w:beforeAutospacing="1" w:after="100" w:afterAutospacing="1" w:line="240" w:lineRule="auto"/>
    </w:pPr>
    <w:rPr>
      <w:rFonts w:ascii="Times New Roman" w:eastAsia="Times New Roman" w:hAnsi="Times New Roman" w:cs="Times New Roman"/>
      <w:sz w:val="24"/>
      <w:szCs w:val="24"/>
    </w:rPr>
  </w:style>
  <w:style w:type="character" w:styleId="HTMLDefinition">
    <w:name w:val="HTML Definition"/>
    <w:basedOn w:val="DefaultParagraphFont"/>
    <w:uiPriority w:val="99"/>
    <w:semiHidden/>
    <w:unhideWhenUsed/>
    <w:rsid w:val="003733A6"/>
    <w:rPr>
      <w:i/>
      <w:iCs/>
    </w:rPr>
  </w:style>
  <w:style w:type="character" w:styleId="HTMLTypewriter">
    <w:name w:val="HTML Typewriter"/>
    <w:basedOn w:val="DefaultParagraphFont"/>
    <w:uiPriority w:val="99"/>
    <w:semiHidden/>
    <w:unhideWhenUsed/>
    <w:rsid w:val="00484178"/>
    <w:rPr>
      <w:rFonts w:ascii="Courier New" w:eastAsia="Times New Roman" w:hAnsi="Courier New" w:cs="Courier New"/>
      <w:sz w:val="20"/>
      <w:szCs w:val="20"/>
    </w:rPr>
  </w:style>
  <w:style w:type="paragraph" w:customStyle="1" w:styleId="Default">
    <w:name w:val="Default"/>
    <w:rsid w:val="00111771"/>
    <w:pPr>
      <w:autoSpaceDE w:val="0"/>
      <w:autoSpaceDN w:val="0"/>
      <w:adjustRightInd w:val="0"/>
      <w:spacing w:after="0" w:line="240" w:lineRule="auto"/>
    </w:pPr>
    <w:rPr>
      <w:rFonts w:ascii="Calibri" w:hAnsi="Calibri" w:cs="Calibri"/>
      <w:color w:val="000000"/>
      <w:sz w:val="24"/>
      <w:szCs w:val="24"/>
    </w:rPr>
  </w:style>
  <w:style w:type="paragraph" w:styleId="Caption">
    <w:name w:val="caption"/>
    <w:basedOn w:val="Normal"/>
    <w:next w:val="Normal"/>
    <w:uiPriority w:val="35"/>
    <w:unhideWhenUsed/>
    <w:qFormat/>
    <w:rsid w:val="00905CE0"/>
    <w:pPr>
      <w:spacing w:after="200" w:line="240" w:lineRule="auto"/>
    </w:pPr>
    <w:rPr>
      <w:i/>
      <w:iCs/>
      <w:color w:val="44546A" w:themeColor="text2"/>
      <w:sz w:val="18"/>
      <w:szCs w:val="18"/>
    </w:rPr>
  </w:style>
  <w:style w:type="numbering" w:customStyle="1" w:styleId="Style1">
    <w:name w:val="Style1"/>
    <w:uiPriority w:val="99"/>
    <w:rsid w:val="009C6099"/>
    <w:pPr>
      <w:numPr>
        <w:numId w:val="54"/>
      </w:numPr>
    </w:pPr>
  </w:style>
  <w:style w:type="character" w:customStyle="1" w:styleId="Heading5Char">
    <w:name w:val="Heading 5 Char"/>
    <w:basedOn w:val="DefaultParagraphFont"/>
    <w:link w:val="Heading5"/>
    <w:uiPriority w:val="9"/>
    <w:rsid w:val="00F41303"/>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3645">
      <w:bodyDiv w:val="1"/>
      <w:marLeft w:val="0"/>
      <w:marRight w:val="0"/>
      <w:marTop w:val="0"/>
      <w:marBottom w:val="0"/>
      <w:divBdr>
        <w:top w:val="none" w:sz="0" w:space="0" w:color="auto"/>
        <w:left w:val="none" w:sz="0" w:space="0" w:color="auto"/>
        <w:bottom w:val="none" w:sz="0" w:space="0" w:color="auto"/>
        <w:right w:val="none" w:sz="0" w:space="0" w:color="auto"/>
      </w:divBdr>
    </w:div>
    <w:div w:id="35201126">
      <w:bodyDiv w:val="1"/>
      <w:marLeft w:val="0"/>
      <w:marRight w:val="0"/>
      <w:marTop w:val="0"/>
      <w:marBottom w:val="0"/>
      <w:divBdr>
        <w:top w:val="none" w:sz="0" w:space="0" w:color="auto"/>
        <w:left w:val="none" w:sz="0" w:space="0" w:color="auto"/>
        <w:bottom w:val="none" w:sz="0" w:space="0" w:color="auto"/>
        <w:right w:val="none" w:sz="0" w:space="0" w:color="auto"/>
      </w:divBdr>
      <w:divsChild>
        <w:div w:id="881286664">
          <w:marLeft w:val="274"/>
          <w:marRight w:val="0"/>
          <w:marTop w:val="0"/>
          <w:marBottom w:val="0"/>
          <w:divBdr>
            <w:top w:val="none" w:sz="0" w:space="0" w:color="auto"/>
            <w:left w:val="none" w:sz="0" w:space="0" w:color="auto"/>
            <w:bottom w:val="none" w:sz="0" w:space="0" w:color="auto"/>
            <w:right w:val="none" w:sz="0" w:space="0" w:color="auto"/>
          </w:divBdr>
        </w:div>
        <w:div w:id="1134441898">
          <w:marLeft w:val="274"/>
          <w:marRight w:val="0"/>
          <w:marTop w:val="0"/>
          <w:marBottom w:val="0"/>
          <w:divBdr>
            <w:top w:val="none" w:sz="0" w:space="0" w:color="auto"/>
            <w:left w:val="none" w:sz="0" w:space="0" w:color="auto"/>
            <w:bottom w:val="none" w:sz="0" w:space="0" w:color="auto"/>
            <w:right w:val="none" w:sz="0" w:space="0" w:color="auto"/>
          </w:divBdr>
        </w:div>
        <w:div w:id="1226531838">
          <w:marLeft w:val="274"/>
          <w:marRight w:val="0"/>
          <w:marTop w:val="0"/>
          <w:marBottom w:val="0"/>
          <w:divBdr>
            <w:top w:val="none" w:sz="0" w:space="0" w:color="auto"/>
            <w:left w:val="none" w:sz="0" w:space="0" w:color="auto"/>
            <w:bottom w:val="none" w:sz="0" w:space="0" w:color="auto"/>
            <w:right w:val="none" w:sz="0" w:space="0" w:color="auto"/>
          </w:divBdr>
        </w:div>
      </w:divsChild>
    </w:div>
    <w:div w:id="74790616">
      <w:bodyDiv w:val="1"/>
      <w:marLeft w:val="0"/>
      <w:marRight w:val="0"/>
      <w:marTop w:val="0"/>
      <w:marBottom w:val="0"/>
      <w:divBdr>
        <w:top w:val="none" w:sz="0" w:space="0" w:color="auto"/>
        <w:left w:val="none" w:sz="0" w:space="0" w:color="auto"/>
        <w:bottom w:val="none" w:sz="0" w:space="0" w:color="auto"/>
        <w:right w:val="none" w:sz="0" w:space="0" w:color="auto"/>
      </w:divBdr>
      <w:divsChild>
        <w:div w:id="1264339776">
          <w:marLeft w:val="0"/>
          <w:marRight w:val="0"/>
          <w:marTop w:val="0"/>
          <w:marBottom w:val="0"/>
          <w:divBdr>
            <w:top w:val="none" w:sz="0" w:space="0" w:color="auto"/>
            <w:left w:val="none" w:sz="0" w:space="0" w:color="auto"/>
            <w:bottom w:val="none" w:sz="0" w:space="0" w:color="auto"/>
            <w:right w:val="none" w:sz="0" w:space="0" w:color="auto"/>
          </w:divBdr>
        </w:div>
      </w:divsChild>
    </w:div>
    <w:div w:id="114377037">
      <w:bodyDiv w:val="1"/>
      <w:marLeft w:val="0"/>
      <w:marRight w:val="0"/>
      <w:marTop w:val="0"/>
      <w:marBottom w:val="0"/>
      <w:divBdr>
        <w:top w:val="none" w:sz="0" w:space="0" w:color="auto"/>
        <w:left w:val="none" w:sz="0" w:space="0" w:color="auto"/>
        <w:bottom w:val="none" w:sz="0" w:space="0" w:color="auto"/>
        <w:right w:val="none" w:sz="0" w:space="0" w:color="auto"/>
      </w:divBdr>
      <w:divsChild>
        <w:div w:id="2053462659">
          <w:marLeft w:val="0"/>
          <w:marRight w:val="0"/>
          <w:marTop w:val="0"/>
          <w:marBottom w:val="0"/>
          <w:divBdr>
            <w:top w:val="none" w:sz="0" w:space="0" w:color="auto"/>
            <w:left w:val="none" w:sz="0" w:space="0" w:color="auto"/>
            <w:bottom w:val="none" w:sz="0" w:space="0" w:color="auto"/>
            <w:right w:val="none" w:sz="0" w:space="0" w:color="auto"/>
          </w:divBdr>
        </w:div>
      </w:divsChild>
    </w:div>
    <w:div w:id="116993021">
      <w:bodyDiv w:val="1"/>
      <w:marLeft w:val="0"/>
      <w:marRight w:val="0"/>
      <w:marTop w:val="0"/>
      <w:marBottom w:val="0"/>
      <w:divBdr>
        <w:top w:val="none" w:sz="0" w:space="0" w:color="auto"/>
        <w:left w:val="none" w:sz="0" w:space="0" w:color="auto"/>
        <w:bottom w:val="none" w:sz="0" w:space="0" w:color="auto"/>
        <w:right w:val="none" w:sz="0" w:space="0" w:color="auto"/>
      </w:divBdr>
    </w:div>
    <w:div w:id="144054800">
      <w:bodyDiv w:val="1"/>
      <w:marLeft w:val="0"/>
      <w:marRight w:val="0"/>
      <w:marTop w:val="0"/>
      <w:marBottom w:val="0"/>
      <w:divBdr>
        <w:top w:val="none" w:sz="0" w:space="0" w:color="auto"/>
        <w:left w:val="none" w:sz="0" w:space="0" w:color="auto"/>
        <w:bottom w:val="none" w:sz="0" w:space="0" w:color="auto"/>
        <w:right w:val="none" w:sz="0" w:space="0" w:color="auto"/>
      </w:divBdr>
      <w:divsChild>
        <w:div w:id="253053303">
          <w:marLeft w:val="0"/>
          <w:marRight w:val="0"/>
          <w:marTop w:val="0"/>
          <w:marBottom w:val="0"/>
          <w:divBdr>
            <w:top w:val="none" w:sz="0" w:space="0" w:color="auto"/>
            <w:left w:val="none" w:sz="0" w:space="0" w:color="auto"/>
            <w:bottom w:val="none" w:sz="0" w:space="0" w:color="auto"/>
            <w:right w:val="none" w:sz="0" w:space="0" w:color="auto"/>
          </w:divBdr>
        </w:div>
      </w:divsChild>
    </w:div>
    <w:div w:id="149250076">
      <w:bodyDiv w:val="1"/>
      <w:marLeft w:val="0"/>
      <w:marRight w:val="0"/>
      <w:marTop w:val="0"/>
      <w:marBottom w:val="0"/>
      <w:divBdr>
        <w:top w:val="none" w:sz="0" w:space="0" w:color="auto"/>
        <w:left w:val="none" w:sz="0" w:space="0" w:color="auto"/>
        <w:bottom w:val="none" w:sz="0" w:space="0" w:color="auto"/>
        <w:right w:val="none" w:sz="0" w:space="0" w:color="auto"/>
      </w:divBdr>
      <w:divsChild>
        <w:div w:id="59518839">
          <w:marLeft w:val="446"/>
          <w:marRight w:val="0"/>
          <w:marTop w:val="0"/>
          <w:marBottom w:val="120"/>
          <w:divBdr>
            <w:top w:val="none" w:sz="0" w:space="0" w:color="auto"/>
            <w:left w:val="none" w:sz="0" w:space="0" w:color="auto"/>
            <w:bottom w:val="none" w:sz="0" w:space="0" w:color="auto"/>
            <w:right w:val="none" w:sz="0" w:space="0" w:color="auto"/>
          </w:divBdr>
        </w:div>
        <w:div w:id="1469476692">
          <w:marLeft w:val="446"/>
          <w:marRight w:val="0"/>
          <w:marTop w:val="0"/>
          <w:marBottom w:val="120"/>
          <w:divBdr>
            <w:top w:val="none" w:sz="0" w:space="0" w:color="auto"/>
            <w:left w:val="none" w:sz="0" w:space="0" w:color="auto"/>
            <w:bottom w:val="none" w:sz="0" w:space="0" w:color="auto"/>
            <w:right w:val="none" w:sz="0" w:space="0" w:color="auto"/>
          </w:divBdr>
        </w:div>
        <w:div w:id="1868761664">
          <w:marLeft w:val="446"/>
          <w:marRight w:val="0"/>
          <w:marTop w:val="0"/>
          <w:marBottom w:val="120"/>
          <w:divBdr>
            <w:top w:val="none" w:sz="0" w:space="0" w:color="auto"/>
            <w:left w:val="none" w:sz="0" w:space="0" w:color="auto"/>
            <w:bottom w:val="none" w:sz="0" w:space="0" w:color="auto"/>
            <w:right w:val="none" w:sz="0" w:space="0" w:color="auto"/>
          </w:divBdr>
        </w:div>
      </w:divsChild>
    </w:div>
    <w:div w:id="156188265">
      <w:bodyDiv w:val="1"/>
      <w:marLeft w:val="0"/>
      <w:marRight w:val="0"/>
      <w:marTop w:val="0"/>
      <w:marBottom w:val="0"/>
      <w:divBdr>
        <w:top w:val="none" w:sz="0" w:space="0" w:color="auto"/>
        <w:left w:val="none" w:sz="0" w:space="0" w:color="auto"/>
        <w:bottom w:val="none" w:sz="0" w:space="0" w:color="auto"/>
        <w:right w:val="none" w:sz="0" w:space="0" w:color="auto"/>
      </w:divBdr>
      <w:divsChild>
        <w:div w:id="2147038766">
          <w:marLeft w:val="0"/>
          <w:marRight w:val="0"/>
          <w:marTop w:val="0"/>
          <w:marBottom w:val="0"/>
          <w:divBdr>
            <w:top w:val="none" w:sz="0" w:space="0" w:color="auto"/>
            <w:left w:val="none" w:sz="0" w:space="0" w:color="auto"/>
            <w:bottom w:val="none" w:sz="0" w:space="0" w:color="auto"/>
            <w:right w:val="none" w:sz="0" w:space="0" w:color="auto"/>
          </w:divBdr>
        </w:div>
      </w:divsChild>
    </w:div>
    <w:div w:id="178127761">
      <w:bodyDiv w:val="1"/>
      <w:marLeft w:val="0"/>
      <w:marRight w:val="0"/>
      <w:marTop w:val="0"/>
      <w:marBottom w:val="0"/>
      <w:divBdr>
        <w:top w:val="none" w:sz="0" w:space="0" w:color="auto"/>
        <w:left w:val="none" w:sz="0" w:space="0" w:color="auto"/>
        <w:bottom w:val="none" w:sz="0" w:space="0" w:color="auto"/>
        <w:right w:val="none" w:sz="0" w:space="0" w:color="auto"/>
      </w:divBdr>
    </w:div>
    <w:div w:id="185795956">
      <w:bodyDiv w:val="1"/>
      <w:marLeft w:val="0"/>
      <w:marRight w:val="0"/>
      <w:marTop w:val="0"/>
      <w:marBottom w:val="0"/>
      <w:divBdr>
        <w:top w:val="none" w:sz="0" w:space="0" w:color="auto"/>
        <w:left w:val="none" w:sz="0" w:space="0" w:color="auto"/>
        <w:bottom w:val="none" w:sz="0" w:space="0" w:color="auto"/>
        <w:right w:val="none" w:sz="0" w:space="0" w:color="auto"/>
      </w:divBdr>
    </w:div>
    <w:div w:id="207181399">
      <w:bodyDiv w:val="1"/>
      <w:marLeft w:val="0"/>
      <w:marRight w:val="0"/>
      <w:marTop w:val="0"/>
      <w:marBottom w:val="0"/>
      <w:divBdr>
        <w:top w:val="none" w:sz="0" w:space="0" w:color="auto"/>
        <w:left w:val="none" w:sz="0" w:space="0" w:color="auto"/>
        <w:bottom w:val="none" w:sz="0" w:space="0" w:color="auto"/>
        <w:right w:val="none" w:sz="0" w:space="0" w:color="auto"/>
      </w:divBdr>
      <w:divsChild>
        <w:div w:id="1467090458">
          <w:marLeft w:val="0"/>
          <w:marRight w:val="0"/>
          <w:marTop w:val="0"/>
          <w:marBottom w:val="0"/>
          <w:divBdr>
            <w:top w:val="none" w:sz="0" w:space="0" w:color="auto"/>
            <w:left w:val="none" w:sz="0" w:space="0" w:color="auto"/>
            <w:bottom w:val="none" w:sz="0" w:space="0" w:color="auto"/>
            <w:right w:val="none" w:sz="0" w:space="0" w:color="auto"/>
          </w:divBdr>
          <w:divsChild>
            <w:div w:id="59764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6552">
      <w:bodyDiv w:val="1"/>
      <w:marLeft w:val="0"/>
      <w:marRight w:val="0"/>
      <w:marTop w:val="0"/>
      <w:marBottom w:val="0"/>
      <w:divBdr>
        <w:top w:val="none" w:sz="0" w:space="0" w:color="auto"/>
        <w:left w:val="none" w:sz="0" w:space="0" w:color="auto"/>
        <w:bottom w:val="none" w:sz="0" w:space="0" w:color="auto"/>
        <w:right w:val="none" w:sz="0" w:space="0" w:color="auto"/>
      </w:divBdr>
    </w:div>
    <w:div w:id="239678947">
      <w:bodyDiv w:val="1"/>
      <w:marLeft w:val="0"/>
      <w:marRight w:val="0"/>
      <w:marTop w:val="0"/>
      <w:marBottom w:val="0"/>
      <w:divBdr>
        <w:top w:val="none" w:sz="0" w:space="0" w:color="auto"/>
        <w:left w:val="none" w:sz="0" w:space="0" w:color="auto"/>
        <w:bottom w:val="none" w:sz="0" w:space="0" w:color="auto"/>
        <w:right w:val="none" w:sz="0" w:space="0" w:color="auto"/>
      </w:divBdr>
    </w:div>
    <w:div w:id="312684469">
      <w:bodyDiv w:val="1"/>
      <w:marLeft w:val="0"/>
      <w:marRight w:val="0"/>
      <w:marTop w:val="0"/>
      <w:marBottom w:val="0"/>
      <w:divBdr>
        <w:top w:val="none" w:sz="0" w:space="0" w:color="auto"/>
        <w:left w:val="none" w:sz="0" w:space="0" w:color="auto"/>
        <w:bottom w:val="none" w:sz="0" w:space="0" w:color="auto"/>
        <w:right w:val="none" w:sz="0" w:space="0" w:color="auto"/>
      </w:divBdr>
    </w:div>
    <w:div w:id="324864028">
      <w:bodyDiv w:val="1"/>
      <w:marLeft w:val="0"/>
      <w:marRight w:val="0"/>
      <w:marTop w:val="0"/>
      <w:marBottom w:val="0"/>
      <w:divBdr>
        <w:top w:val="none" w:sz="0" w:space="0" w:color="auto"/>
        <w:left w:val="none" w:sz="0" w:space="0" w:color="auto"/>
        <w:bottom w:val="none" w:sz="0" w:space="0" w:color="auto"/>
        <w:right w:val="none" w:sz="0" w:space="0" w:color="auto"/>
      </w:divBdr>
    </w:div>
    <w:div w:id="327515764">
      <w:bodyDiv w:val="1"/>
      <w:marLeft w:val="0"/>
      <w:marRight w:val="0"/>
      <w:marTop w:val="0"/>
      <w:marBottom w:val="0"/>
      <w:divBdr>
        <w:top w:val="none" w:sz="0" w:space="0" w:color="auto"/>
        <w:left w:val="none" w:sz="0" w:space="0" w:color="auto"/>
        <w:bottom w:val="none" w:sz="0" w:space="0" w:color="auto"/>
        <w:right w:val="none" w:sz="0" w:space="0" w:color="auto"/>
      </w:divBdr>
      <w:divsChild>
        <w:div w:id="41367082">
          <w:marLeft w:val="547"/>
          <w:marRight w:val="0"/>
          <w:marTop w:val="0"/>
          <w:marBottom w:val="160"/>
          <w:divBdr>
            <w:top w:val="none" w:sz="0" w:space="0" w:color="auto"/>
            <w:left w:val="none" w:sz="0" w:space="0" w:color="auto"/>
            <w:bottom w:val="none" w:sz="0" w:space="0" w:color="auto"/>
            <w:right w:val="none" w:sz="0" w:space="0" w:color="auto"/>
          </w:divBdr>
        </w:div>
        <w:div w:id="714816046">
          <w:marLeft w:val="547"/>
          <w:marRight w:val="0"/>
          <w:marTop w:val="0"/>
          <w:marBottom w:val="160"/>
          <w:divBdr>
            <w:top w:val="none" w:sz="0" w:space="0" w:color="auto"/>
            <w:left w:val="none" w:sz="0" w:space="0" w:color="auto"/>
            <w:bottom w:val="none" w:sz="0" w:space="0" w:color="auto"/>
            <w:right w:val="none" w:sz="0" w:space="0" w:color="auto"/>
          </w:divBdr>
        </w:div>
        <w:div w:id="958342477">
          <w:marLeft w:val="547"/>
          <w:marRight w:val="0"/>
          <w:marTop w:val="0"/>
          <w:marBottom w:val="160"/>
          <w:divBdr>
            <w:top w:val="none" w:sz="0" w:space="0" w:color="auto"/>
            <w:left w:val="none" w:sz="0" w:space="0" w:color="auto"/>
            <w:bottom w:val="none" w:sz="0" w:space="0" w:color="auto"/>
            <w:right w:val="none" w:sz="0" w:space="0" w:color="auto"/>
          </w:divBdr>
        </w:div>
        <w:div w:id="1415737265">
          <w:marLeft w:val="547"/>
          <w:marRight w:val="0"/>
          <w:marTop w:val="0"/>
          <w:marBottom w:val="160"/>
          <w:divBdr>
            <w:top w:val="none" w:sz="0" w:space="0" w:color="auto"/>
            <w:left w:val="none" w:sz="0" w:space="0" w:color="auto"/>
            <w:bottom w:val="none" w:sz="0" w:space="0" w:color="auto"/>
            <w:right w:val="none" w:sz="0" w:space="0" w:color="auto"/>
          </w:divBdr>
        </w:div>
        <w:div w:id="1777483708">
          <w:marLeft w:val="547"/>
          <w:marRight w:val="0"/>
          <w:marTop w:val="0"/>
          <w:marBottom w:val="160"/>
          <w:divBdr>
            <w:top w:val="none" w:sz="0" w:space="0" w:color="auto"/>
            <w:left w:val="none" w:sz="0" w:space="0" w:color="auto"/>
            <w:bottom w:val="none" w:sz="0" w:space="0" w:color="auto"/>
            <w:right w:val="none" w:sz="0" w:space="0" w:color="auto"/>
          </w:divBdr>
        </w:div>
      </w:divsChild>
    </w:div>
    <w:div w:id="339545318">
      <w:bodyDiv w:val="1"/>
      <w:marLeft w:val="0"/>
      <w:marRight w:val="0"/>
      <w:marTop w:val="0"/>
      <w:marBottom w:val="0"/>
      <w:divBdr>
        <w:top w:val="none" w:sz="0" w:space="0" w:color="auto"/>
        <w:left w:val="none" w:sz="0" w:space="0" w:color="auto"/>
        <w:bottom w:val="none" w:sz="0" w:space="0" w:color="auto"/>
        <w:right w:val="none" w:sz="0" w:space="0" w:color="auto"/>
      </w:divBdr>
    </w:div>
    <w:div w:id="380788361">
      <w:bodyDiv w:val="1"/>
      <w:marLeft w:val="0"/>
      <w:marRight w:val="0"/>
      <w:marTop w:val="0"/>
      <w:marBottom w:val="0"/>
      <w:divBdr>
        <w:top w:val="none" w:sz="0" w:space="0" w:color="auto"/>
        <w:left w:val="none" w:sz="0" w:space="0" w:color="auto"/>
        <w:bottom w:val="none" w:sz="0" w:space="0" w:color="auto"/>
        <w:right w:val="none" w:sz="0" w:space="0" w:color="auto"/>
      </w:divBdr>
      <w:divsChild>
        <w:div w:id="385838398">
          <w:marLeft w:val="0"/>
          <w:marRight w:val="0"/>
          <w:marTop w:val="0"/>
          <w:marBottom w:val="0"/>
          <w:divBdr>
            <w:top w:val="none" w:sz="0" w:space="0" w:color="auto"/>
            <w:left w:val="none" w:sz="0" w:space="0" w:color="auto"/>
            <w:bottom w:val="none" w:sz="0" w:space="0" w:color="auto"/>
            <w:right w:val="none" w:sz="0" w:space="0" w:color="auto"/>
          </w:divBdr>
        </w:div>
      </w:divsChild>
    </w:div>
    <w:div w:id="384334993">
      <w:bodyDiv w:val="1"/>
      <w:marLeft w:val="0"/>
      <w:marRight w:val="0"/>
      <w:marTop w:val="0"/>
      <w:marBottom w:val="0"/>
      <w:divBdr>
        <w:top w:val="none" w:sz="0" w:space="0" w:color="auto"/>
        <w:left w:val="none" w:sz="0" w:space="0" w:color="auto"/>
        <w:bottom w:val="none" w:sz="0" w:space="0" w:color="auto"/>
        <w:right w:val="none" w:sz="0" w:space="0" w:color="auto"/>
      </w:divBdr>
    </w:div>
    <w:div w:id="418404103">
      <w:bodyDiv w:val="1"/>
      <w:marLeft w:val="0"/>
      <w:marRight w:val="0"/>
      <w:marTop w:val="0"/>
      <w:marBottom w:val="0"/>
      <w:divBdr>
        <w:top w:val="none" w:sz="0" w:space="0" w:color="auto"/>
        <w:left w:val="none" w:sz="0" w:space="0" w:color="auto"/>
        <w:bottom w:val="none" w:sz="0" w:space="0" w:color="auto"/>
        <w:right w:val="none" w:sz="0" w:space="0" w:color="auto"/>
      </w:divBdr>
    </w:div>
    <w:div w:id="460809723">
      <w:bodyDiv w:val="1"/>
      <w:marLeft w:val="0"/>
      <w:marRight w:val="0"/>
      <w:marTop w:val="0"/>
      <w:marBottom w:val="0"/>
      <w:divBdr>
        <w:top w:val="none" w:sz="0" w:space="0" w:color="auto"/>
        <w:left w:val="none" w:sz="0" w:space="0" w:color="auto"/>
        <w:bottom w:val="none" w:sz="0" w:space="0" w:color="auto"/>
        <w:right w:val="none" w:sz="0" w:space="0" w:color="auto"/>
      </w:divBdr>
      <w:divsChild>
        <w:div w:id="1375691597">
          <w:marLeft w:val="446"/>
          <w:marRight w:val="0"/>
          <w:marTop w:val="0"/>
          <w:marBottom w:val="120"/>
          <w:divBdr>
            <w:top w:val="none" w:sz="0" w:space="0" w:color="auto"/>
            <w:left w:val="none" w:sz="0" w:space="0" w:color="auto"/>
            <w:bottom w:val="none" w:sz="0" w:space="0" w:color="auto"/>
            <w:right w:val="none" w:sz="0" w:space="0" w:color="auto"/>
          </w:divBdr>
        </w:div>
        <w:div w:id="1760104492">
          <w:marLeft w:val="446"/>
          <w:marRight w:val="0"/>
          <w:marTop w:val="0"/>
          <w:marBottom w:val="120"/>
          <w:divBdr>
            <w:top w:val="none" w:sz="0" w:space="0" w:color="auto"/>
            <w:left w:val="none" w:sz="0" w:space="0" w:color="auto"/>
            <w:bottom w:val="none" w:sz="0" w:space="0" w:color="auto"/>
            <w:right w:val="none" w:sz="0" w:space="0" w:color="auto"/>
          </w:divBdr>
        </w:div>
      </w:divsChild>
    </w:div>
    <w:div w:id="481504068">
      <w:bodyDiv w:val="1"/>
      <w:marLeft w:val="0"/>
      <w:marRight w:val="0"/>
      <w:marTop w:val="0"/>
      <w:marBottom w:val="0"/>
      <w:divBdr>
        <w:top w:val="none" w:sz="0" w:space="0" w:color="auto"/>
        <w:left w:val="none" w:sz="0" w:space="0" w:color="auto"/>
        <w:bottom w:val="none" w:sz="0" w:space="0" w:color="auto"/>
        <w:right w:val="none" w:sz="0" w:space="0" w:color="auto"/>
      </w:divBdr>
    </w:div>
    <w:div w:id="481505363">
      <w:bodyDiv w:val="1"/>
      <w:marLeft w:val="0"/>
      <w:marRight w:val="0"/>
      <w:marTop w:val="0"/>
      <w:marBottom w:val="0"/>
      <w:divBdr>
        <w:top w:val="none" w:sz="0" w:space="0" w:color="auto"/>
        <w:left w:val="none" w:sz="0" w:space="0" w:color="auto"/>
        <w:bottom w:val="none" w:sz="0" w:space="0" w:color="auto"/>
        <w:right w:val="none" w:sz="0" w:space="0" w:color="auto"/>
      </w:divBdr>
    </w:div>
    <w:div w:id="502085297">
      <w:bodyDiv w:val="1"/>
      <w:marLeft w:val="0"/>
      <w:marRight w:val="0"/>
      <w:marTop w:val="0"/>
      <w:marBottom w:val="0"/>
      <w:divBdr>
        <w:top w:val="none" w:sz="0" w:space="0" w:color="auto"/>
        <w:left w:val="none" w:sz="0" w:space="0" w:color="auto"/>
        <w:bottom w:val="none" w:sz="0" w:space="0" w:color="auto"/>
        <w:right w:val="none" w:sz="0" w:space="0" w:color="auto"/>
      </w:divBdr>
      <w:divsChild>
        <w:div w:id="1897357816">
          <w:marLeft w:val="0"/>
          <w:marRight w:val="0"/>
          <w:marTop w:val="0"/>
          <w:marBottom w:val="0"/>
          <w:divBdr>
            <w:top w:val="none" w:sz="0" w:space="0" w:color="auto"/>
            <w:left w:val="none" w:sz="0" w:space="0" w:color="auto"/>
            <w:bottom w:val="none" w:sz="0" w:space="0" w:color="auto"/>
            <w:right w:val="none" w:sz="0" w:space="0" w:color="auto"/>
          </w:divBdr>
        </w:div>
      </w:divsChild>
    </w:div>
    <w:div w:id="522401642">
      <w:bodyDiv w:val="1"/>
      <w:marLeft w:val="0"/>
      <w:marRight w:val="0"/>
      <w:marTop w:val="0"/>
      <w:marBottom w:val="0"/>
      <w:divBdr>
        <w:top w:val="none" w:sz="0" w:space="0" w:color="auto"/>
        <w:left w:val="none" w:sz="0" w:space="0" w:color="auto"/>
        <w:bottom w:val="none" w:sz="0" w:space="0" w:color="auto"/>
        <w:right w:val="none" w:sz="0" w:space="0" w:color="auto"/>
      </w:divBdr>
    </w:div>
    <w:div w:id="545261891">
      <w:bodyDiv w:val="1"/>
      <w:marLeft w:val="0"/>
      <w:marRight w:val="0"/>
      <w:marTop w:val="0"/>
      <w:marBottom w:val="0"/>
      <w:divBdr>
        <w:top w:val="none" w:sz="0" w:space="0" w:color="auto"/>
        <w:left w:val="none" w:sz="0" w:space="0" w:color="auto"/>
        <w:bottom w:val="none" w:sz="0" w:space="0" w:color="auto"/>
        <w:right w:val="none" w:sz="0" w:space="0" w:color="auto"/>
      </w:divBdr>
    </w:div>
    <w:div w:id="547500542">
      <w:bodyDiv w:val="1"/>
      <w:marLeft w:val="0"/>
      <w:marRight w:val="0"/>
      <w:marTop w:val="0"/>
      <w:marBottom w:val="0"/>
      <w:divBdr>
        <w:top w:val="none" w:sz="0" w:space="0" w:color="auto"/>
        <w:left w:val="none" w:sz="0" w:space="0" w:color="auto"/>
        <w:bottom w:val="none" w:sz="0" w:space="0" w:color="auto"/>
        <w:right w:val="none" w:sz="0" w:space="0" w:color="auto"/>
      </w:divBdr>
      <w:divsChild>
        <w:div w:id="614026456">
          <w:marLeft w:val="0"/>
          <w:marRight w:val="0"/>
          <w:marTop w:val="0"/>
          <w:marBottom w:val="0"/>
          <w:divBdr>
            <w:top w:val="none" w:sz="0" w:space="0" w:color="auto"/>
            <w:left w:val="none" w:sz="0" w:space="0" w:color="auto"/>
            <w:bottom w:val="none" w:sz="0" w:space="0" w:color="auto"/>
            <w:right w:val="none" w:sz="0" w:space="0" w:color="auto"/>
          </w:divBdr>
        </w:div>
      </w:divsChild>
    </w:div>
    <w:div w:id="562789227">
      <w:bodyDiv w:val="1"/>
      <w:marLeft w:val="0"/>
      <w:marRight w:val="0"/>
      <w:marTop w:val="0"/>
      <w:marBottom w:val="0"/>
      <w:divBdr>
        <w:top w:val="none" w:sz="0" w:space="0" w:color="auto"/>
        <w:left w:val="none" w:sz="0" w:space="0" w:color="auto"/>
        <w:bottom w:val="none" w:sz="0" w:space="0" w:color="auto"/>
        <w:right w:val="none" w:sz="0" w:space="0" w:color="auto"/>
      </w:divBdr>
      <w:divsChild>
        <w:div w:id="205921441">
          <w:marLeft w:val="907"/>
          <w:marRight w:val="0"/>
          <w:marTop w:val="0"/>
          <w:marBottom w:val="80"/>
          <w:divBdr>
            <w:top w:val="none" w:sz="0" w:space="0" w:color="auto"/>
            <w:left w:val="none" w:sz="0" w:space="0" w:color="auto"/>
            <w:bottom w:val="none" w:sz="0" w:space="0" w:color="auto"/>
            <w:right w:val="none" w:sz="0" w:space="0" w:color="auto"/>
          </w:divBdr>
        </w:div>
        <w:div w:id="325939783">
          <w:marLeft w:val="547"/>
          <w:marRight w:val="0"/>
          <w:marTop w:val="0"/>
          <w:marBottom w:val="160"/>
          <w:divBdr>
            <w:top w:val="none" w:sz="0" w:space="0" w:color="auto"/>
            <w:left w:val="none" w:sz="0" w:space="0" w:color="auto"/>
            <w:bottom w:val="none" w:sz="0" w:space="0" w:color="auto"/>
            <w:right w:val="none" w:sz="0" w:space="0" w:color="auto"/>
          </w:divBdr>
        </w:div>
        <w:div w:id="427506994">
          <w:marLeft w:val="547"/>
          <w:marRight w:val="0"/>
          <w:marTop w:val="0"/>
          <w:marBottom w:val="160"/>
          <w:divBdr>
            <w:top w:val="none" w:sz="0" w:space="0" w:color="auto"/>
            <w:left w:val="none" w:sz="0" w:space="0" w:color="auto"/>
            <w:bottom w:val="none" w:sz="0" w:space="0" w:color="auto"/>
            <w:right w:val="none" w:sz="0" w:space="0" w:color="auto"/>
          </w:divBdr>
        </w:div>
        <w:div w:id="651450241">
          <w:marLeft w:val="547"/>
          <w:marRight w:val="0"/>
          <w:marTop w:val="0"/>
          <w:marBottom w:val="160"/>
          <w:divBdr>
            <w:top w:val="none" w:sz="0" w:space="0" w:color="auto"/>
            <w:left w:val="none" w:sz="0" w:space="0" w:color="auto"/>
            <w:bottom w:val="none" w:sz="0" w:space="0" w:color="auto"/>
            <w:right w:val="none" w:sz="0" w:space="0" w:color="auto"/>
          </w:divBdr>
        </w:div>
        <w:div w:id="774640123">
          <w:marLeft w:val="907"/>
          <w:marRight w:val="0"/>
          <w:marTop w:val="0"/>
          <w:marBottom w:val="80"/>
          <w:divBdr>
            <w:top w:val="none" w:sz="0" w:space="0" w:color="auto"/>
            <w:left w:val="none" w:sz="0" w:space="0" w:color="auto"/>
            <w:bottom w:val="none" w:sz="0" w:space="0" w:color="auto"/>
            <w:right w:val="none" w:sz="0" w:space="0" w:color="auto"/>
          </w:divBdr>
        </w:div>
        <w:div w:id="809438060">
          <w:marLeft w:val="547"/>
          <w:marRight w:val="0"/>
          <w:marTop w:val="0"/>
          <w:marBottom w:val="160"/>
          <w:divBdr>
            <w:top w:val="none" w:sz="0" w:space="0" w:color="auto"/>
            <w:left w:val="none" w:sz="0" w:space="0" w:color="auto"/>
            <w:bottom w:val="none" w:sz="0" w:space="0" w:color="auto"/>
            <w:right w:val="none" w:sz="0" w:space="0" w:color="auto"/>
          </w:divBdr>
        </w:div>
        <w:div w:id="839197228">
          <w:marLeft w:val="547"/>
          <w:marRight w:val="0"/>
          <w:marTop w:val="0"/>
          <w:marBottom w:val="160"/>
          <w:divBdr>
            <w:top w:val="none" w:sz="0" w:space="0" w:color="auto"/>
            <w:left w:val="none" w:sz="0" w:space="0" w:color="auto"/>
            <w:bottom w:val="none" w:sz="0" w:space="0" w:color="auto"/>
            <w:right w:val="none" w:sz="0" w:space="0" w:color="auto"/>
          </w:divBdr>
        </w:div>
        <w:div w:id="863134534">
          <w:marLeft w:val="547"/>
          <w:marRight w:val="0"/>
          <w:marTop w:val="0"/>
          <w:marBottom w:val="160"/>
          <w:divBdr>
            <w:top w:val="none" w:sz="0" w:space="0" w:color="auto"/>
            <w:left w:val="none" w:sz="0" w:space="0" w:color="auto"/>
            <w:bottom w:val="none" w:sz="0" w:space="0" w:color="auto"/>
            <w:right w:val="none" w:sz="0" w:space="0" w:color="auto"/>
          </w:divBdr>
        </w:div>
        <w:div w:id="1088309391">
          <w:marLeft w:val="907"/>
          <w:marRight w:val="0"/>
          <w:marTop w:val="0"/>
          <w:marBottom w:val="80"/>
          <w:divBdr>
            <w:top w:val="none" w:sz="0" w:space="0" w:color="auto"/>
            <w:left w:val="none" w:sz="0" w:space="0" w:color="auto"/>
            <w:bottom w:val="none" w:sz="0" w:space="0" w:color="auto"/>
            <w:right w:val="none" w:sz="0" w:space="0" w:color="auto"/>
          </w:divBdr>
        </w:div>
        <w:div w:id="1323775722">
          <w:marLeft w:val="907"/>
          <w:marRight w:val="0"/>
          <w:marTop w:val="0"/>
          <w:marBottom w:val="80"/>
          <w:divBdr>
            <w:top w:val="none" w:sz="0" w:space="0" w:color="auto"/>
            <w:left w:val="none" w:sz="0" w:space="0" w:color="auto"/>
            <w:bottom w:val="none" w:sz="0" w:space="0" w:color="auto"/>
            <w:right w:val="none" w:sz="0" w:space="0" w:color="auto"/>
          </w:divBdr>
        </w:div>
        <w:div w:id="1346981485">
          <w:marLeft w:val="907"/>
          <w:marRight w:val="0"/>
          <w:marTop w:val="0"/>
          <w:marBottom w:val="80"/>
          <w:divBdr>
            <w:top w:val="none" w:sz="0" w:space="0" w:color="auto"/>
            <w:left w:val="none" w:sz="0" w:space="0" w:color="auto"/>
            <w:bottom w:val="none" w:sz="0" w:space="0" w:color="auto"/>
            <w:right w:val="none" w:sz="0" w:space="0" w:color="auto"/>
          </w:divBdr>
        </w:div>
        <w:div w:id="1440029049">
          <w:marLeft w:val="907"/>
          <w:marRight w:val="0"/>
          <w:marTop w:val="0"/>
          <w:marBottom w:val="80"/>
          <w:divBdr>
            <w:top w:val="none" w:sz="0" w:space="0" w:color="auto"/>
            <w:left w:val="none" w:sz="0" w:space="0" w:color="auto"/>
            <w:bottom w:val="none" w:sz="0" w:space="0" w:color="auto"/>
            <w:right w:val="none" w:sz="0" w:space="0" w:color="auto"/>
          </w:divBdr>
        </w:div>
        <w:div w:id="1499418777">
          <w:marLeft w:val="547"/>
          <w:marRight w:val="0"/>
          <w:marTop w:val="0"/>
          <w:marBottom w:val="160"/>
          <w:divBdr>
            <w:top w:val="none" w:sz="0" w:space="0" w:color="auto"/>
            <w:left w:val="none" w:sz="0" w:space="0" w:color="auto"/>
            <w:bottom w:val="none" w:sz="0" w:space="0" w:color="auto"/>
            <w:right w:val="none" w:sz="0" w:space="0" w:color="auto"/>
          </w:divBdr>
        </w:div>
        <w:div w:id="1930582262">
          <w:marLeft w:val="907"/>
          <w:marRight w:val="0"/>
          <w:marTop w:val="0"/>
          <w:marBottom w:val="80"/>
          <w:divBdr>
            <w:top w:val="none" w:sz="0" w:space="0" w:color="auto"/>
            <w:left w:val="none" w:sz="0" w:space="0" w:color="auto"/>
            <w:bottom w:val="none" w:sz="0" w:space="0" w:color="auto"/>
            <w:right w:val="none" w:sz="0" w:space="0" w:color="auto"/>
          </w:divBdr>
        </w:div>
        <w:div w:id="1967469299">
          <w:marLeft w:val="547"/>
          <w:marRight w:val="0"/>
          <w:marTop w:val="0"/>
          <w:marBottom w:val="160"/>
          <w:divBdr>
            <w:top w:val="none" w:sz="0" w:space="0" w:color="auto"/>
            <w:left w:val="none" w:sz="0" w:space="0" w:color="auto"/>
            <w:bottom w:val="none" w:sz="0" w:space="0" w:color="auto"/>
            <w:right w:val="none" w:sz="0" w:space="0" w:color="auto"/>
          </w:divBdr>
        </w:div>
        <w:div w:id="2105030255">
          <w:marLeft w:val="907"/>
          <w:marRight w:val="0"/>
          <w:marTop w:val="0"/>
          <w:marBottom w:val="80"/>
          <w:divBdr>
            <w:top w:val="none" w:sz="0" w:space="0" w:color="auto"/>
            <w:left w:val="none" w:sz="0" w:space="0" w:color="auto"/>
            <w:bottom w:val="none" w:sz="0" w:space="0" w:color="auto"/>
            <w:right w:val="none" w:sz="0" w:space="0" w:color="auto"/>
          </w:divBdr>
        </w:div>
      </w:divsChild>
    </w:div>
    <w:div w:id="574821144">
      <w:bodyDiv w:val="1"/>
      <w:marLeft w:val="0"/>
      <w:marRight w:val="0"/>
      <w:marTop w:val="0"/>
      <w:marBottom w:val="0"/>
      <w:divBdr>
        <w:top w:val="none" w:sz="0" w:space="0" w:color="auto"/>
        <w:left w:val="none" w:sz="0" w:space="0" w:color="auto"/>
        <w:bottom w:val="none" w:sz="0" w:space="0" w:color="auto"/>
        <w:right w:val="none" w:sz="0" w:space="0" w:color="auto"/>
      </w:divBdr>
      <w:divsChild>
        <w:div w:id="98373557">
          <w:marLeft w:val="0"/>
          <w:marRight w:val="0"/>
          <w:marTop w:val="0"/>
          <w:marBottom w:val="0"/>
          <w:divBdr>
            <w:top w:val="none" w:sz="0" w:space="0" w:color="auto"/>
            <w:left w:val="none" w:sz="0" w:space="0" w:color="auto"/>
            <w:bottom w:val="none" w:sz="0" w:space="0" w:color="auto"/>
            <w:right w:val="none" w:sz="0" w:space="0" w:color="auto"/>
          </w:divBdr>
        </w:div>
      </w:divsChild>
    </w:div>
    <w:div w:id="596983697">
      <w:bodyDiv w:val="1"/>
      <w:marLeft w:val="0"/>
      <w:marRight w:val="0"/>
      <w:marTop w:val="0"/>
      <w:marBottom w:val="0"/>
      <w:divBdr>
        <w:top w:val="none" w:sz="0" w:space="0" w:color="auto"/>
        <w:left w:val="none" w:sz="0" w:space="0" w:color="auto"/>
        <w:bottom w:val="none" w:sz="0" w:space="0" w:color="auto"/>
        <w:right w:val="none" w:sz="0" w:space="0" w:color="auto"/>
      </w:divBdr>
    </w:div>
    <w:div w:id="606696099">
      <w:bodyDiv w:val="1"/>
      <w:marLeft w:val="0"/>
      <w:marRight w:val="0"/>
      <w:marTop w:val="0"/>
      <w:marBottom w:val="0"/>
      <w:divBdr>
        <w:top w:val="none" w:sz="0" w:space="0" w:color="auto"/>
        <w:left w:val="none" w:sz="0" w:space="0" w:color="auto"/>
        <w:bottom w:val="none" w:sz="0" w:space="0" w:color="auto"/>
        <w:right w:val="none" w:sz="0" w:space="0" w:color="auto"/>
      </w:divBdr>
      <w:divsChild>
        <w:div w:id="675838965">
          <w:marLeft w:val="0"/>
          <w:marRight w:val="0"/>
          <w:marTop w:val="0"/>
          <w:marBottom w:val="0"/>
          <w:divBdr>
            <w:top w:val="none" w:sz="0" w:space="0" w:color="auto"/>
            <w:left w:val="none" w:sz="0" w:space="0" w:color="auto"/>
            <w:bottom w:val="none" w:sz="0" w:space="0" w:color="auto"/>
            <w:right w:val="none" w:sz="0" w:space="0" w:color="auto"/>
          </w:divBdr>
        </w:div>
      </w:divsChild>
    </w:div>
    <w:div w:id="615451384">
      <w:bodyDiv w:val="1"/>
      <w:marLeft w:val="0"/>
      <w:marRight w:val="0"/>
      <w:marTop w:val="0"/>
      <w:marBottom w:val="0"/>
      <w:divBdr>
        <w:top w:val="none" w:sz="0" w:space="0" w:color="auto"/>
        <w:left w:val="none" w:sz="0" w:space="0" w:color="auto"/>
        <w:bottom w:val="none" w:sz="0" w:space="0" w:color="auto"/>
        <w:right w:val="none" w:sz="0" w:space="0" w:color="auto"/>
      </w:divBdr>
    </w:div>
    <w:div w:id="620065732">
      <w:bodyDiv w:val="1"/>
      <w:marLeft w:val="0"/>
      <w:marRight w:val="0"/>
      <w:marTop w:val="0"/>
      <w:marBottom w:val="0"/>
      <w:divBdr>
        <w:top w:val="none" w:sz="0" w:space="0" w:color="auto"/>
        <w:left w:val="none" w:sz="0" w:space="0" w:color="auto"/>
        <w:bottom w:val="none" w:sz="0" w:space="0" w:color="auto"/>
        <w:right w:val="none" w:sz="0" w:space="0" w:color="auto"/>
      </w:divBdr>
      <w:divsChild>
        <w:div w:id="1717775481">
          <w:marLeft w:val="0"/>
          <w:marRight w:val="0"/>
          <w:marTop w:val="0"/>
          <w:marBottom w:val="0"/>
          <w:divBdr>
            <w:top w:val="none" w:sz="0" w:space="0" w:color="auto"/>
            <w:left w:val="none" w:sz="0" w:space="0" w:color="auto"/>
            <w:bottom w:val="none" w:sz="0" w:space="0" w:color="auto"/>
            <w:right w:val="none" w:sz="0" w:space="0" w:color="auto"/>
          </w:divBdr>
        </w:div>
      </w:divsChild>
    </w:div>
    <w:div w:id="639457569">
      <w:bodyDiv w:val="1"/>
      <w:marLeft w:val="0"/>
      <w:marRight w:val="0"/>
      <w:marTop w:val="0"/>
      <w:marBottom w:val="0"/>
      <w:divBdr>
        <w:top w:val="none" w:sz="0" w:space="0" w:color="auto"/>
        <w:left w:val="none" w:sz="0" w:space="0" w:color="auto"/>
        <w:bottom w:val="none" w:sz="0" w:space="0" w:color="auto"/>
        <w:right w:val="none" w:sz="0" w:space="0" w:color="auto"/>
      </w:divBdr>
      <w:divsChild>
        <w:div w:id="836768527">
          <w:marLeft w:val="720"/>
          <w:marRight w:val="0"/>
          <w:marTop w:val="0"/>
          <w:marBottom w:val="60"/>
          <w:divBdr>
            <w:top w:val="none" w:sz="0" w:space="0" w:color="auto"/>
            <w:left w:val="none" w:sz="0" w:space="0" w:color="auto"/>
            <w:bottom w:val="none" w:sz="0" w:space="0" w:color="auto"/>
            <w:right w:val="none" w:sz="0" w:space="0" w:color="auto"/>
          </w:divBdr>
        </w:div>
        <w:div w:id="1370228931">
          <w:marLeft w:val="720"/>
          <w:marRight w:val="0"/>
          <w:marTop w:val="0"/>
          <w:marBottom w:val="60"/>
          <w:divBdr>
            <w:top w:val="none" w:sz="0" w:space="0" w:color="auto"/>
            <w:left w:val="none" w:sz="0" w:space="0" w:color="auto"/>
            <w:bottom w:val="none" w:sz="0" w:space="0" w:color="auto"/>
            <w:right w:val="none" w:sz="0" w:space="0" w:color="auto"/>
          </w:divBdr>
        </w:div>
        <w:div w:id="1492260281">
          <w:marLeft w:val="720"/>
          <w:marRight w:val="0"/>
          <w:marTop w:val="0"/>
          <w:marBottom w:val="60"/>
          <w:divBdr>
            <w:top w:val="none" w:sz="0" w:space="0" w:color="auto"/>
            <w:left w:val="none" w:sz="0" w:space="0" w:color="auto"/>
            <w:bottom w:val="none" w:sz="0" w:space="0" w:color="auto"/>
            <w:right w:val="none" w:sz="0" w:space="0" w:color="auto"/>
          </w:divBdr>
        </w:div>
        <w:div w:id="1648971926">
          <w:marLeft w:val="720"/>
          <w:marRight w:val="0"/>
          <w:marTop w:val="0"/>
          <w:marBottom w:val="60"/>
          <w:divBdr>
            <w:top w:val="none" w:sz="0" w:space="0" w:color="auto"/>
            <w:left w:val="none" w:sz="0" w:space="0" w:color="auto"/>
            <w:bottom w:val="none" w:sz="0" w:space="0" w:color="auto"/>
            <w:right w:val="none" w:sz="0" w:space="0" w:color="auto"/>
          </w:divBdr>
        </w:div>
      </w:divsChild>
    </w:div>
    <w:div w:id="642586135">
      <w:bodyDiv w:val="1"/>
      <w:marLeft w:val="0"/>
      <w:marRight w:val="0"/>
      <w:marTop w:val="0"/>
      <w:marBottom w:val="0"/>
      <w:divBdr>
        <w:top w:val="none" w:sz="0" w:space="0" w:color="auto"/>
        <w:left w:val="none" w:sz="0" w:space="0" w:color="auto"/>
        <w:bottom w:val="none" w:sz="0" w:space="0" w:color="auto"/>
        <w:right w:val="none" w:sz="0" w:space="0" w:color="auto"/>
      </w:divBdr>
    </w:div>
    <w:div w:id="677539407">
      <w:bodyDiv w:val="1"/>
      <w:marLeft w:val="0"/>
      <w:marRight w:val="0"/>
      <w:marTop w:val="0"/>
      <w:marBottom w:val="0"/>
      <w:divBdr>
        <w:top w:val="none" w:sz="0" w:space="0" w:color="auto"/>
        <w:left w:val="none" w:sz="0" w:space="0" w:color="auto"/>
        <w:bottom w:val="none" w:sz="0" w:space="0" w:color="auto"/>
        <w:right w:val="none" w:sz="0" w:space="0" w:color="auto"/>
      </w:divBdr>
    </w:div>
    <w:div w:id="699664633">
      <w:bodyDiv w:val="1"/>
      <w:marLeft w:val="0"/>
      <w:marRight w:val="0"/>
      <w:marTop w:val="0"/>
      <w:marBottom w:val="0"/>
      <w:divBdr>
        <w:top w:val="none" w:sz="0" w:space="0" w:color="auto"/>
        <w:left w:val="none" w:sz="0" w:space="0" w:color="auto"/>
        <w:bottom w:val="none" w:sz="0" w:space="0" w:color="auto"/>
        <w:right w:val="none" w:sz="0" w:space="0" w:color="auto"/>
      </w:divBdr>
      <w:divsChild>
        <w:div w:id="1131367097">
          <w:marLeft w:val="0"/>
          <w:marRight w:val="0"/>
          <w:marTop w:val="0"/>
          <w:marBottom w:val="0"/>
          <w:divBdr>
            <w:top w:val="none" w:sz="0" w:space="0" w:color="auto"/>
            <w:left w:val="none" w:sz="0" w:space="0" w:color="auto"/>
            <w:bottom w:val="none" w:sz="0" w:space="0" w:color="auto"/>
            <w:right w:val="none" w:sz="0" w:space="0" w:color="auto"/>
          </w:divBdr>
        </w:div>
      </w:divsChild>
    </w:div>
    <w:div w:id="704913709">
      <w:bodyDiv w:val="1"/>
      <w:marLeft w:val="0"/>
      <w:marRight w:val="0"/>
      <w:marTop w:val="0"/>
      <w:marBottom w:val="0"/>
      <w:divBdr>
        <w:top w:val="none" w:sz="0" w:space="0" w:color="auto"/>
        <w:left w:val="none" w:sz="0" w:space="0" w:color="auto"/>
        <w:bottom w:val="none" w:sz="0" w:space="0" w:color="auto"/>
        <w:right w:val="none" w:sz="0" w:space="0" w:color="auto"/>
      </w:divBdr>
      <w:divsChild>
        <w:div w:id="294407761">
          <w:marLeft w:val="720"/>
          <w:marRight w:val="0"/>
          <w:marTop w:val="0"/>
          <w:marBottom w:val="60"/>
          <w:divBdr>
            <w:top w:val="none" w:sz="0" w:space="0" w:color="auto"/>
            <w:left w:val="none" w:sz="0" w:space="0" w:color="auto"/>
            <w:bottom w:val="none" w:sz="0" w:space="0" w:color="auto"/>
            <w:right w:val="none" w:sz="0" w:space="0" w:color="auto"/>
          </w:divBdr>
        </w:div>
        <w:div w:id="858273634">
          <w:marLeft w:val="720"/>
          <w:marRight w:val="0"/>
          <w:marTop w:val="0"/>
          <w:marBottom w:val="60"/>
          <w:divBdr>
            <w:top w:val="none" w:sz="0" w:space="0" w:color="auto"/>
            <w:left w:val="none" w:sz="0" w:space="0" w:color="auto"/>
            <w:bottom w:val="none" w:sz="0" w:space="0" w:color="auto"/>
            <w:right w:val="none" w:sz="0" w:space="0" w:color="auto"/>
          </w:divBdr>
        </w:div>
        <w:div w:id="2130123695">
          <w:marLeft w:val="720"/>
          <w:marRight w:val="0"/>
          <w:marTop w:val="0"/>
          <w:marBottom w:val="60"/>
          <w:divBdr>
            <w:top w:val="none" w:sz="0" w:space="0" w:color="auto"/>
            <w:left w:val="none" w:sz="0" w:space="0" w:color="auto"/>
            <w:bottom w:val="none" w:sz="0" w:space="0" w:color="auto"/>
            <w:right w:val="none" w:sz="0" w:space="0" w:color="auto"/>
          </w:divBdr>
        </w:div>
      </w:divsChild>
    </w:div>
    <w:div w:id="708184853">
      <w:bodyDiv w:val="1"/>
      <w:marLeft w:val="0"/>
      <w:marRight w:val="0"/>
      <w:marTop w:val="0"/>
      <w:marBottom w:val="0"/>
      <w:divBdr>
        <w:top w:val="none" w:sz="0" w:space="0" w:color="auto"/>
        <w:left w:val="none" w:sz="0" w:space="0" w:color="auto"/>
        <w:bottom w:val="none" w:sz="0" w:space="0" w:color="auto"/>
        <w:right w:val="none" w:sz="0" w:space="0" w:color="auto"/>
      </w:divBdr>
      <w:divsChild>
        <w:div w:id="1135949642">
          <w:marLeft w:val="0"/>
          <w:marRight w:val="0"/>
          <w:marTop w:val="0"/>
          <w:marBottom w:val="0"/>
          <w:divBdr>
            <w:top w:val="none" w:sz="0" w:space="0" w:color="auto"/>
            <w:left w:val="none" w:sz="0" w:space="0" w:color="auto"/>
            <w:bottom w:val="none" w:sz="0" w:space="0" w:color="auto"/>
            <w:right w:val="none" w:sz="0" w:space="0" w:color="auto"/>
          </w:divBdr>
        </w:div>
      </w:divsChild>
    </w:div>
    <w:div w:id="729114344">
      <w:bodyDiv w:val="1"/>
      <w:marLeft w:val="0"/>
      <w:marRight w:val="0"/>
      <w:marTop w:val="0"/>
      <w:marBottom w:val="0"/>
      <w:divBdr>
        <w:top w:val="none" w:sz="0" w:space="0" w:color="auto"/>
        <w:left w:val="none" w:sz="0" w:space="0" w:color="auto"/>
        <w:bottom w:val="none" w:sz="0" w:space="0" w:color="auto"/>
        <w:right w:val="none" w:sz="0" w:space="0" w:color="auto"/>
      </w:divBdr>
      <w:divsChild>
        <w:div w:id="2136869309">
          <w:marLeft w:val="0"/>
          <w:marRight w:val="0"/>
          <w:marTop w:val="0"/>
          <w:marBottom w:val="0"/>
          <w:divBdr>
            <w:top w:val="none" w:sz="0" w:space="0" w:color="auto"/>
            <w:left w:val="none" w:sz="0" w:space="0" w:color="auto"/>
            <w:bottom w:val="none" w:sz="0" w:space="0" w:color="auto"/>
            <w:right w:val="none" w:sz="0" w:space="0" w:color="auto"/>
          </w:divBdr>
        </w:div>
      </w:divsChild>
    </w:div>
    <w:div w:id="744836831">
      <w:bodyDiv w:val="1"/>
      <w:marLeft w:val="0"/>
      <w:marRight w:val="0"/>
      <w:marTop w:val="0"/>
      <w:marBottom w:val="0"/>
      <w:divBdr>
        <w:top w:val="none" w:sz="0" w:space="0" w:color="auto"/>
        <w:left w:val="none" w:sz="0" w:space="0" w:color="auto"/>
        <w:bottom w:val="none" w:sz="0" w:space="0" w:color="auto"/>
        <w:right w:val="none" w:sz="0" w:space="0" w:color="auto"/>
      </w:divBdr>
    </w:div>
    <w:div w:id="815101798">
      <w:bodyDiv w:val="1"/>
      <w:marLeft w:val="0"/>
      <w:marRight w:val="0"/>
      <w:marTop w:val="0"/>
      <w:marBottom w:val="0"/>
      <w:divBdr>
        <w:top w:val="none" w:sz="0" w:space="0" w:color="auto"/>
        <w:left w:val="none" w:sz="0" w:space="0" w:color="auto"/>
        <w:bottom w:val="none" w:sz="0" w:space="0" w:color="auto"/>
        <w:right w:val="none" w:sz="0" w:space="0" w:color="auto"/>
      </w:divBdr>
      <w:divsChild>
        <w:div w:id="155341231">
          <w:marLeft w:val="994"/>
          <w:marRight w:val="0"/>
          <w:marTop w:val="0"/>
          <w:marBottom w:val="0"/>
          <w:divBdr>
            <w:top w:val="none" w:sz="0" w:space="0" w:color="auto"/>
            <w:left w:val="none" w:sz="0" w:space="0" w:color="auto"/>
            <w:bottom w:val="none" w:sz="0" w:space="0" w:color="auto"/>
            <w:right w:val="none" w:sz="0" w:space="0" w:color="auto"/>
          </w:divBdr>
        </w:div>
        <w:div w:id="659891867">
          <w:marLeft w:val="994"/>
          <w:marRight w:val="0"/>
          <w:marTop w:val="0"/>
          <w:marBottom w:val="0"/>
          <w:divBdr>
            <w:top w:val="none" w:sz="0" w:space="0" w:color="auto"/>
            <w:left w:val="none" w:sz="0" w:space="0" w:color="auto"/>
            <w:bottom w:val="none" w:sz="0" w:space="0" w:color="auto"/>
            <w:right w:val="none" w:sz="0" w:space="0" w:color="auto"/>
          </w:divBdr>
        </w:div>
        <w:div w:id="1271662184">
          <w:marLeft w:val="994"/>
          <w:marRight w:val="0"/>
          <w:marTop w:val="0"/>
          <w:marBottom w:val="0"/>
          <w:divBdr>
            <w:top w:val="none" w:sz="0" w:space="0" w:color="auto"/>
            <w:left w:val="none" w:sz="0" w:space="0" w:color="auto"/>
            <w:bottom w:val="none" w:sz="0" w:space="0" w:color="auto"/>
            <w:right w:val="none" w:sz="0" w:space="0" w:color="auto"/>
          </w:divBdr>
        </w:div>
        <w:div w:id="1360397026">
          <w:marLeft w:val="994"/>
          <w:marRight w:val="0"/>
          <w:marTop w:val="0"/>
          <w:marBottom w:val="0"/>
          <w:divBdr>
            <w:top w:val="none" w:sz="0" w:space="0" w:color="auto"/>
            <w:left w:val="none" w:sz="0" w:space="0" w:color="auto"/>
            <w:bottom w:val="none" w:sz="0" w:space="0" w:color="auto"/>
            <w:right w:val="none" w:sz="0" w:space="0" w:color="auto"/>
          </w:divBdr>
        </w:div>
        <w:div w:id="1360471525">
          <w:marLeft w:val="994"/>
          <w:marRight w:val="0"/>
          <w:marTop w:val="0"/>
          <w:marBottom w:val="0"/>
          <w:divBdr>
            <w:top w:val="none" w:sz="0" w:space="0" w:color="auto"/>
            <w:left w:val="none" w:sz="0" w:space="0" w:color="auto"/>
            <w:bottom w:val="none" w:sz="0" w:space="0" w:color="auto"/>
            <w:right w:val="none" w:sz="0" w:space="0" w:color="auto"/>
          </w:divBdr>
        </w:div>
        <w:div w:id="1437628090">
          <w:marLeft w:val="994"/>
          <w:marRight w:val="0"/>
          <w:marTop w:val="0"/>
          <w:marBottom w:val="0"/>
          <w:divBdr>
            <w:top w:val="none" w:sz="0" w:space="0" w:color="auto"/>
            <w:left w:val="none" w:sz="0" w:space="0" w:color="auto"/>
            <w:bottom w:val="none" w:sz="0" w:space="0" w:color="auto"/>
            <w:right w:val="none" w:sz="0" w:space="0" w:color="auto"/>
          </w:divBdr>
        </w:div>
        <w:div w:id="1812013950">
          <w:marLeft w:val="994"/>
          <w:marRight w:val="0"/>
          <w:marTop w:val="0"/>
          <w:marBottom w:val="0"/>
          <w:divBdr>
            <w:top w:val="none" w:sz="0" w:space="0" w:color="auto"/>
            <w:left w:val="none" w:sz="0" w:space="0" w:color="auto"/>
            <w:bottom w:val="none" w:sz="0" w:space="0" w:color="auto"/>
            <w:right w:val="none" w:sz="0" w:space="0" w:color="auto"/>
          </w:divBdr>
        </w:div>
        <w:div w:id="1919094205">
          <w:marLeft w:val="994"/>
          <w:marRight w:val="0"/>
          <w:marTop w:val="0"/>
          <w:marBottom w:val="0"/>
          <w:divBdr>
            <w:top w:val="none" w:sz="0" w:space="0" w:color="auto"/>
            <w:left w:val="none" w:sz="0" w:space="0" w:color="auto"/>
            <w:bottom w:val="none" w:sz="0" w:space="0" w:color="auto"/>
            <w:right w:val="none" w:sz="0" w:space="0" w:color="auto"/>
          </w:divBdr>
        </w:div>
      </w:divsChild>
    </w:div>
    <w:div w:id="857541538">
      <w:bodyDiv w:val="1"/>
      <w:marLeft w:val="0"/>
      <w:marRight w:val="0"/>
      <w:marTop w:val="0"/>
      <w:marBottom w:val="0"/>
      <w:divBdr>
        <w:top w:val="none" w:sz="0" w:space="0" w:color="auto"/>
        <w:left w:val="none" w:sz="0" w:space="0" w:color="auto"/>
        <w:bottom w:val="none" w:sz="0" w:space="0" w:color="auto"/>
        <w:right w:val="none" w:sz="0" w:space="0" w:color="auto"/>
      </w:divBdr>
    </w:div>
    <w:div w:id="879443141">
      <w:bodyDiv w:val="1"/>
      <w:marLeft w:val="0"/>
      <w:marRight w:val="0"/>
      <w:marTop w:val="0"/>
      <w:marBottom w:val="0"/>
      <w:divBdr>
        <w:top w:val="none" w:sz="0" w:space="0" w:color="auto"/>
        <w:left w:val="none" w:sz="0" w:space="0" w:color="auto"/>
        <w:bottom w:val="none" w:sz="0" w:space="0" w:color="auto"/>
        <w:right w:val="none" w:sz="0" w:space="0" w:color="auto"/>
      </w:divBdr>
    </w:div>
    <w:div w:id="897589637">
      <w:bodyDiv w:val="1"/>
      <w:marLeft w:val="0"/>
      <w:marRight w:val="0"/>
      <w:marTop w:val="0"/>
      <w:marBottom w:val="0"/>
      <w:divBdr>
        <w:top w:val="none" w:sz="0" w:space="0" w:color="auto"/>
        <w:left w:val="none" w:sz="0" w:space="0" w:color="auto"/>
        <w:bottom w:val="none" w:sz="0" w:space="0" w:color="auto"/>
        <w:right w:val="none" w:sz="0" w:space="0" w:color="auto"/>
      </w:divBdr>
      <w:divsChild>
        <w:div w:id="957032602">
          <w:marLeft w:val="0"/>
          <w:marRight w:val="0"/>
          <w:marTop w:val="0"/>
          <w:marBottom w:val="0"/>
          <w:divBdr>
            <w:top w:val="none" w:sz="0" w:space="0" w:color="auto"/>
            <w:left w:val="none" w:sz="0" w:space="0" w:color="auto"/>
            <w:bottom w:val="none" w:sz="0" w:space="0" w:color="auto"/>
            <w:right w:val="none" w:sz="0" w:space="0" w:color="auto"/>
          </w:divBdr>
        </w:div>
      </w:divsChild>
    </w:div>
    <w:div w:id="906961984">
      <w:bodyDiv w:val="1"/>
      <w:marLeft w:val="0"/>
      <w:marRight w:val="0"/>
      <w:marTop w:val="0"/>
      <w:marBottom w:val="0"/>
      <w:divBdr>
        <w:top w:val="none" w:sz="0" w:space="0" w:color="auto"/>
        <w:left w:val="none" w:sz="0" w:space="0" w:color="auto"/>
        <w:bottom w:val="none" w:sz="0" w:space="0" w:color="auto"/>
        <w:right w:val="none" w:sz="0" w:space="0" w:color="auto"/>
      </w:divBdr>
      <w:divsChild>
        <w:div w:id="1844198766">
          <w:marLeft w:val="0"/>
          <w:marRight w:val="0"/>
          <w:marTop w:val="0"/>
          <w:marBottom w:val="0"/>
          <w:divBdr>
            <w:top w:val="none" w:sz="0" w:space="0" w:color="auto"/>
            <w:left w:val="none" w:sz="0" w:space="0" w:color="auto"/>
            <w:bottom w:val="none" w:sz="0" w:space="0" w:color="auto"/>
            <w:right w:val="none" w:sz="0" w:space="0" w:color="auto"/>
          </w:divBdr>
        </w:div>
      </w:divsChild>
    </w:div>
    <w:div w:id="930894412">
      <w:bodyDiv w:val="1"/>
      <w:marLeft w:val="0"/>
      <w:marRight w:val="0"/>
      <w:marTop w:val="0"/>
      <w:marBottom w:val="0"/>
      <w:divBdr>
        <w:top w:val="none" w:sz="0" w:space="0" w:color="auto"/>
        <w:left w:val="none" w:sz="0" w:space="0" w:color="auto"/>
        <w:bottom w:val="none" w:sz="0" w:space="0" w:color="auto"/>
        <w:right w:val="none" w:sz="0" w:space="0" w:color="auto"/>
      </w:divBdr>
    </w:div>
    <w:div w:id="962342809">
      <w:bodyDiv w:val="1"/>
      <w:marLeft w:val="0"/>
      <w:marRight w:val="0"/>
      <w:marTop w:val="0"/>
      <w:marBottom w:val="0"/>
      <w:divBdr>
        <w:top w:val="none" w:sz="0" w:space="0" w:color="auto"/>
        <w:left w:val="none" w:sz="0" w:space="0" w:color="auto"/>
        <w:bottom w:val="none" w:sz="0" w:space="0" w:color="auto"/>
        <w:right w:val="none" w:sz="0" w:space="0" w:color="auto"/>
      </w:divBdr>
    </w:div>
    <w:div w:id="971447523">
      <w:bodyDiv w:val="1"/>
      <w:marLeft w:val="0"/>
      <w:marRight w:val="0"/>
      <w:marTop w:val="0"/>
      <w:marBottom w:val="0"/>
      <w:divBdr>
        <w:top w:val="none" w:sz="0" w:space="0" w:color="auto"/>
        <w:left w:val="none" w:sz="0" w:space="0" w:color="auto"/>
        <w:bottom w:val="none" w:sz="0" w:space="0" w:color="auto"/>
        <w:right w:val="none" w:sz="0" w:space="0" w:color="auto"/>
      </w:divBdr>
    </w:div>
    <w:div w:id="1010110475">
      <w:bodyDiv w:val="1"/>
      <w:marLeft w:val="0"/>
      <w:marRight w:val="0"/>
      <w:marTop w:val="0"/>
      <w:marBottom w:val="0"/>
      <w:divBdr>
        <w:top w:val="none" w:sz="0" w:space="0" w:color="auto"/>
        <w:left w:val="none" w:sz="0" w:space="0" w:color="auto"/>
        <w:bottom w:val="none" w:sz="0" w:space="0" w:color="auto"/>
        <w:right w:val="none" w:sz="0" w:space="0" w:color="auto"/>
      </w:divBdr>
    </w:div>
    <w:div w:id="1049958310">
      <w:bodyDiv w:val="1"/>
      <w:marLeft w:val="0"/>
      <w:marRight w:val="0"/>
      <w:marTop w:val="0"/>
      <w:marBottom w:val="0"/>
      <w:divBdr>
        <w:top w:val="none" w:sz="0" w:space="0" w:color="auto"/>
        <w:left w:val="none" w:sz="0" w:space="0" w:color="auto"/>
        <w:bottom w:val="none" w:sz="0" w:space="0" w:color="auto"/>
        <w:right w:val="none" w:sz="0" w:space="0" w:color="auto"/>
      </w:divBdr>
    </w:div>
    <w:div w:id="1099259428">
      <w:bodyDiv w:val="1"/>
      <w:marLeft w:val="0"/>
      <w:marRight w:val="0"/>
      <w:marTop w:val="0"/>
      <w:marBottom w:val="0"/>
      <w:divBdr>
        <w:top w:val="none" w:sz="0" w:space="0" w:color="auto"/>
        <w:left w:val="none" w:sz="0" w:space="0" w:color="auto"/>
        <w:bottom w:val="none" w:sz="0" w:space="0" w:color="auto"/>
        <w:right w:val="none" w:sz="0" w:space="0" w:color="auto"/>
      </w:divBdr>
    </w:div>
    <w:div w:id="1121417175">
      <w:bodyDiv w:val="1"/>
      <w:marLeft w:val="0"/>
      <w:marRight w:val="0"/>
      <w:marTop w:val="0"/>
      <w:marBottom w:val="0"/>
      <w:divBdr>
        <w:top w:val="none" w:sz="0" w:space="0" w:color="auto"/>
        <w:left w:val="none" w:sz="0" w:space="0" w:color="auto"/>
        <w:bottom w:val="none" w:sz="0" w:space="0" w:color="auto"/>
        <w:right w:val="none" w:sz="0" w:space="0" w:color="auto"/>
      </w:divBdr>
      <w:divsChild>
        <w:div w:id="98180910">
          <w:marLeft w:val="0"/>
          <w:marRight w:val="0"/>
          <w:marTop w:val="0"/>
          <w:marBottom w:val="0"/>
          <w:divBdr>
            <w:top w:val="none" w:sz="0" w:space="0" w:color="auto"/>
            <w:left w:val="none" w:sz="0" w:space="0" w:color="auto"/>
            <w:bottom w:val="none" w:sz="0" w:space="0" w:color="auto"/>
            <w:right w:val="none" w:sz="0" w:space="0" w:color="auto"/>
          </w:divBdr>
        </w:div>
      </w:divsChild>
    </w:div>
    <w:div w:id="1143307559">
      <w:bodyDiv w:val="1"/>
      <w:marLeft w:val="0"/>
      <w:marRight w:val="0"/>
      <w:marTop w:val="0"/>
      <w:marBottom w:val="0"/>
      <w:divBdr>
        <w:top w:val="none" w:sz="0" w:space="0" w:color="auto"/>
        <w:left w:val="none" w:sz="0" w:space="0" w:color="auto"/>
        <w:bottom w:val="none" w:sz="0" w:space="0" w:color="auto"/>
        <w:right w:val="none" w:sz="0" w:space="0" w:color="auto"/>
      </w:divBdr>
    </w:div>
    <w:div w:id="1149636056">
      <w:bodyDiv w:val="1"/>
      <w:marLeft w:val="0"/>
      <w:marRight w:val="0"/>
      <w:marTop w:val="0"/>
      <w:marBottom w:val="0"/>
      <w:divBdr>
        <w:top w:val="none" w:sz="0" w:space="0" w:color="auto"/>
        <w:left w:val="none" w:sz="0" w:space="0" w:color="auto"/>
        <w:bottom w:val="none" w:sz="0" w:space="0" w:color="auto"/>
        <w:right w:val="none" w:sz="0" w:space="0" w:color="auto"/>
      </w:divBdr>
      <w:divsChild>
        <w:div w:id="10946669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4129235">
      <w:bodyDiv w:val="1"/>
      <w:marLeft w:val="0"/>
      <w:marRight w:val="0"/>
      <w:marTop w:val="0"/>
      <w:marBottom w:val="0"/>
      <w:divBdr>
        <w:top w:val="none" w:sz="0" w:space="0" w:color="auto"/>
        <w:left w:val="none" w:sz="0" w:space="0" w:color="auto"/>
        <w:bottom w:val="none" w:sz="0" w:space="0" w:color="auto"/>
        <w:right w:val="none" w:sz="0" w:space="0" w:color="auto"/>
      </w:divBdr>
    </w:div>
    <w:div w:id="1199581877">
      <w:bodyDiv w:val="1"/>
      <w:marLeft w:val="0"/>
      <w:marRight w:val="0"/>
      <w:marTop w:val="0"/>
      <w:marBottom w:val="0"/>
      <w:divBdr>
        <w:top w:val="none" w:sz="0" w:space="0" w:color="auto"/>
        <w:left w:val="none" w:sz="0" w:space="0" w:color="auto"/>
        <w:bottom w:val="none" w:sz="0" w:space="0" w:color="auto"/>
        <w:right w:val="none" w:sz="0" w:space="0" w:color="auto"/>
      </w:divBdr>
    </w:div>
    <w:div w:id="1209685615">
      <w:bodyDiv w:val="1"/>
      <w:marLeft w:val="0"/>
      <w:marRight w:val="0"/>
      <w:marTop w:val="0"/>
      <w:marBottom w:val="0"/>
      <w:divBdr>
        <w:top w:val="none" w:sz="0" w:space="0" w:color="auto"/>
        <w:left w:val="none" w:sz="0" w:space="0" w:color="auto"/>
        <w:bottom w:val="none" w:sz="0" w:space="0" w:color="auto"/>
        <w:right w:val="none" w:sz="0" w:space="0" w:color="auto"/>
      </w:divBdr>
      <w:divsChild>
        <w:div w:id="1504472731">
          <w:marLeft w:val="0"/>
          <w:marRight w:val="0"/>
          <w:marTop w:val="0"/>
          <w:marBottom w:val="0"/>
          <w:divBdr>
            <w:top w:val="none" w:sz="0" w:space="0" w:color="auto"/>
            <w:left w:val="none" w:sz="0" w:space="0" w:color="auto"/>
            <w:bottom w:val="none" w:sz="0" w:space="0" w:color="auto"/>
            <w:right w:val="none" w:sz="0" w:space="0" w:color="auto"/>
          </w:divBdr>
        </w:div>
      </w:divsChild>
    </w:div>
    <w:div w:id="1210069722">
      <w:bodyDiv w:val="1"/>
      <w:marLeft w:val="0"/>
      <w:marRight w:val="0"/>
      <w:marTop w:val="0"/>
      <w:marBottom w:val="0"/>
      <w:divBdr>
        <w:top w:val="none" w:sz="0" w:space="0" w:color="auto"/>
        <w:left w:val="none" w:sz="0" w:space="0" w:color="auto"/>
        <w:bottom w:val="none" w:sz="0" w:space="0" w:color="auto"/>
        <w:right w:val="none" w:sz="0" w:space="0" w:color="auto"/>
      </w:divBdr>
      <w:divsChild>
        <w:div w:id="1391154644">
          <w:marLeft w:val="0"/>
          <w:marRight w:val="0"/>
          <w:marTop w:val="0"/>
          <w:marBottom w:val="0"/>
          <w:divBdr>
            <w:top w:val="none" w:sz="0" w:space="0" w:color="auto"/>
            <w:left w:val="none" w:sz="0" w:space="0" w:color="auto"/>
            <w:bottom w:val="none" w:sz="0" w:space="0" w:color="auto"/>
            <w:right w:val="none" w:sz="0" w:space="0" w:color="auto"/>
          </w:divBdr>
        </w:div>
      </w:divsChild>
    </w:div>
    <w:div w:id="1259295253">
      <w:bodyDiv w:val="1"/>
      <w:marLeft w:val="0"/>
      <w:marRight w:val="0"/>
      <w:marTop w:val="0"/>
      <w:marBottom w:val="0"/>
      <w:divBdr>
        <w:top w:val="none" w:sz="0" w:space="0" w:color="auto"/>
        <w:left w:val="none" w:sz="0" w:space="0" w:color="auto"/>
        <w:bottom w:val="none" w:sz="0" w:space="0" w:color="auto"/>
        <w:right w:val="none" w:sz="0" w:space="0" w:color="auto"/>
      </w:divBdr>
    </w:div>
    <w:div w:id="1276860865">
      <w:bodyDiv w:val="1"/>
      <w:marLeft w:val="0"/>
      <w:marRight w:val="0"/>
      <w:marTop w:val="0"/>
      <w:marBottom w:val="0"/>
      <w:divBdr>
        <w:top w:val="none" w:sz="0" w:space="0" w:color="auto"/>
        <w:left w:val="none" w:sz="0" w:space="0" w:color="auto"/>
        <w:bottom w:val="none" w:sz="0" w:space="0" w:color="auto"/>
        <w:right w:val="none" w:sz="0" w:space="0" w:color="auto"/>
      </w:divBdr>
    </w:div>
    <w:div w:id="1304431376">
      <w:bodyDiv w:val="1"/>
      <w:marLeft w:val="0"/>
      <w:marRight w:val="0"/>
      <w:marTop w:val="0"/>
      <w:marBottom w:val="0"/>
      <w:divBdr>
        <w:top w:val="none" w:sz="0" w:space="0" w:color="auto"/>
        <w:left w:val="none" w:sz="0" w:space="0" w:color="auto"/>
        <w:bottom w:val="none" w:sz="0" w:space="0" w:color="auto"/>
        <w:right w:val="none" w:sz="0" w:space="0" w:color="auto"/>
      </w:divBdr>
      <w:divsChild>
        <w:div w:id="442961039">
          <w:marLeft w:val="446"/>
          <w:marRight w:val="0"/>
          <w:marTop w:val="0"/>
          <w:marBottom w:val="120"/>
          <w:divBdr>
            <w:top w:val="none" w:sz="0" w:space="0" w:color="auto"/>
            <w:left w:val="none" w:sz="0" w:space="0" w:color="auto"/>
            <w:bottom w:val="none" w:sz="0" w:space="0" w:color="auto"/>
            <w:right w:val="none" w:sz="0" w:space="0" w:color="auto"/>
          </w:divBdr>
        </w:div>
        <w:div w:id="1077551876">
          <w:marLeft w:val="446"/>
          <w:marRight w:val="0"/>
          <w:marTop w:val="0"/>
          <w:marBottom w:val="120"/>
          <w:divBdr>
            <w:top w:val="none" w:sz="0" w:space="0" w:color="auto"/>
            <w:left w:val="none" w:sz="0" w:space="0" w:color="auto"/>
            <w:bottom w:val="none" w:sz="0" w:space="0" w:color="auto"/>
            <w:right w:val="none" w:sz="0" w:space="0" w:color="auto"/>
          </w:divBdr>
        </w:div>
      </w:divsChild>
    </w:div>
    <w:div w:id="1322349939">
      <w:bodyDiv w:val="1"/>
      <w:marLeft w:val="0"/>
      <w:marRight w:val="0"/>
      <w:marTop w:val="0"/>
      <w:marBottom w:val="0"/>
      <w:divBdr>
        <w:top w:val="none" w:sz="0" w:space="0" w:color="auto"/>
        <w:left w:val="none" w:sz="0" w:space="0" w:color="auto"/>
        <w:bottom w:val="none" w:sz="0" w:space="0" w:color="auto"/>
        <w:right w:val="none" w:sz="0" w:space="0" w:color="auto"/>
      </w:divBdr>
      <w:divsChild>
        <w:div w:id="1893883669">
          <w:marLeft w:val="0"/>
          <w:marRight w:val="0"/>
          <w:marTop w:val="0"/>
          <w:marBottom w:val="0"/>
          <w:divBdr>
            <w:top w:val="none" w:sz="0" w:space="0" w:color="auto"/>
            <w:left w:val="none" w:sz="0" w:space="0" w:color="auto"/>
            <w:bottom w:val="none" w:sz="0" w:space="0" w:color="auto"/>
            <w:right w:val="none" w:sz="0" w:space="0" w:color="auto"/>
          </w:divBdr>
          <w:divsChild>
            <w:div w:id="68694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169169">
      <w:bodyDiv w:val="1"/>
      <w:marLeft w:val="0"/>
      <w:marRight w:val="0"/>
      <w:marTop w:val="0"/>
      <w:marBottom w:val="0"/>
      <w:divBdr>
        <w:top w:val="none" w:sz="0" w:space="0" w:color="auto"/>
        <w:left w:val="none" w:sz="0" w:space="0" w:color="auto"/>
        <w:bottom w:val="none" w:sz="0" w:space="0" w:color="auto"/>
        <w:right w:val="none" w:sz="0" w:space="0" w:color="auto"/>
      </w:divBdr>
    </w:div>
    <w:div w:id="1364943903">
      <w:bodyDiv w:val="1"/>
      <w:marLeft w:val="0"/>
      <w:marRight w:val="0"/>
      <w:marTop w:val="0"/>
      <w:marBottom w:val="0"/>
      <w:divBdr>
        <w:top w:val="none" w:sz="0" w:space="0" w:color="auto"/>
        <w:left w:val="none" w:sz="0" w:space="0" w:color="auto"/>
        <w:bottom w:val="none" w:sz="0" w:space="0" w:color="auto"/>
        <w:right w:val="none" w:sz="0" w:space="0" w:color="auto"/>
      </w:divBdr>
      <w:divsChild>
        <w:div w:id="946427178">
          <w:marLeft w:val="1166"/>
          <w:marRight w:val="0"/>
          <w:marTop w:val="0"/>
          <w:marBottom w:val="0"/>
          <w:divBdr>
            <w:top w:val="none" w:sz="0" w:space="0" w:color="auto"/>
            <w:left w:val="none" w:sz="0" w:space="0" w:color="auto"/>
            <w:bottom w:val="none" w:sz="0" w:space="0" w:color="auto"/>
            <w:right w:val="none" w:sz="0" w:space="0" w:color="auto"/>
          </w:divBdr>
        </w:div>
        <w:div w:id="1428311364">
          <w:marLeft w:val="1166"/>
          <w:marRight w:val="0"/>
          <w:marTop w:val="0"/>
          <w:marBottom w:val="0"/>
          <w:divBdr>
            <w:top w:val="none" w:sz="0" w:space="0" w:color="auto"/>
            <w:left w:val="none" w:sz="0" w:space="0" w:color="auto"/>
            <w:bottom w:val="none" w:sz="0" w:space="0" w:color="auto"/>
            <w:right w:val="none" w:sz="0" w:space="0" w:color="auto"/>
          </w:divBdr>
        </w:div>
        <w:div w:id="1905868566">
          <w:marLeft w:val="1166"/>
          <w:marRight w:val="0"/>
          <w:marTop w:val="0"/>
          <w:marBottom w:val="0"/>
          <w:divBdr>
            <w:top w:val="none" w:sz="0" w:space="0" w:color="auto"/>
            <w:left w:val="none" w:sz="0" w:space="0" w:color="auto"/>
            <w:bottom w:val="none" w:sz="0" w:space="0" w:color="auto"/>
            <w:right w:val="none" w:sz="0" w:space="0" w:color="auto"/>
          </w:divBdr>
        </w:div>
      </w:divsChild>
    </w:div>
    <w:div w:id="1406490671">
      <w:bodyDiv w:val="1"/>
      <w:marLeft w:val="0"/>
      <w:marRight w:val="0"/>
      <w:marTop w:val="0"/>
      <w:marBottom w:val="0"/>
      <w:divBdr>
        <w:top w:val="none" w:sz="0" w:space="0" w:color="auto"/>
        <w:left w:val="none" w:sz="0" w:space="0" w:color="auto"/>
        <w:bottom w:val="none" w:sz="0" w:space="0" w:color="auto"/>
        <w:right w:val="none" w:sz="0" w:space="0" w:color="auto"/>
      </w:divBdr>
    </w:div>
    <w:div w:id="1451439183">
      <w:bodyDiv w:val="1"/>
      <w:marLeft w:val="0"/>
      <w:marRight w:val="0"/>
      <w:marTop w:val="0"/>
      <w:marBottom w:val="0"/>
      <w:divBdr>
        <w:top w:val="none" w:sz="0" w:space="0" w:color="auto"/>
        <w:left w:val="none" w:sz="0" w:space="0" w:color="auto"/>
        <w:bottom w:val="none" w:sz="0" w:space="0" w:color="auto"/>
        <w:right w:val="none" w:sz="0" w:space="0" w:color="auto"/>
      </w:divBdr>
      <w:divsChild>
        <w:div w:id="54091992">
          <w:marLeft w:val="0"/>
          <w:marRight w:val="0"/>
          <w:marTop w:val="0"/>
          <w:marBottom w:val="0"/>
          <w:divBdr>
            <w:top w:val="none" w:sz="0" w:space="0" w:color="auto"/>
            <w:left w:val="none" w:sz="0" w:space="0" w:color="auto"/>
            <w:bottom w:val="none" w:sz="0" w:space="0" w:color="auto"/>
            <w:right w:val="none" w:sz="0" w:space="0" w:color="auto"/>
          </w:divBdr>
          <w:divsChild>
            <w:div w:id="17789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683733">
      <w:bodyDiv w:val="1"/>
      <w:marLeft w:val="0"/>
      <w:marRight w:val="0"/>
      <w:marTop w:val="0"/>
      <w:marBottom w:val="0"/>
      <w:divBdr>
        <w:top w:val="none" w:sz="0" w:space="0" w:color="auto"/>
        <w:left w:val="none" w:sz="0" w:space="0" w:color="auto"/>
        <w:bottom w:val="none" w:sz="0" w:space="0" w:color="auto"/>
        <w:right w:val="none" w:sz="0" w:space="0" w:color="auto"/>
      </w:divBdr>
    </w:div>
    <w:div w:id="1471363032">
      <w:bodyDiv w:val="1"/>
      <w:marLeft w:val="0"/>
      <w:marRight w:val="0"/>
      <w:marTop w:val="0"/>
      <w:marBottom w:val="0"/>
      <w:divBdr>
        <w:top w:val="none" w:sz="0" w:space="0" w:color="auto"/>
        <w:left w:val="none" w:sz="0" w:space="0" w:color="auto"/>
        <w:bottom w:val="none" w:sz="0" w:space="0" w:color="auto"/>
        <w:right w:val="none" w:sz="0" w:space="0" w:color="auto"/>
      </w:divBdr>
    </w:div>
    <w:div w:id="1485202292">
      <w:bodyDiv w:val="1"/>
      <w:marLeft w:val="0"/>
      <w:marRight w:val="0"/>
      <w:marTop w:val="0"/>
      <w:marBottom w:val="0"/>
      <w:divBdr>
        <w:top w:val="none" w:sz="0" w:space="0" w:color="auto"/>
        <w:left w:val="none" w:sz="0" w:space="0" w:color="auto"/>
        <w:bottom w:val="none" w:sz="0" w:space="0" w:color="auto"/>
        <w:right w:val="none" w:sz="0" w:space="0" w:color="auto"/>
      </w:divBdr>
    </w:div>
    <w:div w:id="1512448496">
      <w:bodyDiv w:val="1"/>
      <w:marLeft w:val="0"/>
      <w:marRight w:val="0"/>
      <w:marTop w:val="0"/>
      <w:marBottom w:val="0"/>
      <w:divBdr>
        <w:top w:val="none" w:sz="0" w:space="0" w:color="auto"/>
        <w:left w:val="none" w:sz="0" w:space="0" w:color="auto"/>
        <w:bottom w:val="none" w:sz="0" w:space="0" w:color="auto"/>
        <w:right w:val="none" w:sz="0" w:space="0" w:color="auto"/>
      </w:divBdr>
      <w:divsChild>
        <w:div w:id="759134281">
          <w:marLeft w:val="446"/>
          <w:marRight w:val="0"/>
          <w:marTop w:val="0"/>
          <w:marBottom w:val="120"/>
          <w:divBdr>
            <w:top w:val="none" w:sz="0" w:space="0" w:color="auto"/>
            <w:left w:val="none" w:sz="0" w:space="0" w:color="auto"/>
            <w:bottom w:val="none" w:sz="0" w:space="0" w:color="auto"/>
            <w:right w:val="none" w:sz="0" w:space="0" w:color="auto"/>
          </w:divBdr>
        </w:div>
        <w:div w:id="1238251346">
          <w:marLeft w:val="446"/>
          <w:marRight w:val="0"/>
          <w:marTop w:val="0"/>
          <w:marBottom w:val="120"/>
          <w:divBdr>
            <w:top w:val="none" w:sz="0" w:space="0" w:color="auto"/>
            <w:left w:val="none" w:sz="0" w:space="0" w:color="auto"/>
            <w:bottom w:val="none" w:sz="0" w:space="0" w:color="auto"/>
            <w:right w:val="none" w:sz="0" w:space="0" w:color="auto"/>
          </w:divBdr>
        </w:div>
        <w:div w:id="1781145946">
          <w:marLeft w:val="446"/>
          <w:marRight w:val="0"/>
          <w:marTop w:val="0"/>
          <w:marBottom w:val="120"/>
          <w:divBdr>
            <w:top w:val="none" w:sz="0" w:space="0" w:color="auto"/>
            <w:left w:val="none" w:sz="0" w:space="0" w:color="auto"/>
            <w:bottom w:val="none" w:sz="0" w:space="0" w:color="auto"/>
            <w:right w:val="none" w:sz="0" w:space="0" w:color="auto"/>
          </w:divBdr>
        </w:div>
        <w:div w:id="1902135263">
          <w:marLeft w:val="446"/>
          <w:marRight w:val="0"/>
          <w:marTop w:val="0"/>
          <w:marBottom w:val="120"/>
          <w:divBdr>
            <w:top w:val="none" w:sz="0" w:space="0" w:color="auto"/>
            <w:left w:val="none" w:sz="0" w:space="0" w:color="auto"/>
            <w:bottom w:val="none" w:sz="0" w:space="0" w:color="auto"/>
            <w:right w:val="none" w:sz="0" w:space="0" w:color="auto"/>
          </w:divBdr>
        </w:div>
        <w:div w:id="1921136722">
          <w:marLeft w:val="446"/>
          <w:marRight w:val="0"/>
          <w:marTop w:val="0"/>
          <w:marBottom w:val="120"/>
          <w:divBdr>
            <w:top w:val="none" w:sz="0" w:space="0" w:color="auto"/>
            <w:left w:val="none" w:sz="0" w:space="0" w:color="auto"/>
            <w:bottom w:val="none" w:sz="0" w:space="0" w:color="auto"/>
            <w:right w:val="none" w:sz="0" w:space="0" w:color="auto"/>
          </w:divBdr>
        </w:div>
        <w:div w:id="2074813661">
          <w:marLeft w:val="446"/>
          <w:marRight w:val="0"/>
          <w:marTop w:val="0"/>
          <w:marBottom w:val="120"/>
          <w:divBdr>
            <w:top w:val="none" w:sz="0" w:space="0" w:color="auto"/>
            <w:left w:val="none" w:sz="0" w:space="0" w:color="auto"/>
            <w:bottom w:val="none" w:sz="0" w:space="0" w:color="auto"/>
            <w:right w:val="none" w:sz="0" w:space="0" w:color="auto"/>
          </w:divBdr>
        </w:div>
      </w:divsChild>
    </w:div>
    <w:div w:id="1518348228">
      <w:bodyDiv w:val="1"/>
      <w:marLeft w:val="0"/>
      <w:marRight w:val="0"/>
      <w:marTop w:val="0"/>
      <w:marBottom w:val="0"/>
      <w:divBdr>
        <w:top w:val="none" w:sz="0" w:space="0" w:color="auto"/>
        <w:left w:val="none" w:sz="0" w:space="0" w:color="auto"/>
        <w:bottom w:val="none" w:sz="0" w:space="0" w:color="auto"/>
        <w:right w:val="none" w:sz="0" w:space="0" w:color="auto"/>
      </w:divBdr>
    </w:div>
    <w:div w:id="1524978100">
      <w:bodyDiv w:val="1"/>
      <w:marLeft w:val="0"/>
      <w:marRight w:val="0"/>
      <w:marTop w:val="0"/>
      <w:marBottom w:val="0"/>
      <w:divBdr>
        <w:top w:val="none" w:sz="0" w:space="0" w:color="auto"/>
        <w:left w:val="none" w:sz="0" w:space="0" w:color="auto"/>
        <w:bottom w:val="none" w:sz="0" w:space="0" w:color="auto"/>
        <w:right w:val="none" w:sz="0" w:space="0" w:color="auto"/>
      </w:divBdr>
      <w:divsChild>
        <w:div w:id="1177815413">
          <w:marLeft w:val="0"/>
          <w:marRight w:val="0"/>
          <w:marTop w:val="0"/>
          <w:marBottom w:val="0"/>
          <w:divBdr>
            <w:top w:val="none" w:sz="0" w:space="0" w:color="auto"/>
            <w:left w:val="none" w:sz="0" w:space="0" w:color="auto"/>
            <w:bottom w:val="none" w:sz="0" w:space="0" w:color="auto"/>
            <w:right w:val="none" w:sz="0" w:space="0" w:color="auto"/>
          </w:divBdr>
        </w:div>
      </w:divsChild>
    </w:div>
    <w:div w:id="1546142323">
      <w:bodyDiv w:val="1"/>
      <w:marLeft w:val="0"/>
      <w:marRight w:val="0"/>
      <w:marTop w:val="0"/>
      <w:marBottom w:val="0"/>
      <w:divBdr>
        <w:top w:val="none" w:sz="0" w:space="0" w:color="auto"/>
        <w:left w:val="none" w:sz="0" w:space="0" w:color="auto"/>
        <w:bottom w:val="none" w:sz="0" w:space="0" w:color="auto"/>
        <w:right w:val="none" w:sz="0" w:space="0" w:color="auto"/>
      </w:divBdr>
    </w:div>
    <w:div w:id="1547990332">
      <w:bodyDiv w:val="1"/>
      <w:marLeft w:val="0"/>
      <w:marRight w:val="0"/>
      <w:marTop w:val="0"/>
      <w:marBottom w:val="0"/>
      <w:divBdr>
        <w:top w:val="none" w:sz="0" w:space="0" w:color="auto"/>
        <w:left w:val="none" w:sz="0" w:space="0" w:color="auto"/>
        <w:bottom w:val="none" w:sz="0" w:space="0" w:color="auto"/>
        <w:right w:val="none" w:sz="0" w:space="0" w:color="auto"/>
      </w:divBdr>
    </w:div>
    <w:div w:id="1571454430">
      <w:bodyDiv w:val="1"/>
      <w:marLeft w:val="0"/>
      <w:marRight w:val="0"/>
      <w:marTop w:val="0"/>
      <w:marBottom w:val="0"/>
      <w:divBdr>
        <w:top w:val="none" w:sz="0" w:space="0" w:color="auto"/>
        <w:left w:val="none" w:sz="0" w:space="0" w:color="auto"/>
        <w:bottom w:val="none" w:sz="0" w:space="0" w:color="auto"/>
        <w:right w:val="none" w:sz="0" w:space="0" w:color="auto"/>
      </w:divBdr>
    </w:div>
    <w:div w:id="1571841075">
      <w:bodyDiv w:val="1"/>
      <w:marLeft w:val="0"/>
      <w:marRight w:val="0"/>
      <w:marTop w:val="0"/>
      <w:marBottom w:val="0"/>
      <w:divBdr>
        <w:top w:val="none" w:sz="0" w:space="0" w:color="auto"/>
        <w:left w:val="none" w:sz="0" w:space="0" w:color="auto"/>
        <w:bottom w:val="none" w:sz="0" w:space="0" w:color="auto"/>
        <w:right w:val="none" w:sz="0" w:space="0" w:color="auto"/>
      </w:divBdr>
    </w:div>
    <w:div w:id="1596094038">
      <w:bodyDiv w:val="1"/>
      <w:marLeft w:val="0"/>
      <w:marRight w:val="0"/>
      <w:marTop w:val="0"/>
      <w:marBottom w:val="0"/>
      <w:divBdr>
        <w:top w:val="none" w:sz="0" w:space="0" w:color="auto"/>
        <w:left w:val="none" w:sz="0" w:space="0" w:color="auto"/>
        <w:bottom w:val="none" w:sz="0" w:space="0" w:color="auto"/>
        <w:right w:val="none" w:sz="0" w:space="0" w:color="auto"/>
      </w:divBdr>
      <w:divsChild>
        <w:div w:id="1088695285">
          <w:marLeft w:val="0"/>
          <w:marRight w:val="0"/>
          <w:marTop w:val="0"/>
          <w:marBottom w:val="0"/>
          <w:divBdr>
            <w:top w:val="none" w:sz="0" w:space="0" w:color="auto"/>
            <w:left w:val="none" w:sz="0" w:space="0" w:color="auto"/>
            <w:bottom w:val="none" w:sz="0" w:space="0" w:color="auto"/>
            <w:right w:val="none" w:sz="0" w:space="0" w:color="auto"/>
          </w:divBdr>
          <w:divsChild>
            <w:div w:id="1701972214">
              <w:marLeft w:val="0"/>
              <w:marRight w:val="0"/>
              <w:marTop w:val="0"/>
              <w:marBottom w:val="0"/>
              <w:divBdr>
                <w:top w:val="none" w:sz="0" w:space="0" w:color="auto"/>
                <w:left w:val="none" w:sz="0" w:space="0" w:color="auto"/>
                <w:bottom w:val="none" w:sz="0" w:space="0" w:color="auto"/>
                <w:right w:val="none" w:sz="0" w:space="0" w:color="auto"/>
              </w:divBdr>
              <w:divsChild>
                <w:div w:id="1157069758">
                  <w:marLeft w:val="0"/>
                  <w:marRight w:val="0"/>
                  <w:marTop w:val="0"/>
                  <w:marBottom w:val="0"/>
                  <w:divBdr>
                    <w:top w:val="none" w:sz="0" w:space="0" w:color="auto"/>
                    <w:left w:val="none" w:sz="0" w:space="0" w:color="auto"/>
                    <w:bottom w:val="none" w:sz="0" w:space="0" w:color="auto"/>
                    <w:right w:val="none" w:sz="0" w:space="0" w:color="auto"/>
                  </w:divBdr>
                  <w:divsChild>
                    <w:div w:id="1081298174">
                      <w:marLeft w:val="0"/>
                      <w:marRight w:val="0"/>
                      <w:marTop w:val="0"/>
                      <w:marBottom w:val="0"/>
                      <w:divBdr>
                        <w:top w:val="single" w:sz="6" w:space="0" w:color="CCCCCC"/>
                        <w:left w:val="single" w:sz="2" w:space="0" w:color="CCCCCC"/>
                        <w:bottom w:val="single" w:sz="6" w:space="0" w:color="CCCCCC"/>
                        <w:right w:val="single" w:sz="2" w:space="0" w:color="CCCCCC"/>
                      </w:divBdr>
                      <w:divsChild>
                        <w:div w:id="861287816">
                          <w:marLeft w:val="0"/>
                          <w:marRight w:val="0"/>
                          <w:marTop w:val="0"/>
                          <w:marBottom w:val="0"/>
                          <w:divBdr>
                            <w:top w:val="none" w:sz="0" w:space="0" w:color="auto"/>
                            <w:left w:val="none" w:sz="0" w:space="0" w:color="auto"/>
                            <w:bottom w:val="none" w:sz="0" w:space="0" w:color="auto"/>
                            <w:right w:val="none" w:sz="0" w:space="0" w:color="auto"/>
                          </w:divBdr>
                          <w:divsChild>
                            <w:div w:id="1438792276">
                              <w:marLeft w:val="0"/>
                              <w:marRight w:val="0"/>
                              <w:marTop w:val="0"/>
                              <w:marBottom w:val="0"/>
                              <w:divBdr>
                                <w:top w:val="none" w:sz="0" w:space="0" w:color="auto"/>
                                <w:left w:val="none" w:sz="0" w:space="0" w:color="auto"/>
                                <w:bottom w:val="none" w:sz="0" w:space="0" w:color="auto"/>
                                <w:right w:val="none" w:sz="0" w:space="0" w:color="auto"/>
                              </w:divBdr>
                              <w:divsChild>
                                <w:div w:id="1832941935">
                                  <w:marLeft w:val="0"/>
                                  <w:marRight w:val="0"/>
                                  <w:marTop w:val="150"/>
                                  <w:marBottom w:val="0"/>
                                  <w:divBdr>
                                    <w:top w:val="none" w:sz="0" w:space="0" w:color="auto"/>
                                    <w:left w:val="none" w:sz="0" w:space="0" w:color="auto"/>
                                    <w:bottom w:val="none" w:sz="0" w:space="0" w:color="auto"/>
                                    <w:right w:val="none" w:sz="0" w:space="0" w:color="auto"/>
                                  </w:divBdr>
                                  <w:divsChild>
                                    <w:div w:id="682632471">
                                      <w:marLeft w:val="0"/>
                                      <w:marRight w:val="0"/>
                                      <w:marTop w:val="0"/>
                                      <w:marBottom w:val="0"/>
                                      <w:divBdr>
                                        <w:top w:val="none" w:sz="0" w:space="0" w:color="auto"/>
                                        <w:left w:val="none" w:sz="0" w:space="0" w:color="auto"/>
                                        <w:bottom w:val="none" w:sz="0" w:space="0" w:color="auto"/>
                                        <w:right w:val="none" w:sz="0" w:space="0" w:color="auto"/>
                                      </w:divBdr>
                                      <w:divsChild>
                                        <w:div w:id="300766081">
                                          <w:marLeft w:val="0"/>
                                          <w:marRight w:val="0"/>
                                          <w:marTop w:val="0"/>
                                          <w:marBottom w:val="0"/>
                                          <w:divBdr>
                                            <w:top w:val="none" w:sz="0" w:space="0" w:color="auto"/>
                                            <w:left w:val="none" w:sz="0" w:space="0" w:color="auto"/>
                                            <w:bottom w:val="none" w:sz="0" w:space="0" w:color="auto"/>
                                            <w:right w:val="none" w:sz="0" w:space="0" w:color="auto"/>
                                          </w:divBdr>
                                        </w:div>
                                      </w:divsChild>
                                    </w:div>
                                    <w:div w:id="1355227326">
                                      <w:marLeft w:val="0"/>
                                      <w:marRight w:val="0"/>
                                      <w:marTop w:val="0"/>
                                      <w:marBottom w:val="0"/>
                                      <w:divBdr>
                                        <w:top w:val="none" w:sz="0" w:space="0" w:color="auto"/>
                                        <w:left w:val="none" w:sz="0" w:space="0" w:color="auto"/>
                                        <w:bottom w:val="none" w:sz="0" w:space="0" w:color="auto"/>
                                        <w:right w:val="none" w:sz="0" w:space="0" w:color="auto"/>
                                      </w:divBdr>
                                    </w:div>
                                    <w:div w:id="1987784949">
                                      <w:marLeft w:val="0"/>
                                      <w:marRight w:val="0"/>
                                      <w:marTop w:val="0"/>
                                      <w:marBottom w:val="0"/>
                                      <w:divBdr>
                                        <w:top w:val="none" w:sz="0" w:space="0" w:color="auto"/>
                                        <w:left w:val="none" w:sz="0" w:space="0" w:color="auto"/>
                                        <w:bottom w:val="none" w:sz="0" w:space="0" w:color="auto"/>
                                        <w:right w:val="none" w:sz="0" w:space="0" w:color="auto"/>
                                      </w:divBdr>
                                      <w:divsChild>
                                        <w:div w:id="5404310">
                                          <w:marLeft w:val="0"/>
                                          <w:marRight w:val="0"/>
                                          <w:marTop w:val="0"/>
                                          <w:marBottom w:val="0"/>
                                          <w:divBdr>
                                            <w:top w:val="none" w:sz="0" w:space="0" w:color="auto"/>
                                            <w:left w:val="none" w:sz="0" w:space="0" w:color="auto"/>
                                            <w:bottom w:val="none" w:sz="0" w:space="0" w:color="auto"/>
                                            <w:right w:val="none" w:sz="0" w:space="0" w:color="auto"/>
                                          </w:divBdr>
                                        </w:div>
                                      </w:divsChild>
                                    </w:div>
                                    <w:div w:id="2057461458">
                                      <w:marLeft w:val="0"/>
                                      <w:marRight w:val="0"/>
                                      <w:marTop w:val="0"/>
                                      <w:marBottom w:val="0"/>
                                      <w:divBdr>
                                        <w:top w:val="none" w:sz="0" w:space="0" w:color="auto"/>
                                        <w:left w:val="none" w:sz="0" w:space="0" w:color="auto"/>
                                        <w:bottom w:val="none" w:sz="0" w:space="0" w:color="auto"/>
                                        <w:right w:val="none" w:sz="0" w:space="0" w:color="auto"/>
                                      </w:divBdr>
                                    </w:div>
                                    <w:div w:id="2074616174">
                                      <w:marLeft w:val="0"/>
                                      <w:marRight w:val="0"/>
                                      <w:marTop w:val="0"/>
                                      <w:marBottom w:val="0"/>
                                      <w:divBdr>
                                        <w:top w:val="none" w:sz="0" w:space="0" w:color="auto"/>
                                        <w:left w:val="none" w:sz="0" w:space="0" w:color="auto"/>
                                        <w:bottom w:val="none" w:sz="0" w:space="0" w:color="auto"/>
                                        <w:right w:val="none" w:sz="0" w:space="0" w:color="auto"/>
                                      </w:divBdr>
                                      <w:divsChild>
                                        <w:div w:id="981622487">
                                          <w:marLeft w:val="0"/>
                                          <w:marRight w:val="0"/>
                                          <w:marTop w:val="0"/>
                                          <w:marBottom w:val="0"/>
                                          <w:divBdr>
                                            <w:top w:val="none" w:sz="0" w:space="0" w:color="auto"/>
                                            <w:left w:val="none" w:sz="0" w:space="0" w:color="auto"/>
                                            <w:bottom w:val="none" w:sz="0" w:space="0" w:color="auto"/>
                                            <w:right w:val="none" w:sz="0" w:space="0" w:color="auto"/>
                                          </w:divBdr>
                                        </w:div>
                                      </w:divsChild>
                                    </w:div>
                                    <w:div w:id="208386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9677254">
      <w:bodyDiv w:val="1"/>
      <w:marLeft w:val="0"/>
      <w:marRight w:val="0"/>
      <w:marTop w:val="0"/>
      <w:marBottom w:val="0"/>
      <w:divBdr>
        <w:top w:val="none" w:sz="0" w:space="0" w:color="auto"/>
        <w:left w:val="none" w:sz="0" w:space="0" w:color="auto"/>
        <w:bottom w:val="none" w:sz="0" w:space="0" w:color="auto"/>
        <w:right w:val="none" w:sz="0" w:space="0" w:color="auto"/>
      </w:divBdr>
      <w:divsChild>
        <w:div w:id="1180853768">
          <w:marLeft w:val="446"/>
          <w:marRight w:val="0"/>
          <w:marTop w:val="0"/>
          <w:marBottom w:val="120"/>
          <w:divBdr>
            <w:top w:val="none" w:sz="0" w:space="0" w:color="auto"/>
            <w:left w:val="none" w:sz="0" w:space="0" w:color="auto"/>
            <w:bottom w:val="none" w:sz="0" w:space="0" w:color="auto"/>
            <w:right w:val="none" w:sz="0" w:space="0" w:color="auto"/>
          </w:divBdr>
        </w:div>
      </w:divsChild>
    </w:div>
    <w:div w:id="1738867100">
      <w:bodyDiv w:val="1"/>
      <w:marLeft w:val="0"/>
      <w:marRight w:val="0"/>
      <w:marTop w:val="0"/>
      <w:marBottom w:val="0"/>
      <w:divBdr>
        <w:top w:val="none" w:sz="0" w:space="0" w:color="auto"/>
        <w:left w:val="none" w:sz="0" w:space="0" w:color="auto"/>
        <w:bottom w:val="none" w:sz="0" w:space="0" w:color="auto"/>
        <w:right w:val="none" w:sz="0" w:space="0" w:color="auto"/>
      </w:divBdr>
    </w:div>
    <w:div w:id="1767340506">
      <w:bodyDiv w:val="1"/>
      <w:marLeft w:val="0"/>
      <w:marRight w:val="0"/>
      <w:marTop w:val="0"/>
      <w:marBottom w:val="0"/>
      <w:divBdr>
        <w:top w:val="none" w:sz="0" w:space="0" w:color="auto"/>
        <w:left w:val="none" w:sz="0" w:space="0" w:color="auto"/>
        <w:bottom w:val="none" w:sz="0" w:space="0" w:color="auto"/>
        <w:right w:val="none" w:sz="0" w:space="0" w:color="auto"/>
      </w:divBdr>
      <w:divsChild>
        <w:div w:id="1690714096">
          <w:marLeft w:val="446"/>
          <w:marRight w:val="0"/>
          <w:marTop w:val="0"/>
          <w:marBottom w:val="120"/>
          <w:divBdr>
            <w:top w:val="none" w:sz="0" w:space="0" w:color="auto"/>
            <w:left w:val="none" w:sz="0" w:space="0" w:color="auto"/>
            <w:bottom w:val="none" w:sz="0" w:space="0" w:color="auto"/>
            <w:right w:val="none" w:sz="0" w:space="0" w:color="auto"/>
          </w:divBdr>
        </w:div>
        <w:div w:id="2106341373">
          <w:marLeft w:val="446"/>
          <w:marRight w:val="0"/>
          <w:marTop w:val="0"/>
          <w:marBottom w:val="120"/>
          <w:divBdr>
            <w:top w:val="none" w:sz="0" w:space="0" w:color="auto"/>
            <w:left w:val="none" w:sz="0" w:space="0" w:color="auto"/>
            <w:bottom w:val="none" w:sz="0" w:space="0" w:color="auto"/>
            <w:right w:val="none" w:sz="0" w:space="0" w:color="auto"/>
          </w:divBdr>
        </w:div>
        <w:div w:id="2131895375">
          <w:marLeft w:val="446"/>
          <w:marRight w:val="0"/>
          <w:marTop w:val="0"/>
          <w:marBottom w:val="120"/>
          <w:divBdr>
            <w:top w:val="none" w:sz="0" w:space="0" w:color="auto"/>
            <w:left w:val="none" w:sz="0" w:space="0" w:color="auto"/>
            <w:bottom w:val="none" w:sz="0" w:space="0" w:color="auto"/>
            <w:right w:val="none" w:sz="0" w:space="0" w:color="auto"/>
          </w:divBdr>
        </w:div>
      </w:divsChild>
    </w:div>
    <w:div w:id="1788424794">
      <w:bodyDiv w:val="1"/>
      <w:marLeft w:val="0"/>
      <w:marRight w:val="0"/>
      <w:marTop w:val="0"/>
      <w:marBottom w:val="0"/>
      <w:divBdr>
        <w:top w:val="none" w:sz="0" w:space="0" w:color="auto"/>
        <w:left w:val="none" w:sz="0" w:space="0" w:color="auto"/>
        <w:bottom w:val="none" w:sz="0" w:space="0" w:color="auto"/>
        <w:right w:val="none" w:sz="0" w:space="0" w:color="auto"/>
      </w:divBdr>
    </w:div>
    <w:div w:id="1806699782">
      <w:bodyDiv w:val="1"/>
      <w:marLeft w:val="0"/>
      <w:marRight w:val="0"/>
      <w:marTop w:val="0"/>
      <w:marBottom w:val="0"/>
      <w:divBdr>
        <w:top w:val="none" w:sz="0" w:space="0" w:color="auto"/>
        <w:left w:val="none" w:sz="0" w:space="0" w:color="auto"/>
        <w:bottom w:val="none" w:sz="0" w:space="0" w:color="auto"/>
        <w:right w:val="none" w:sz="0" w:space="0" w:color="auto"/>
      </w:divBdr>
      <w:divsChild>
        <w:div w:id="181359301">
          <w:marLeft w:val="1440"/>
          <w:marRight w:val="0"/>
          <w:marTop w:val="0"/>
          <w:marBottom w:val="120"/>
          <w:divBdr>
            <w:top w:val="none" w:sz="0" w:space="0" w:color="auto"/>
            <w:left w:val="none" w:sz="0" w:space="0" w:color="auto"/>
            <w:bottom w:val="none" w:sz="0" w:space="0" w:color="auto"/>
            <w:right w:val="none" w:sz="0" w:space="0" w:color="auto"/>
          </w:divBdr>
        </w:div>
        <w:div w:id="547760265">
          <w:marLeft w:val="1440"/>
          <w:marRight w:val="0"/>
          <w:marTop w:val="0"/>
          <w:marBottom w:val="120"/>
          <w:divBdr>
            <w:top w:val="none" w:sz="0" w:space="0" w:color="auto"/>
            <w:left w:val="none" w:sz="0" w:space="0" w:color="auto"/>
            <w:bottom w:val="none" w:sz="0" w:space="0" w:color="auto"/>
            <w:right w:val="none" w:sz="0" w:space="0" w:color="auto"/>
          </w:divBdr>
        </w:div>
        <w:div w:id="1345093293">
          <w:marLeft w:val="1440"/>
          <w:marRight w:val="0"/>
          <w:marTop w:val="0"/>
          <w:marBottom w:val="120"/>
          <w:divBdr>
            <w:top w:val="none" w:sz="0" w:space="0" w:color="auto"/>
            <w:left w:val="none" w:sz="0" w:space="0" w:color="auto"/>
            <w:bottom w:val="none" w:sz="0" w:space="0" w:color="auto"/>
            <w:right w:val="none" w:sz="0" w:space="0" w:color="auto"/>
          </w:divBdr>
        </w:div>
      </w:divsChild>
    </w:div>
    <w:div w:id="1810972506">
      <w:bodyDiv w:val="1"/>
      <w:marLeft w:val="0"/>
      <w:marRight w:val="0"/>
      <w:marTop w:val="0"/>
      <w:marBottom w:val="0"/>
      <w:divBdr>
        <w:top w:val="none" w:sz="0" w:space="0" w:color="auto"/>
        <w:left w:val="none" w:sz="0" w:space="0" w:color="auto"/>
        <w:bottom w:val="none" w:sz="0" w:space="0" w:color="auto"/>
        <w:right w:val="none" w:sz="0" w:space="0" w:color="auto"/>
      </w:divBdr>
    </w:div>
    <w:div w:id="1817837859">
      <w:bodyDiv w:val="1"/>
      <w:marLeft w:val="0"/>
      <w:marRight w:val="0"/>
      <w:marTop w:val="0"/>
      <w:marBottom w:val="0"/>
      <w:divBdr>
        <w:top w:val="none" w:sz="0" w:space="0" w:color="auto"/>
        <w:left w:val="none" w:sz="0" w:space="0" w:color="auto"/>
        <w:bottom w:val="none" w:sz="0" w:space="0" w:color="auto"/>
        <w:right w:val="none" w:sz="0" w:space="0" w:color="auto"/>
      </w:divBdr>
      <w:divsChild>
        <w:div w:id="191385836">
          <w:marLeft w:val="547"/>
          <w:marRight w:val="0"/>
          <w:marTop w:val="0"/>
          <w:marBottom w:val="160"/>
          <w:divBdr>
            <w:top w:val="none" w:sz="0" w:space="0" w:color="auto"/>
            <w:left w:val="none" w:sz="0" w:space="0" w:color="auto"/>
            <w:bottom w:val="none" w:sz="0" w:space="0" w:color="auto"/>
            <w:right w:val="none" w:sz="0" w:space="0" w:color="auto"/>
          </w:divBdr>
        </w:div>
        <w:div w:id="227499058">
          <w:marLeft w:val="547"/>
          <w:marRight w:val="0"/>
          <w:marTop w:val="0"/>
          <w:marBottom w:val="160"/>
          <w:divBdr>
            <w:top w:val="none" w:sz="0" w:space="0" w:color="auto"/>
            <w:left w:val="none" w:sz="0" w:space="0" w:color="auto"/>
            <w:bottom w:val="none" w:sz="0" w:space="0" w:color="auto"/>
            <w:right w:val="none" w:sz="0" w:space="0" w:color="auto"/>
          </w:divBdr>
        </w:div>
        <w:div w:id="298148316">
          <w:marLeft w:val="547"/>
          <w:marRight w:val="0"/>
          <w:marTop w:val="0"/>
          <w:marBottom w:val="160"/>
          <w:divBdr>
            <w:top w:val="none" w:sz="0" w:space="0" w:color="auto"/>
            <w:left w:val="none" w:sz="0" w:space="0" w:color="auto"/>
            <w:bottom w:val="none" w:sz="0" w:space="0" w:color="auto"/>
            <w:right w:val="none" w:sz="0" w:space="0" w:color="auto"/>
          </w:divBdr>
        </w:div>
        <w:div w:id="315574043">
          <w:marLeft w:val="547"/>
          <w:marRight w:val="0"/>
          <w:marTop w:val="0"/>
          <w:marBottom w:val="160"/>
          <w:divBdr>
            <w:top w:val="none" w:sz="0" w:space="0" w:color="auto"/>
            <w:left w:val="none" w:sz="0" w:space="0" w:color="auto"/>
            <w:bottom w:val="none" w:sz="0" w:space="0" w:color="auto"/>
            <w:right w:val="none" w:sz="0" w:space="0" w:color="auto"/>
          </w:divBdr>
        </w:div>
        <w:div w:id="762529102">
          <w:marLeft w:val="547"/>
          <w:marRight w:val="0"/>
          <w:marTop w:val="0"/>
          <w:marBottom w:val="160"/>
          <w:divBdr>
            <w:top w:val="none" w:sz="0" w:space="0" w:color="auto"/>
            <w:left w:val="none" w:sz="0" w:space="0" w:color="auto"/>
            <w:bottom w:val="none" w:sz="0" w:space="0" w:color="auto"/>
            <w:right w:val="none" w:sz="0" w:space="0" w:color="auto"/>
          </w:divBdr>
        </w:div>
        <w:div w:id="1034043529">
          <w:marLeft w:val="547"/>
          <w:marRight w:val="0"/>
          <w:marTop w:val="0"/>
          <w:marBottom w:val="160"/>
          <w:divBdr>
            <w:top w:val="none" w:sz="0" w:space="0" w:color="auto"/>
            <w:left w:val="none" w:sz="0" w:space="0" w:color="auto"/>
            <w:bottom w:val="none" w:sz="0" w:space="0" w:color="auto"/>
            <w:right w:val="none" w:sz="0" w:space="0" w:color="auto"/>
          </w:divBdr>
        </w:div>
        <w:div w:id="1444349876">
          <w:marLeft w:val="547"/>
          <w:marRight w:val="0"/>
          <w:marTop w:val="0"/>
          <w:marBottom w:val="160"/>
          <w:divBdr>
            <w:top w:val="none" w:sz="0" w:space="0" w:color="auto"/>
            <w:left w:val="none" w:sz="0" w:space="0" w:color="auto"/>
            <w:bottom w:val="none" w:sz="0" w:space="0" w:color="auto"/>
            <w:right w:val="none" w:sz="0" w:space="0" w:color="auto"/>
          </w:divBdr>
        </w:div>
        <w:div w:id="1838885048">
          <w:marLeft w:val="547"/>
          <w:marRight w:val="0"/>
          <w:marTop w:val="0"/>
          <w:marBottom w:val="160"/>
          <w:divBdr>
            <w:top w:val="none" w:sz="0" w:space="0" w:color="auto"/>
            <w:left w:val="none" w:sz="0" w:space="0" w:color="auto"/>
            <w:bottom w:val="none" w:sz="0" w:space="0" w:color="auto"/>
            <w:right w:val="none" w:sz="0" w:space="0" w:color="auto"/>
          </w:divBdr>
        </w:div>
      </w:divsChild>
    </w:div>
    <w:div w:id="1862433878">
      <w:bodyDiv w:val="1"/>
      <w:marLeft w:val="0"/>
      <w:marRight w:val="0"/>
      <w:marTop w:val="0"/>
      <w:marBottom w:val="0"/>
      <w:divBdr>
        <w:top w:val="none" w:sz="0" w:space="0" w:color="auto"/>
        <w:left w:val="none" w:sz="0" w:space="0" w:color="auto"/>
        <w:bottom w:val="none" w:sz="0" w:space="0" w:color="auto"/>
        <w:right w:val="none" w:sz="0" w:space="0" w:color="auto"/>
      </w:divBdr>
      <w:divsChild>
        <w:div w:id="1415202400">
          <w:marLeft w:val="446"/>
          <w:marRight w:val="0"/>
          <w:marTop w:val="0"/>
          <w:marBottom w:val="120"/>
          <w:divBdr>
            <w:top w:val="none" w:sz="0" w:space="0" w:color="auto"/>
            <w:left w:val="none" w:sz="0" w:space="0" w:color="auto"/>
            <w:bottom w:val="none" w:sz="0" w:space="0" w:color="auto"/>
            <w:right w:val="none" w:sz="0" w:space="0" w:color="auto"/>
          </w:divBdr>
        </w:div>
        <w:div w:id="1520464216">
          <w:marLeft w:val="446"/>
          <w:marRight w:val="0"/>
          <w:marTop w:val="0"/>
          <w:marBottom w:val="120"/>
          <w:divBdr>
            <w:top w:val="none" w:sz="0" w:space="0" w:color="auto"/>
            <w:left w:val="none" w:sz="0" w:space="0" w:color="auto"/>
            <w:bottom w:val="none" w:sz="0" w:space="0" w:color="auto"/>
            <w:right w:val="none" w:sz="0" w:space="0" w:color="auto"/>
          </w:divBdr>
        </w:div>
      </w:divsChild>
    </w:div>
    <w:div w:id="1892499987">
      <w:bodyDiv w:val="1"/>
      <w:marLeft w:val="0"/>
      <w:marRight w:val="0"/>
      <w:marTop w:val="0"/>
      <w:marBottom w:val="0"/>
      <w:divBdr>
        <w:top w:val="none" w:sz="0" w:space="0" w:color="auto"/>
        <w:left w:val="none" w:sz="0" w:space="0" w:color="auto"/>
        <w:bottom w:val="none" w:sz="0" w:space="0" w:color="auto"/>
        <w:right w:val="none" w:sz="0" w:space="0" w:color="auto"/>
      </w:divBdr>
    </w:div>
    <w:div w:id="1921715388">
      <w:bodyDiv w:val="1"/>
      <w:marLeft w:val="0"/>
      <w:marRight w:val="0"/>
      <w:marTop w:val="0"/>
      <w:marBottom w:val="0"/>
      <w:divBdr>
        <w:top w:val="none" w:sz="0" w:space="0" w:color="auto"/>
        <w:left w:val="none" w:sz="0" w:space="0" w:color="auto"/>
        <w:bottom w:val="none" w:sz="0" w:space="0" w:color="auto"/>
        <w:right w:val="none" w:sz="0" w:space="0" w:color="auto"/>
      </w:divBdr>
      <w:divsChild>
        <w:div w:id="1193108116">
          <w:marLeft w:val="0"/>
          <w:marRight w:val="0"/>
          <w:marTop w:val="0"/>
          <w:marBottom w:val="0"/>
          <w:divBdr>
            <w:top w:val="none" w:sz="0" w:space="0" w:color="auto"/>
            <w:left w:val="none" w:sz="0" w:space="0" w:color="auto"/>
            <w:bottom w:val="none" w:sz="0" w:space="0" w:color="auto"/>
            <w:right w:val="none" w:sz="0" w:space="0" w:color="auto"/>
          </w:divBdr>
        </w:div>
      </w:divsChild>
    </w:div>
    <w:div w:id="1926763038">
      <w:bodyDiv w:val="1"/>
      <w:marLeft w:val="0"/>
      <w:marRight w:val="0"/>
      <w:marTop w:val="0"/>
      <w:marBottom w:val="0"/>
      <w:divBdr>
        <w:top w:val="none" w:sz="0" w:space="0" w:color="auto"/>
        <w:left w:val="none" w:sz="0" w:space="0" w:color="auto"/>
        <w:bottom w:val="none" w:sz="0" w:space="0" w:color="auto"/>
        <w:right w:val="none" w:sz="0" w:space="0" w:color="auto"/>
      </w:divBdr>
      <w:divsChild>
        <w:div w:id="297958216">
          <w:marLeft w:val="446"/>
          <w:marRight w:val="0"/>
          <w:marTop w:val="0"/>
          <w:marBottom w:val="0"/>
          <w:divBdr>
            <w:top w:val="none" w:sz="0" w:space="0" w:color="auto"/>
            <w:left w:val="none" w:sz="0" w:space="0" w:color="auto"/>
            <w:bottom w:val="none" w:sz="0" w:space="0" w:color="auto"/>
            <w:right w:val="none" w:sz="0" w:space="0" w:color="auto"/>
          </w:divBdr>
        </w:div>
        <w:div w:id="904147180">
          <w:marLeft w:val="446"/>
          <w:marRight w:val="0"/>
          <w:marTop w:val="0"/>
          <w:marBottom w:val="0"/>
          <w:divBdr>
            <w:top w:val="none" w:sz="0" w:space="0" w:color="auto"/>
            <w:left w:val="none" w:sz="0" w:space="0" w:color="auto"/>
            <w:bottom w:val="none" w:sz="0" w:space="0" w:color="auto"/>
            <w:right w:val="none" w:sz="0" w:space="0" w:color="auto"/>
          </w:divBdr>
        </w:div>
        <w:div w:id="1654793882">
          <w:marLeft w:val="446"/>
          <w:marRight w:val="0"/>
          <w:marTop w:val="0"/>
          <w:marBottom w:val="0"/>
          <w:divBdr>
            <w:top w:val="none" w:sz="0" w:space="0" w:color="auto"/>
            <w:left w:val="none" w:sz="0" w:space="0" w:color="auto"/>
            <w:bottom w:val="none" w:sz="0" w:space="0" w:color="auto"/>
            <w:right w:val="none" w:sz="0" w:space="0" w:color="auto"/>
          </w:divBdr>
        </w:div>
        <w:div w:id="2111729547">
          <w:marLeft w:val="446"/>
          <w:marRight w:val="0"/>
          <w:marTop w:val="0"/>
          <w:marBottom w:val="0"/>
          <w:divBdr>
            <w:top w:val="none" w:sz="0" w:space="0" w:color="auto"/>
            <w:left w:val="none" w:sz="0" w:space="0" w:color="auto"/>
            <w:bottom w:val="none" w:sz="0" w:space="0" w:color="auto"/>
            <w:right w:val="none" w:sz="0" w:space="0" w:color="auto"/>
          </w:divBdr>
        </w:div>
      </w:divsChild>
    </w:div>
    <w:div w:id="1928031514">
      <w:bodyDiv w:val="1"/>
      <w:marLeft w:val="0"/>
      <w:marRight w:val="0"/>
      <w:marTop w:val="0"/>
      <w:marBottom w:val="0"/>
      <w:divBdr>
        <w:top w:val="none" w:sz="0" w:space="0" w:color="auto"/>
        <w:left w:val="none" w:sz="0" w:space="0" w:color="auto"/>
        <w:bottom w:val="none" w:sz="0" w:space="0" w:color="auto"/>
        <w:right w:val="none" w:sz="0" w:space="0" w:color="auto"/>
      </w:divBdr>
    </w:div>
    <w:div w:id="1954360506">
      <w:bodyDiv w:val="1"/>
      <w:marLeft w:val="0"/>
      <w:marRight w:val="0"/>
      <w:marTop w:val="0"/>
      <w:marBottom w:val="0"/>
      <w:divBdr>
        <w:top w:val="none" w:sz="0" w:space="0" w:color="auto"/>
        <w:left w:val="none" w:sz="0" w:space="0" w:color="auto"/>
        <w:bottom w:val="none" w:sz="0" w:space="0" w:color="auto"/>
        <w:right w:val="none" w:sz="0" w:space="0" w:color="auto"/>
      </w:divBdr>
      <w:divsChild>
        <w:div w:id="1687554425">
          <w:marLeft w:val="0"/>
          <w:marRight w:val="0"/>
          <w:marTop w:val="0"/>
          <w:marBottom w:val="0"/>
          <w:divBdr>
            <w:top w:val="none" w:sz="0" w:space="0" w:color="auto"/>
            <w:left w:val="none" w:sz="0" w:space="0" w:color="auto"/>
            <w:bottom w:val="none" w:sz="0" w:space="0" w:color="auto"/>
            <w:right w:val="none" w:sz="0" w:space="0" w:color="auto"/>
          </w:divBdr>
        </w:div>
      </w:divsChild>
    </w:div>
    <w:div w:id="1960606531">
      <w:bodyDiv w:val="1"/>
      <w:marLeft w:val="0"/>
      <w:marRight w:val="0"/>
      <w:marTop w:val="0"/>
      <w:marBottom w:val="0"/>
      <w:divBdr>
        <w:top w:val="none" w:sz="0" w:space="0" w:color="auto"/>
        <w:left w:val="none" w:sz="0" w:space="0" w:color="auto"/>
        <w:bottom w:val="none" w:sz="0" w:space="0" w:color="auto"/>
        <w:right w:val="none" w:sz="0" w:space="0" w:color="auto"/>
      </w:divBdr>
    </w:div>
    <w:div w:id="1962880273">
      <w:bodyDiv w:val="1"/>
      <w:marLeft w:val="0"/>
      <w:marRight w:val="0"/>
      <w:marTop w:val="0"/>
      <w:marBottom w:val="0"/>
      <w:divBdr>
        <w:top w:val="none" w:sz="0" w:space="0" w:color="auto"/>
        <w:left w:val="none" w:sz="0" w:space="0" w:color="auto"/>
        <w:bottom w:val="none" w:sz="0" w:space="0" w:color="auto"/>
        <w:right w:val="none" w:sz="0" w:space="0" w:color="auto"/>
      </w:divBdr>
      <w:divsChild>
        <w:div w:id="573510493">
          <w:marLeft w:val="446"/>
          <w:marRight w:val="0"/>
          <w:marTop w:val="0"/>
          <w:marBottom w:val="120"/>
          <w:divBdr>
            <w:top w:val="none" w:sz="0" w:space="0" w:color="auto"/>
            <w:left w:val="none" w:sz="0" w:space="0" w:color="auto"/>
            <w:bottom w:val="none" w:sz="0" w:space="0" w:color="auto"/>
            <w:right w:val="none" w:sz="0" w:space="0" w:color="auto"/>
          </w:divBdr>
        </w:div>
      </w:divsChild>
    </w:div>
    <w:div w:id="1968270859">
      <w:bodyDiv w:val="1"/>
      <w:marLeft w:val="0"/>
      <w:marRight w:val="0"/>
      <w:marTop w:val="0"/>
      <w:marBottom w:val="0"/>
      <w:divBdr>
        <w:top w:val="none" w:sz="0" w:space="0" w:color="auto"/>
        <w:left w:val="none" w:sz="0" w:space="0" w:color="auto"/>
        <w:bottom w:val="none" w:sz="0" w:space="0" w:color="auto"/>
        <w:right w:val="none" w:sz="0" w:space="0" w:color="auto"/>
      </w:divBdr>
    </w:div>
    <w:div w:id="1970745481">
      <w:bodyDiv w:val="1"/>
      <w:marLeft w:val="0"/>
      <w:marRight w:val="0"/>
      <w:marTop w:val="0"/>
      <w:marBottom w:val="0"/>
      <w:divBdr>
        <w:top w:val="none" w:sz="0" w:space="0" w:color="auto"/>
        <w:left w:val="none" w:sz="0" w:space="0" w:color="auto"/>
        <w:bottom w:val="none" w:sz="0" w:space="0" w:color="auto"/>
        <w:right w:val="none" w:sz="0" w:space="0" w:color="auto"/>
      </w:divBdr>
      <w:divsChild>
        <w:div w:id="1504123235">
          <w:marLeft w:val="0"/>
          <w:marRight w:val="0"/>
          <w:marTop w:val="0"/>
          <w:marBottom w:val="0"/>
          <w:divBdr>
            <w:top w:val="none" w:sz="0" w:space="0" w:color="auto"/>
            <w:left w:val="none" w:sz="0" w:space="0" w:color="auto"/>
            <w:bottom w:val="none" w:sz="0" w:space="0" w:color="auto"/>
            <w:right w:val="none" w:sz="0" w:space="0" w:color="auto"/>
          </w:divBdr>
        </w:div>
      </w:divsChild>
    </w:div>
    <w:div w:id="2015064966">
      <w:bodyDiv w:val="1"/>
      <w:marLeft w:val="0"/>
      <w:marRight w:val="0"/>
      <w:marTop w:val="0"/>
      <w:marBottom w:val="0"/>
      <w:divBdr>
        <w:top w:val="none" w:sz="0" w:space="0" w:color="auto"/>
        <w:left w:val="none" w:sz="0" w:space="0" w:color="auto"/>
        <w:bottom w:val="none" w:sz="0" w:space="0" w:color="auto"/>
        <w:right w:val="none" w:sz="0" w:space="0" w:color="auto"/>
      </w:divBdr>
      <w:divsChild>
        <w:div w:id="1374843318">
          <w:marLeft w:val="446"/>
          <w:marRight w:val="0"/>
          <w:marTop w:val="0"/>
          <w:marBottom w:val="120"/>
          <w:divBdr>
            <w:top w:val="none" w:sz="0" w:space="0" w:color="auto"/>
            <w:left w:val="none" w:sz="0" w:space="0" w:color="auto"/>
            <w:bottom w:val="none" w:sz="0" w:space="0" w:color="auto"/>
            <w:right w:val="none" w:sz="0" w:space="0" w:color="auto"/>
          </w:divBdr>
        </w:div>
      </w:divsChild>
    </w:div>
    <w:div w:id="2028828021">
      <w:bodyDiv w:val="1"/>
      <w:marLeft w:val="0"/>
      <w:marRight w:val="0"/>
      <w:marTop w:val="0"/>
      <w:marBottom w:val="0"/>
      <w:divBdr>
        <w:top w:val="none" w:sz="0" w:space="0" w:color="auto"/>
        <w:left w:val="none" w:sz="0" w:space="0" w:color="auto"/>
        <w:bottom w:val="none" w:sz="0" w:space="0" w:color="auto"/>
        <w:right w:val="none" w:sz="0" w:space="0" w:color="auto"/>
      </w:divBdr>
    </w:div>
    <w:div w:id="2050835713">
      <w:bodyDiv w:val="1"/>
      <w:marLeft w:val="0"/>
      <w:marRight w:val="0"/>
      <w:marTop w:val="0"/>
      <w:marBottom w:val="0"/>
      <w:divBdr>
        <w:top w:val="none" w:sz="0" w:space="0" w:color="auto"/>
        <w:left w:val="none" w:sz="0" w:space="0" w:color="auto"/>
        <w:bottom w:val="none" w:sz="0" w:space="0" w:color="auto"/>
        <w:right w:val="none" w:sz="0" w:space="0" w:color="auto"/>
      </w:divBdr>
    </w:div>
    <w:div w:id="2129004881">
      <w:bodyDiv w:val="1"/>
      <w:marLeft w:val="0"/>
      <w:marRight w:val="0"/>
      <w:marTop w:val="0"/>
      <w:marBottom w:val="0"/>
      <w:divBdr>
        <w:top w:val="none" w:sz="0" w:space="0" w:color="auto"/>
        <w:left w:val="none" w:sz="0" w:space="0" w:color="auto"/>
        <w:bottom w:val="none" w:sz="0" w:space="0" w:color="auto"/>
        <w:right w:val="none" w:sz="0" w:space="0" w:color="auto"/>
      </w:divBdr>
    </w:div>
    <w:div w:id="2129623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maven.apache.org/archetype-archives/archetype-2.1/archetype-common/archetype.html" TargetMode="Externa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oleObject" Target="embeddings/oleObject1.bin"/><Relationship Id="rId89" Type="http://schemas.openxmlformats.org/officeDocument/2006/relationships/image" Target="media/image75.png"/><Relationship Id="rId112" Type="http://schemas.openxmlformats.org/officeDocument/2006/relationships/image" Target="media/image93.png"/><Relationship Id="rId133" Type="http://schemas.openxmlformats.org/officeDocument/2006/relationships/hyperlink" Target="https://tspace.web.att.com/files/app/file/7222ffd1-ca0e-497a-bbba-a3500a28a2f2" TargetMode="External"/><Relationship Id="rId138" Type="http://schemas.openxmlformats.org/officeDocument/2006/relationships/image" Target="media/image102.png"/><Relationship Id="rId154" Type="http://schemas.openxmlformats.org/officeDocument/2006/relationships/image" Target="media/image118.png"/><Relationship Id="rId159" Type="http://schemas.openxmlformats.org/officeDocument/2006/relationships/image" Target="media/image122.png"/><Relationship Id="rId175" Type="http://schemas.openxmlformats.org/officeDocument/2006/relationships/hyperlink" Target="https://tspace.web.att.com/communities/service/html/communityview?communityUuid=e201d6fc-7639-4e6a-835a-22b827e5e79e" TargetMode="External"/><Relationship Id="rId170" Type="http://schemas.openxmlformats.org/officeDocument/2006/relationships/hyperlink" Target="https://tspace.web.att.com/communities/service/html/communityview?communityUuid=843bbb9f-ecbf-4552-9445-46b23879aaae" TargetMode="External"/><Relationship Id="rId16" Type="http://schemas.openxmlformats.org/officeDocument/2006/relationships/image" Target="media/image6.png"/><Relationship Id="rId107" Type="http://schemas.openxmlformats.org/officeDocument/2006/relationships/image" Target="media/image88.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3.png"/><Relationship Id="rId123" Type="http://schemas.openxmlformats.org/officeDocument/2006/relationships/hyperlink" Target="https://maven.apache.org/archetype-archives/archetype-2.1/archetype-common/archetype.html" TargetMode="External"/><Relationship Id="rId128" Type="http://schemas.openxmlformats.org/officeDocument/2006/relationships/hyperlink" Target="https://maven.apache.org/guides/mini/guide-naming-conventions.html" TargetMode="External"/><Relationship Id="rId144" Type="http://schemas.openxmlformats.org/officeDocument/2006/relationships/image" Target="media/image108.png"/><Relationship Id="rId149" Type="http://schemas.openxmlformats.org/officeDocument/2006/relationships/image" Target="media/image113.png"/><Relationship Id="rId5" Type="http://schemas.openxmlformats.org/officeDocument/2006/relationships/settings" Target="settings.xml"/><Relationship Id="rId90" Type="http://schemas.openxmlformats.org/officeDocument/2006/relationships/oleObject" Target="embeddings/oleObject4.bin"/><Relationship Id="rId95" Type="http://schemas.openxmlformats.org/officeDocument/2006/relationships/image" Target="media/image78.png"/><Relationship Id="rId160" Type="http://schemas.openxmlformats.org/officeDocument/2006/relationships/image" Target="media/image123.png"/><Relationship Id="rId165" Type="http://schemas.openxmlformats.org/officeDocument/2006/relationships/image" Target="media/image128.png"/><Relationship Id="rId181" Type="http://schemas.openxmlformats.org/officeDocument/2006/relationships/hyperlink" Target="https://wiki.web.att.com/pages/viewpage.action?spaceKey=ajsc&amp;title=Pattern+6+for+AJSC+Service+project" TargetMode="External"/><Relationship Id="rId186" Type="http://schemas.openxmlformats.org/officeDocument/2006/relationships/footer" Target="footer1.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4.png"/><Relationship Id="rId118" Type="http://schemas.openxmlformats.org/officeDocument/2006/relationships/hyperlink" Target="https://maven.apache.org/archetype-archives/archetype-2.1/archetype-common/archetype.html" TargetMode="External"/><Relationship Id="rId134" Type="http://schemas.openxmlformats.org/officeDocument/2006/relationships/image" Target="media/image99.png"/><Relationship Id="rId139" Type="http://schemas.openxmlformats.org/officeDocument/2006/relationships/image" Target="media/image103.png"/><Relationship Id="rId80" Type="http://schemas.openxmlformats.org/officeDocument/2006/relationships/image" Target="media/image69.png"/><Relationship Id="rId85" Type="http://schemas.openxmlformats.org/officeDocument/2006/relationships/image" Target="media/image73.png"/><Relationship Id="rId150" Type="http://schemas.openxmlformats.org/officeDocument/2006/relationships/image" Target="media/image114.png"/><Relationship Id="rId155" Type="http://schemas.openxmlformats.org/officeDocument/2006/relationships/image" Target="media/image119.png"/><Relationship Id="rId171" Type="http://schemas.openxmlformats.org/officeDocument/2006/relationships/hyperlink" Target="https://tspace.web.att.com/communities/service/html/communityview?communityUuid=843bbb9f-ecbf-4552-9445-46b23879aaae" TargetMode="External"/><Relationship Id="rId176" Type="http://schemas.openxmlformats.org/officeDocument/2006/relationships/hyperlink" Target="https://tspace.web.att.com/communities/service/html/communityview?communityUuid=3554733d-7fab-4a9f-a990-27d1231e94e9" TargetMode="External"/><Relationship Id="rId12" Type="http://schemas.openxmlformats.org/officeDocument/2006/relationships/hyperlink" Target="https://tspace.web.att.com/files/app/file/2e6014b5-5c7f-4245-86e3-cdb4b13b489d" TargetMode="External"/><Relationship Id="rId17" Type="http://schemas.openxmlformats.org/officeDocument/2006/relationships/hyperlink" Target="https://wiki.web.att.com/display/microservices/mS+Principles" TargetMode="Externa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hyperlink" Target="https://maven.apache.org/archetype-archives/archetype-2.1/archetype-common/archetype.html" TargetMode="External"/><Relationship Id="rId129" Type="http://schemas.openxmlformats.org/officeDocument/2006/relationships/hyperlink" Target="https://maven.apache.org/guides/mini/guide-naming-conventions.html"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6.png"/><Relationship Id="rId96" Type="http://schemas.openxmlformats.org/officeDocument/2006/relationships/oleObject" Target="embeddings/oleObject7.bin"/><Relationship Id="rId140" Type="http://schemas.openxmlformats.org/officeDocument/2006/relationships/image" Target="media/image104.png"/><Relationship Id="rId145" Type="http://schemas.openxmlformats.org/officeDocument/2006/relationships/image" Target="media/image109.png"/><Relationship Id="rId161" Type="http://schemas.openxmlformats.org/officeDocument/2006/relationships/image" Target="media/image124.png"/><Relationship Id="rId166" Type="http://schemas.openxmlformats.org/officeDocument/2006/relationships/hyperlink" Target="https://wiki.web.att.com/display/~sm6958/Getting+Started+with+Microservices" TargetMode="External"/><Relationship Id="rId182" Type="http://schemas.openxmlformats.org/officeDocument/2006/relationships/hyperlink" Target="https://wiki.web.att.com/display/ajsc/Cadi+-+AAF" TargetMode="External"/><Relationship Id="rId187"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95.png"/><Relationship Id="rId119" Type="http://schemas.openxmlformats.org/officeDocument/2006/relationships/hyperlink" Target="https://maven.apache.org/archetype-archives/archetype-2.1/archetype-common/archetype.html" TargetMode="External"/><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oleObject" Target="embeddings/oleObject2.bin"/><Relationship Id="rId130" Type="http://schemas.openxmlformats.org/officeDocument/2006/relationships/image" Target="media/image96.png"/><Relationship Id="rId135" Type="http://schemas.openxmlformats.org/officeDocument/2006/relationships/image" Target="media/image100.png"/><Relationship Id="rId151" Type="http://schemas.openxmlformats.org/officeDocument/2006/relationships/image" Target="media/image115.png"/><Relationship Id="rId156" Type="http://schemas.openxmlformats.org/officeDocument/2006/relationships/hyperlink" Target="https://tspace.web.att.com/communities/service/html/communityview?communityUuid=3554733d-7fab-4a9f-a990-27d1231e94e9" TargetMode="External"/><Relationship Id="rId177" Type="http://schemas.openxmlformats.org/officeDocument/2006/relationships/hyperlink" Target="https://wiki.web.att.com/display/ACSIDAandSA/REST+Policies+and+Standards" TargetMode="External"/><Relationship Id="rId172" Type="http://schemas.openxmlformats.org/officeDocument/2006/relationships/hyperlink" Target="https://tspace.web.att.com/communities/service/html/communityview?communityUuid=843bbb9f-ecbf-4552-9445-46b23879aaae" TargetMode="External"/><Relationship Id="rId13" Type="http://schemas.openxmlformats.org/officeDocument/2006/relationships/hyperlink" Target="https://tspace.web.att.com/communities/service/html/communityview?communityUuid=3554733d-7fab-4a9f-a990-27d1231e94e9" TargetMode="Externa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0.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hyperlink" Target="https://maven.apache.org/archetype-archives/archetype-2.1/archetype-common/archetype.html" TargetMode="External"/><Relationship Id="rId125" Type="http://schemas.openxmlformats.org/officeDocument/2006/relationships/hyperlink" Target="https://maven.apache.org/archetype-archives/archetype-2.1/archetype-common/archetype.html" TargetMode="External"/><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hyperlink" Target="https://wiki.web.att.com/display/~sm6958/Getting+Started+with+Microservices" TargetMode="External"/><Relationship Id="rId188"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oleObject" Target="embeddings/oleObject5.bin"/><Relationship Id="rId162" Type="http://schemas.openxmlformats.org/officeDocument/2006/relationships/image" Target="media/image125.png"/><Relationship Id="rId183" Type="http://schemas.openxmlformats.org/officeDocument/2006/relationships/hyperlink" Target="https://wiki.web.att.com/pages/viewpage.action?pageId=492605117"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1.png"/><Relationship Id="rId115" Type="http://schemas.openxmlformats.org/officeDocument/2006/relationships/hyperlink" Target="https://maven.apache.org/archetype-archives/archetype-2.1/archetype-common/archetype.html" TargetMode="External"/><Relationship Id="rId131" Type="http://schemas.openxmlformats.org/officeDocument/2006/relationships/image" Target="media/image97.png"/><Relationship Id="rId136" Type="http://schemas.openxmlformats.org/officeDocument/2006/relationships/hyperlink" Target="https://openapis.org/" TargetMode="External"/><Relationship Id="rId157" Type="http://schemas.openxmlformats.org/officeDocument/2006/relationships/image" Target="media/image120.png"/><Relationship Id="rId178" Type="http://schemas.openxmlformats.org/officeDocument/2006/relationships/hyperlink" Target="https://tspace.web.att.com/files/app/file/5c2d5338-6e49-4d53-ab27-497ff733b15a" TargetMode="Externa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16.png"/><Relationship Id="rId173" Type="http://schemas.openxmlformats.org/officeDocument/2006/relationships/hyperlink" Target="https://tspace.web.att.com/communities/service/html/communityview?communityUuid=843bbb9f-ecbf-4552-9445-46b23879aaae" TargetMode="External"/><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hyperlink" Target="https://maven.apache.org/archetype-archives/archetype-2.1/archetype-common/archetype.html" TargetMode="External"/><Relationship Id="rId147" Type="http://schemas.openxmlformats.org/officeDocument/2006/relationships/image" Target="media/image111.png"/><Relationship Id="rId168" Type="http://schemas.openxmlformats.org/officeDocument/2006/relationships/hyperlink" Target="https://wiki.web.att.com/display/cdp/Training"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77.png"/><Relationship Id="rId98" Type="http://schemas.openxmlformats.org/officeDocument/2006/relationships/oleObject" Target="embeddings/oleObject8.bin"/><Relationship Id="rId121" Type="http://schemas.openxmlformats.org/officeDocument/2006/relationships/hyperlink" Target="https://maven.apache.org/archetype-archives/archetype-2.1/archetype-common/archetype.html" TargetMode="External"/><Relationship Id="rId142" Type="http://schemas.openxmlformats.org/officeDocument/2006/relationships/image" Target="media/image106.png"/><Relationship Id="rId163" Type="http://schemas.openxmlformats.org/officeDocument/2006/relationships/image" Target="media/image126.png"/><Relationship Id="rId184" Type="http://schemas.openxmlformats.org/officeDocument/2006/relationships/header" Target="header1.xml"/><Relationship Id="rId189" Type="http://schemas.microsoft.com/office/2011/relationships/people" Target="people.xml"/><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hyperlink" Target="http://maven.apache.org/xsd/archetype-1.0.0.xsd" TargetMode="External"/><Relationship Id="rId137" Type="http://schemas.openxmlformats.org/officeDocument/2006/relationships/image" Target="media/image101.png"/><Relationship Id="rId158" Type="http://schemas.openxmlformats.org/officeDocument/2006/relationships/image" Target="media/image121.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oleObject" Target="embeddings/oleObject3.bin"/><Relationship Id="rId111" Type="http://schemas.openxmlformats.org/officeDocument/2006/relationships/image" Target="media/image92.png"/><Relationship Id="rId132" Type="http://schemas.openxmlformats.org/officeDocument/2006/relationships/image" Target="media/image98.png"/><Relationship Id="rId153" Type="http://schemas.openxmlformats.org/officeDocument/2006/relationships/image" Target="media/image117.png"/><Relationship Id="rId174" Type="http://schemas.openxmlformats.org/officeDocument/2006/relationships/hyperlink" Target="https://tspace.web.att.com/communities/service/html/communityview?communityUuid=843bbb9f-ecbf-4552-9445-46b23879aaae" TargetMode="External"/><Relationship Id="rId179" Type="http://schemas.openxmlformats.org/officeDocument/2006/relationships/hyperlink" Target="https://wiki.web.att.com/display/ACSIDAandSA/TAM+Conventions?preview=/600451696/615030773/TAM%20info.xlsx" TargetMode="External"/><Relationship Id="rId190"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87.png"/><Relationship Id="rId127" Type="http://schemas.openxmlformats.org/officeDocument/2006/relationships/hyperlink" Target="https://maven.apache.org/guides/mini/guide-naming-conventions.html" TargetMode="External"/><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oleObject" Target="embeddings/oleObject6.bin"/><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hyperlink" Target="https://maven.apache.org/archetype-archives/archetype-2.1/archetype-common/archetype.html" TargetMode="External"/><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7.png"/><Relationship Id="rId169" Type="http://schemas.openxmlformats.org/officeDocument/2006/relationships/hyperlink" Target="https://tspace.web.att.com/files/app/file/7548a52d-dedb-42f5-9585-a72c428ad6f3" TargetMode="External"/><Relationship Id="rId185"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hyperlink" Target="https://wiki.web.att.com/pages/viewpage.action?pageId=560461321"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2017-05-23T00:00:00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0F997FB-13F4-40DD-810A-E8F2E4A70C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107</Pages>
  <Words>10122</Words>
  <Characters>57697</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AT&amp;T Platform &amp; mS Architecture</vt:lpstr>
    </vt:vector>
  </TitlesOfParts>
  <Company>AT&amp;T</Company>
  <LinksUpToDate>false</LinksUpToDate>
  <CharactersWithSpaces>67684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AT&amp;T Platform &amp; mS Architecture</dc:title>
  <dc:subject>How AJSC6 platform &amp; API One Platform Patterns shaping our mS Development </dc:subject>
  <dc:creator>Shared Platforms &amp; Engineering – Applications Engineering</dc:creator>
  <cp:keywords/>
  <dc:description/>
  <cp:lastModifiedBy>HUQ, NAZMUL</cp:lastModifiedBy>
  <cp:revision>7</cp:revision>
  <dcterms:created xsi:type="dcterms:W3CDTF">2017-07-18T16:21:00Z</dcterms:created>
  <dcterms:modified xsi:type="dcterms:W3CDTF">2017-07-18T17:25:00Z</dcterms:modified>
</cp:coreProperties>
</file>